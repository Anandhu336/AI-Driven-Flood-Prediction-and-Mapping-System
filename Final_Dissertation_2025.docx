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22DD9" w14:textId="77777777" w:rsidR="00D81B84" w:rsidRPr="00272B1A" w:rsidRDefault="00D81B84" w:rsidP="00D81B84">
      <w:pPr>
        <w:jc w:val="center"/>
        <w:rPr>
          <w:rFonts w:ascii="Trebuchet MS" w:hAnsi="Trebuchet MS" w:cs="Calibri"/>
          <w:sz w:val="28"/>
          <w:szCs w:val="20"/>
          <w:lang w:val="en-AU"/>
          <w:rPrChange w:id="0" w:author="ANANDHAKRISHNAN MADATHIL REMESH" w:date="2025-03-27T01:05:00Z" w16du:dateUtc="2025-03-27T01:05:00Z">
            <w:rPr>
              <w:rFonts w:cs="Calibri"/>
              <w:sz w:val="28"/>
              <w:szCs w:val="20"/>
              <w:lang w:val="en-AU"/>
            </w:rPr>
          </w:rPrChange>
        </w:rPr>
      </w:pPr>
      <w:bookmarkStart w:id="1" w:name="_Toc473039571"/>
    </w:p>
    <w:p w14:paraId="4B35D6C4" w14:textId="77777777" w:rsidR="00D81B84" w:rsidRPr="00272B1A" w:rsidRDefault="00D81B84" w:rsidP="00D81B84">
      <w:pPr>
        <w:jc w:val="center"/>
        <w:rPr>
          <w:rFonts w:ascii="Trebuchet MS" w:hAnsi="Trebuchet MS" w:cs="Calibri"/>
          <w:sz w:val="28"/>
          <w:szCs w:val="20"/>
          <w:lang w:val="en-AU"/>
          <w:rPrChange w:id="2" w:author="ANANDHAKRISHNAN MADATHIL REMESH" w:date="2025-03-27T01:05:00Z" w16du:dateUtc="2025-03-27T01:05:00Z">
            <w:rPr>
              <w:rFonts w:cs="Calibri"/>
              <w:sz w:val="28"/>
              <w:szCs w:val="20"/>
              <w:lang w:val="en-AU"/>
            </w:rPr>
          </w:rPrChange>
        </w:rPr>
      </w:pPr>
    </w:p>
    <w:p w14:paraId="6B7CFD7C" w14:textId="77777777" w:rsidR="00D81B84" w:rsidRPr="00272B1A" w:rsidRDefault="00D81B84" w:rsidP="00D81B84">
      <w:pPr>
        <w:jc w:val="center"/>
        <w:rPr>
          <w:rFonts w:ascii="Trebuchet MS" w:hAnsi="Trebuchet MS" w:cs="Calibri"/>
          <w:sz w:val="28"/>
          <w:szCs w:val="20"/>
          <w:lang w:val="en-AU"/>
          <w:rPrChange w:id="3" w:author="ANANDHAKRISHNAN MADATHIL REMESH" w:date="2025-03-27T01:05:00Z" w16du:dateUtc="2025-03-27T01:05:00Z">
            <w:rPr>
              <w:rFonts w:cs="Calibri"/>
              <w:sz w:val="28"/>
              <w:szCs w:val="20"/>
              <w:lang w:val="en-AU"/>
            </w:rPr>
          </w:rPrChange>
        </w:rPr>
      </w:pPr>
    </w:p>
    <w:p w14:paraId="3515678C" w14:textId="0029E6BD" w:rsidR="00D81B84" w:rsidRPr="00272B1A" w:rsidRDefault="00AE24CC" w:rsidP="00D81B84">
      <w:pPr>
        <w:jc w:val="center"/>
        <w:rPr>
          <w:rFonts w:ascii="Trebuchet MS" w:hAnsi="Trebuchet MS" w:cs="Calibri"/>
          <w:sz w:val="28"/>
          <w:szCs w:val="20"/>
          <w:lang w:val="en-AU"/>
          <w:rPrChange w:id="4" w:author="ANANDHAKRISHNAN MADATHIL REMESH" w:date="2025-03-27T01:05:00Z" w16du:dateUtc="2025-03-27T01:05:00Z">
            <w:rPr>
              <w:rFonts w:cs="Calibri"/>
              <w:b/>
              <w:sz w:val="28"/>
              <w:szCs w:val="20"/>
              <w:lang w:val="en-AU"/>
            </w:rPr>
          </w:rPrChange>
        </w:rPr>
      </w:pPr>
      <w:r w:rsidRPr="00272B1A">
        <w:rPr>
          <w:rFonts w:ascii="Trebuchet MS" w:hAnsi="Trebuchet MS" w:cs="Calibri"/>
          <w:sz w:val="28"/>
          <w:szCs w:val="20"/>
          <w:lang w:val="en-AU"/>
          <w:rPrChange w:id="5" w:author="ANANDHAKRISHNAN MADATHIL REMESH" w:date="2025-03-27T01:05:00Z" w16du:dateUtc="2025-03-27T01:05:00Z">
            <w:rPr>
              <w:rFonts w:cs="Calibri"/>
              <w:sz w:val="28"/>
              <w:szCs w:val="20"/>
              <w:lang w:val="en-AU"/>
            </w:rPr>
          </w:rPrChange>
        </w:rPr>
        <w:t xml:space="preserve">SOUTHAMPTON </w:t>
      </w:r>
      <w:r w:rsidR="00D81B84" w:rsidRPr="00272B1A">
        <w:rPr>
          <w:rFonts w:ascii="Trebuchet MS" w:hAnsi="Trebuchet MS" w:cs="Calibri"/>
          <w:sz w:val="28"/>
          <w:szCs w:val="20"/>
          <w:lang w:val="en-AU"/>
          <w:rPrChange w:id="6" w:author="ANANDHAKRISHNAN MADATHIL REMESH" w:date="2025-03-27T01:05:00Z" w16du:dateUtc="2025-03-27T01:05:00Z">
            <w:rPr>
              <w:rFonts w:cs="Calibri"/>
              <w:sz w:val="28"/>
              <w:szCs w:val="20"/>
              <w:lang w:val="en-AU"/>
            </w:rPr>
          </w:rPrChange>
        </w:rPr>
        <w:t>SOLENT UNIVERSITY</w:t>
      </w:r>
    </w:p>
    <w:p w14:paraId="1132361C" w14:textId="4FE2FCA5" w:rsidR="00D81B84" w:rsidRPr="00272B1A" w:rsidRDefault="00D81B84" w:rsidP="00D81B84">
      <w:pPr>
        <w:jc w:val="center"/>
        <w:rPr>
          <w:rFonts w:ascii="Trebuchet MS" w:hAnsi="Trebuchet MS" w:cs="Calibri"/>
          <w:sz w:val="28"/>
          <w:szCs w:val="20"/>
          <w:lang w:val="en-AU"/>
          <w:rPrChange w:id="7" w:author="ANANDHAKRISHNAN MADATHIL REMESH" w:date="2025-03-27T01:05:00Z" w16du:dateUtc="2025-03-27T01:05:00Z">
            <w:rPr>
              <w:rFonts w:cs="Calibri"/>
              <w:b/>
              <w:sz w:val="28"/>
              <w:szCs w:val="20"/>
              <w:lang w:val="en-AU"/>
            </w:rPr>
          </w:rPrChange>
        </w:rPr>
      </w:pPr>
    </w:p>
    <w:p w14:paraId="4E529841" w14:textId="77777777" w:rsidR="00D81B84" w:rsidRPr="00272B1A" w:rsidRDefault="00D81B84" w:rsidP="00D81B84">
      <w:pPr>
        <w:jc w:val="center"/>
        <w:rPr>
          <w:rFonts w:ascii="Trebuchet MS" w:hAnsi="Trebuchet MS" w:cs="Calibri"/>
          <w:szCs w:val="20"/>
          <w:lang w:val="en-AU"/>
          <w:rPrChange w:id="8" w:author="ANANDHAKRISHNAN MADATHIL REMESH" w:date="2025-03-27T01:05:00Z" w16du:dateUtc="2025-03-27T01:05:00Z">
            <w:rPr>
              <w:rFonts w:cs="Calibri"/>
              <w:b/>
              <w:szCs w:val="20"/>
              <w:lang w:val="en-AU"/>
            </w:rPr>
          </w:rPrChange>
        </w:rPr>
      </w:pPr>
      <w:r w:rsidRPr="00272B1A">
        <w:rPr>
          <w:rFonts w:ascii="Trebuchet MS" w:hAnsi="Trebuchet MS" w:cs="Calibri"/>
          <w:sz w:val="28"/>
          <w:szCs w:val="20"/>
          <w:lang w:val="en-AU"/>
          <w:rPrChange w:id="9" w:author="ANANDHAKRISHNAN MADATHIL REMESH" w:date="2025-03-27T01:05:00Z" w16du:dateUtc="2025-03-27T01:05:00Z">
            <w:rPr>
              <w:rFonts w:cs="Calibri"/>
              <w:sz w:val="28"/>
              <w:szCs w:val="20"/>
              <w:lang w:val="en-AU"/>
            </w:rPr>
          </w:rPrChange>
        </w:rPr>
        <w:t>DEPARTMENT OF SCIENCE AND ENGINEERING</w:t>
      </w:r>
    </w:p>
    <w:p w14:paraId="51A7C569" w14:textId="77777777" w:rsidR="00D81B84" w:rsidRPr="00272B1A" w:rsidRDefault="00D81B84" w:rsidP="00D81B84">
      <w:pPr>
        <w:jc w:val="center"/>
        <w:rPr>
          <w:rFonts w:ascii="Trebuchet MS" w:hAnsi="Trebuchet MS" w:cs="Calibri"/>
          <w:szCs w:val="20"/>
          <w:lang w:val="en-AU"/>
          <w:rPrChange w:id="10" w:author="ANANDHAKRISHNAN MADATHIL REMESH" w:date="2025-03-27T01:05:00Z" w16du:dateUtc="2025-03-27T01:05:00Z">
            <w:rPr>
              <w:rFonts w:cs="Calibri"/>
              <w:b/>
              <w:szCs w:val="20"/>
              <w:lang w:val="en-AU"/>
            </w:rPr>
          </w:rPrChange>
        </w:rPr>
      </w:pPr>
    </w:p>
    <w:p w14:paraId="2C4D3825" w14:textId="77777777" w:rsidR="00D81B84" w:rsidRPr="00272B1A" w:rsidRDefault="00D81B84" w:rsidP="00D81B84">
      <w:pPr>
        <w:jc w:val="center"/>
        <w:rPr>
          <w:rFonts w:ascii="Trebuchet MS" w:hAnsi="Trebuchet MS" w:cs="Calibri"/>
          <w:szCs w:val="20"/>
          <w:lang w:val="en-AU"/>
          <w:rPrChange w:id="11" w:author="ANANDHAKRISHNAN MADATHIL REMESH" w:date="2025-03-27T01:05:00Z" w16du:dateUtc="2025-03-27T01:05:00Z">
            <w:rPr>
              <w:rFonts w:cs="Calibri"/>
              <w:b/>
              <w:szCs w:val="20"/>
              <w:lang w:val="en-AU"/>
            </w:rPr>
          </w:rPrChange>
        </w:rPr>
      </w:pPr>
    </w:p>
    <w:p w14:paraId="296FA59B" w14:textId="77777777" w:rsidR="00D81B84" w:rsidRPr="00272B1A" w:rsidRDefault="00D81B84" w:rsidP="00D81B84">
      <w:pPr>
        <w:rPr>
          <w:rFonts w:ascii="Trebuchet MS" w:hAnsi="Trebuchet MS" w:cs="Calibri"/>
          <w:szCs w:val="20"/>
          <w:lang w:val="en-AU"/>
          <w:rPrChange w:id="12" w:author="ANANDHAKRISHNAN MADATHIL REMESH" w:date="2025-03-27T01:05:00Z" w16du:dateUtc="2025-03-27T01:05:00Z">
            <w:rPr>
              <w:rFonts w:cs="Calibri"/>
              <w:b/>
              <w:szCs w:val="20"/>
              <w:lang w:val="en-AU"/>
            </w:rPr>
          </w:rPrChange>
        </w:rPr>
      </w:pPr>
    </w:p>
    <w:p w14:paraId="3B30EDB2" w14:textId="77777777" w:rsidR="00D81B84" w:rsidRPr="00272B1A" w:rsidRDefault="00D81B84" w:rsidP="00D81B84">
      <w:pPr>
        <w:jc w:val="center"/>
        <w:rPr>
          <w:rFonts w:ascii="Trebuchet MS" w:hAnsi="Trebuchet MS" w:cs="Calibri"/>
          <w:szCs w:val="20"/>
          <w:lang w:val="en-AU"/>
          <w:rPrChange w:id="13" w:author="ANANDHAKRISHNAN MADATHIL REMESH" w:date="2025-03-27T01:05:00Z" w16du:dateUtc="2025-03-27T01:05:00Z">
            <w:rPr>
              <w:rFonts w:cs="Calibri"/>
              <w:b/>
              <w:szCs w:val="20"/>
              <w:lang w:val="en-AU"/>
            </w:rPr>
          </w:rPrChange>
        </w:rPr>
      </w:pPr>
    </w:p>
    <w:p w14:paraId="5F1B9CF4" w14:textId="77777777" w:rsidR="00D81B84" w:rsidRPr="00272B1A" w:rsidRDefault="00D81B84" w:rsidP="00D81B84">
      <w:pPr>
        <w:jc w:val="center"/>
        <w:rPr>
          <w:rFonts w:ascii="Trebuchet MS" w:hAnsi="Trebuchet MS" w:cs="Calibri"/>
          <w:szCs w:val="20"/>
          <w:lang w:val="en-AU"/>
          <w:rPrChange w:id="14" w:author="ANANDHAKRISHNAN MADATHIL REMESH" w:date="2025-03-27T01:05:00Z" w16du:dateUtc="2025-03-27T01:05:00Z">
            <w:rPr>
              <w:rFonts w:cs="Calibri"/>
              <w:b/>
              <w:szCs w:val="20"/>
              <w:lang w:val="en-AU"/>
            </w:rPr>
          </w:rPrChange>
        </w:rPr>
      </w:pPr>
    </w:p>
    <w:p w14:paraId="41612DEF" w14:textId="77777777" w:rsidR="00D81B84" w:rsidRPr="00272B1A" w:rsidRDefault="00D81B84" w:rsidP="00D81B84">
      <w:pPr>
        <w:jc w:val="center"/>
        <w:rPr>
          <w:rFonts w:ascii="Trebuchet MS" w:hAnsi="Trebuchet MS" w:cs="Calibri"/>
          <w:szCs w:val="20"/>
          <w:lang w:val="en-AU"/>
          <w:rPrChange w:id="15" w:author="ANANDHAKRISHNAN MADATHIL REMESH" w:date="2025-03-27T01:05:00Z" w16du:dateUtc="2025-03-27T01:05:00Z">
            <w:rPr>
              <w:rFonts w:cs="Calibri"/>
              <w:b/>
              <w:szCs w:val="20"/>
              <w:lang w:val="en-AU"/>
            </w:rPr>
          </w:rPrChange>
        </w:rPr>
      </w:pPr>
    </w:p>
    <w:p w14:paraId="482BF5E0" w14:textId="77777777" w:rsidR="00D81B84" w:rsidRPr="00272B1A" w:rsidRDefault="00D81B84" w:rsidP="00D81B84">
      <w:pPr>
        <w:jc w:val="center"/>
        <w:rPr>
          <w:rFonts w:ascii="Trebuchet MS" w:hAnsi="Trebuchet MS" w:cs="Calibri"/>
          <w:szCs w:val="20"/>
          <w:lang w:val="en-AU"/>
          <w:rPrChange w:id="16" w:author="ANANDHAKRISHNAN MADATHIL REMESH" w:date="2025-03-27T01:05:00Z" w16du:dateUtc="2025-03-27T01:05:00Z">
            <w:rPr>
              <w:rFonts w:cs="Calibri"/>
              <w:i/>
              <w:szCs w:val="20"/>
              <w:lang w:val="en-AU"/>
            </w:rPr>
          </w:rPrChange>
        </w:rPr>
      </w:pPr>
      <w:r w:rsidRPr="00272B1A">
        <w:rPr>
          <w:rFonts w:ascii="Trebuchet MS" w:hAnsi="Trebuchet MS" w:cs="Calibri"/>
          <w:szCs w:val="20"/>
          <w:lang w:val="en-AU"/>
          <w:rPrChange w:id="17" w:author="ANANDHAKRISHNAN MADATHIL REMESH" w:date="2025-03-27T01:05:00Z" w16du:dateUtc="2025-03-27T01:05:00Z">
            <w:rPr>
              <w:rFonts w:cs="Calibri"/>
              <w:szCs w:val="20"/>
              <w:lang w:val="en-AU"/>
            </w:rPr>
          </w:rPrChange>
        </w:rPr>
        <w:t>MSc Applied AI and Data Science</w:t>
      </w:r>
    </w:p>
    <w:p w14:paraId="59847A39" w14:textId="6C327316" w:rsidR="00D81B84" w:rsidRPr="00272B1A" w:rsidRDefault="00D81B84" w:rsidP="00D81B84">
      <w:pPr>
        <w:jc w:val="center"/>
        <w:rPr>
          <w:rFonts w:ascii="Trebuchet MS" w:hAnsi="Trebuchet MS" w:cs="Calibri"/>
          <w:szCs w:val="20"/>
          <w:lang w:val="en-AU"/>
          <w:rPrChange w:id="18" w:author="ANANDHAKRISHNAN MADATHIL REMESH" w:date="2025-03-27T01:05:00Z" w16du:dateUtc="2025-03-27T01:05:00Z">
            <w:rPr>
              <w:rFonts w:cs="Calibri"/>
              <w:szCs w:val="20"/>
              <w:lang w:val="en-AU"/>
            </w:rPr>
          </w:rPrChange>
        </w:rPr>
      </w:pPr>
      <w:r w:rsidRPr="00272B1A">
        <w:rPr>
          <w:rFonts w:ascii="Trebuchet MS" w:hAnsi="Trebuchet MS" w:cs="Calibri"/>
          <w:szCs w:val="20"/>
          <w:lang w:val="en-AU"/>
          <w:rPrChange w:id="19" w:author="ANANDHAKRISHNAN MADATHIL REMESH" w:date="2025-03-27T01:05:00Z" w16du:dateUtc="2025-03-27T01:05:00Z">
            <w:rPr>
              <w:rFonts w:cs="Calibri"/>
              <w:szCs w:val="20"/>
              <w:lang w:val="en-AU"/>
            </w:rPr>
          </w:rPrChange>
        </w:rPr>
        <w:t xml:space="preserve">Academic Year </w:t>
      </w:r>
      <w:r w:rsidR="00C45A48" w:rsidRPr="00272B1A">
        <w:rPr>
          <w:rFonts w:ascii="Trebuchet MS" w:hAnsi="Trebuchet MS" w:cs="Calibri"/>
          <w:szCs w:val="20"/>
          <w:lang w:val="en-AU"/>
          <w:rPrChange w:id="20" w:author="ANANDHAKRISHNAN MADATHIL REMESH" w:date="2025-03-27T01:05:00Z" w16du:dateUtc="2025-03-27T01:05:00Z">
            <w:rPr>
              <w:rFonts w:cs="Calibri"/>
              <w:szCs w:val="20"/>
              <w:lang w:val="en-AU"/>
            </w:rPr>
          </w:rPrChange>
        </w:rPr>
        <w:t>20</w:t>
      </w:r>
      <w:ins w:id="21" w:author="ANANDHAKRISHNAN MADATHIL REMESH" w:date="2025-04-02T19:04:00Z" w16du:dateUtc="2025-04-02T18:04:00Z">
        <w:r w:rsidR="00162040">
          <w:rPr>
            <w:rFonts w:ascii="Trebuchet MS" w:hAnsi="Trebuchet MS" w:cs="Calibri"/>
            <w:szCs w:val="20"/>
            <w:lang w:val="en-AU"/>
          </w:rPr>
          <w:t>24</w:t>
        </w:r>
      </w:ins>
      <w:del w:id="22" w:author="ANANDHAKRISHNAN MADATHIL REMESH" w:date="2025-04-02T19:04:00Z" w16du:dateUtc="2025-04-02T18:04:00Z">
        <w:r w:rsidR="00C45A48" w:rsidRPr="00272B1A" w:rsidDel="00162040">
          <w:rPr>
            <w:rFonts w:ascii="Trebuchet MS" w:hAnsi="Trebuchet MS" w:cs="Calibri"/>
            <w:szCs w:val="20"/>
            <w:lang w:val="en-AU"/>
            <w:rPrChange w:id="23" w:author="ANANDHAKRISHNAN MADATHIL REMESH" w:date="2025-03-27T01:05:00Z" w16du:dateUtc="2025-03-27T01:05:00Z">
              <w:rPr>
                <w:rFonts w:cs="Calibri"/>
                <w:szCs w:val="20"/>
                <w:lang w:val="en-AU"/>
              </w:rPr>
            </w:rPrChange>
          </w:rPr>
          <w:delText>XX</w:delText>
        </w:r>
      </w:del>
      <w:r w:rsidRPr="00272B1A">
        <w:rPr>
          <w:rFonts w:ascii="Trebuchet MS" w:hAnsi="Trebuchet MS" w:cs="Calibri"/>
          <w:szCs w:val="20"/>
          <w:lang w:val="en-AU"/>
          <w:rPrChange w:id="24" w:author="ANANDHAKRISHNAN MADATHIL REMESH" w:date="2025-03-27T01:05:00Z" w16du:dateUtc="2025-03-27T01:05:00Z">
            <w:rPr>
              <w:rFonts w:cs="Calibri"/>
              <w:szCs w:val="20"/>
              <w:lang w:val="en-AU"/>
            </w:rPr>
          </w:rPrChange>
        </w:rPr>
        <w:t>-</w:t>
      </w:r>
      <w:r w:rsidR="00C45A48" w:rsidRPr="00272B1A">
        <w:rPr>
          <w:rFonts w:ascii="Trebuchet MS" w:hAnsi="Trebuchet MS" w:cs="Calibri"/>
          <w:szCs w:val="20"/>
          <w:lang w:val="en-AU"/>
          <w:rPrChange w:id="25" w:author="ANANDHAKRISHNAN MADATHIL REMESH" w:date="2025-03-27T01:05:00Z" w16du:dateUtc="2025-03-27T01:05:00Z">
            <w:rPr>
              <w:rFonts w:cs="Calibri"/>
              <w:szCs w:val="20"/>
              <w:lang w:val="en-AU"/>
            </w:rPr>
          </w:rPrChange>
        </w:rPr>
        <w:t>20</w:t>
      </w:r>
      <w:ins w:id="26" w:author="ANANDHAKRISHNAN MADATHIL REMESH" w:date="2025-04-02T19:04:00Z" w16du:dateUtc="2025-04-02T18:04:00Z">
        <w:r w:rsidR="00162040">
          <w:rPr>
            <w:rFonts w:ascii="Trebuchet MS" w:hAnsi="Trebuchet MS" w:cs="Calibri"/>
            <w:szCs w:val="20"/>
            <w:lang w:val="en-AU"/>
          </w:rPr>
          <w:t>25</w:t>
        </w:r>
      </w:ins>
      <w:del w:id="27" w:author="ANANDHAKRISHNAN MADATHIL REMESH" w:date="2025-04-02T19:04:00Z" w16du:dateUtc="2025-04-02T18:04:00Z">
        <w:r w:rsidR="00C45A48" w:rsidRPr="00272B1A" w:rsidDel="00162040">
          <w:rPr>
            <w:rFonts w:ascii="Trebuchet MS" w:hAnsi="Trebuchet MS" w:cs="Calibri"/>
            <w:szCs w:val="20"/>
            <w:lang w:val="en-AU"/>
            <w:rPrChange w:id="28" w:author="ANANDHAKRISHNAN MADATHIL REMESH" w:date="2025-03-27T01:05:00Z" w16du:dateUtc="2025-03-27T01:05:00Z">
              <w:rPr>
                <w:rFonts w:cs="Calibri"/>
                <w:szCs w:val="20"/>
                <w:lang w:val="en-AU"/>
              </w:rPr>
            </w:rPrChange>
          </w:rPr>
          <w:delText>XX</w:delText>
        </w:r>
      </w:del>
    </w:p>
    <w:p w14:paraId="4A51D378" w14:textId="77777777" w:rsidR="00D81B84" w:rsidRPr="00272B1A" w:rsidRDefault="00D81B84" w:rsidP="00D81B84">
      <w:pPr>
        <w:jc w:val="center"/>
        <w:rPr>
          <w:rFonts w:ascii="Trebuchet MS" w:hAnsi="Trebuchet MS" w:cs="Calibri"/>
          <w:szCs w:val="20"/>
          <w:lang w:val="en-AU"/>
          <w:rPrChange w:id="29" w:author="ANANDHAKRISHNAN MADATHIL REMESH" w:date="2025-03-27T01:05:00Z" w16du:dateUtc="2025-03-27T01:05:00Z">
            <w:rPr>
              <w:rFonts w:cs="Calibri"/>
              <w:szCs w:val="20"/>
              <w:lang w:val="en-AU"/>
            </w:rPr>
          </w:rPrChange>
        </w:rPr>
      </w:pPr>
    </w:p>
    <w:p w14:paraId="402A789D" w14:textId="77777777" w:rsidR="00D81B84" w:rsidRPr="00272B1A" w:rsidRDefault="00D81B84" w:rsidP="00D81B84">
      <w:pPr>
        <w:jc w:val="center"/>
        <w:rPr>
          <w:rFonts w:ascii="Trebuchet MS" w:hAnsi="Trebuchet MS" w:cs="Calibri"/>
          <w:szCs w:val="20"/>
          <w:lang w:val="en-AU"/>
          <w:rPrChange w:id="30" w:author="ANANDHAKRISHNAN MADATHIL REMESH" w:date="2025-03-27T01:05:00Z" w16du:dateUtc="2025-03-27T01:05:00Z">
            <w:rPr>
              <w:rFonts w:cs="Calibri"/>
              <w:szCs w:val="20"/>
              <w:lang w:val="en-AU"/>
            </w:rPr>
          </w:rPrChange>
        </w:rPr>
      </w:pPr>
    </w:p>
    <w:p w14:paraId="3861E698" w14:textId="77777777" w:rsidR="00D81B84" w:rsidRPr="00272B1A" w:rsidRDefault="00D81B84" w:rsidP="00D81B84">
      <w:pPr>
        <w:jc w:val="center"/>
        <w:rPr>
          <w:rFonts w:ascii="Trebuchet MS" w:hAnsi="Trebuchet MS" w:cs="Calibri"/>
          <w:szCs w:val="20"/>
          <w:lang w:val="en-AU"/>
          <w:rPrChange w:id="31" w:author="ANANDHAKRISHNAN MADATHIL REMESH" w:date="2025-03-27T01:05:00Z" w16du:dateUtc="2025-03-27T01:05:00Z">
            <w:rPr>
              <w:rFonts w:cs="Calibri"/>
              <w:szCs w:val="20"/>
              <w:lang w:val="en-AU"/>
            </w:rPr>
          </w:rPrChange>
        </w:rPr>
      </w:pPr>
    </w:p>
    <w:p w14:paraId="1ED81A9B" w14:textId="77777777" w:rsidR="00D81B84" w:rsidRPr="00272B1A" w:rsidRDefault="00D81B84" w:rsidP="00D81B84">
      <w:pPr>
        <w:jc w:val="center"/>
        <w:rPr>
          <w:rFonts w:ascii="Trebuchet MS" w:hAnsi="Trebuchet MS" w:cs="Calibri"/>
          <w:szCs w:val="20"/>
          <w:lang w:val="en-AU"/>
          <w:rPrChange w:id="32" w:author="ANANDHAKRISHNAN MADATHIL REMESH" w:date="2025-03-27T01:05:00Z" w16du:dateUtc="2025-03-27T01:05:00Z">
            <w:rPr>
              <w:rFonts w:cs="Calibri"/>
              <w:szCs w:val="20"/>
              <w:lang w:val="en-AU"/>
            </w:rPr>
          </w:rPrChange>
        </w:rPr>
      </w:pPr>
    </w:p>
    <w:p w14:paraId="6381676D" w14:textId="77777777" w:rsidR="00D81B84" w:rsidRPr="00272B1A" w:rsidRDefault="00D81B84" w:rsidP="00D81B84">
      <w:pPr>
        <w:jc w:val="center"/>
        <w:rPr>
          <w:rFonts w:ascii="Trebuchet MS" w:hAnsi="Trebuchet MS" w:cs="Calibri"/>
          <w:szCs w:val="20"/>
          <w:lang w:val="en-AU"/>
          <w:rPrChange w:id="33" w:author="ANANDHAKRISHNAN MADATHIL REMESH" w:date="2025-03-27T01:05:00Z" w16du:dateUtc="2025-03-27T01:05:00Z">
            <w:rPr>
              <w:rFonts w:cs="Calibri"/>
              <w:szCs w:val="20"/>
              <w:lang w:val="en-AU"/>
            </w:rPr>
          </w:rPrChange>
        </w:rPr>
      </w:pPr>
    </w:p>
    <w:p w14:paraId="7669A67F" w14:textId="6106A899" w:rsidR="00D81B84" w:rsidRPr="00272B1A" w:rsidRDefault="00162040" w:rsidP="00D81B84">
      <w:pPr>
        <w:jc w:val="center"/>
        <w:rPr>
          <w:rFonts w:ascii="Trebuchet MS" w:hAnsi="Trebuchet MS" w:cs="Calibri"/>
          <w:sz w:val="32"/>
          <w:szCs w:val="18"/>
          <w:lang w:val="en-AU"/>
          <w:rPrChange w:id="34" w:author="ANANDHAKRISHNAN MADATHIL REMESH" w:date="2025-03-27T01:05:00Z" w16du:dateUtc="2025-03-27T01:05:00Z">
            <w:rPr>
              <w:rFonts w:cs="Calibri"/>
              <w:sz w:val="32"/>
              <w:szCs w:val="18"/>
              <w:lang w:val="en-AU"/>
            </w:rPr>
          </w:rPrChange>
        </w:rPr>
      </w:pPr>
      <w:ins w:id="35" w:author="ANANDHAKRISHNAN MADATHIL REMESH" w:date="2025-04-02T19:03:00Z" w16du:dateUtc="2025-04-02T18:03:00Z">
        <w:r>
          <w:rPr>
            <w:rFonts w:ascii="Trebuchet MS" w:hAnsi="Trebuchet MS" w:cs="Calibri"/>
            <w:sz w:val="32"/>
            <w:szCs w:val="18"/>
            <w:lang w:val="en-AU"/>
          </w:rPr>
          <w:t xml:space="preserve">Anandhakrishnan Madathil </w:t>
        </w:r>
        <w:proofErr w:type="spellStart"/>
        <w:r>
          <w:rPr>
            <w:rFonts w:ascii="Trebuchet MS" w:hAnsi="Trebuchet MS" w:cs="Calibri"/>
            <w:sz w:val="32"/>
            <w:szCs w:val="18"/>
            <w:lang w:val="en-AU"/>
          </w:rPr>
          <w:t>Remesh</w:t>
        </w:r>
      </w:ins>
      <w:proofErr w:type="spellEnd"/>
      <w:del w:id="36" w:author="ANANDHAKRISHNAN MADATHIL REMESH" w:date="2025-04-02T19:03:00Z" w16du:dateUtc="2025-04-02T18:03:00Z">
        <w:r w:rsidR="00D81B84" w:rsidRPr="00272B1A" w:rsidDel="00162040">
          <w:rPr>
            <w:rFonts w:ascii="Trebuchet MS" w:hAnsi="Trebuchet MS" w:cs="Calibri"/>
            <w:sz w:val="32"/>
            <w:szCs w:val="18"/>
            <w:lang w:val="en-AU"/>
            <w:rPrChange w:id="37" w:author="ANANDHAKRISHNAN MADATHIL REMESH" w:date="2025-03-27T01:05:00Z" w16du:dateUtc="2025-03-27T01:05:00Z">
              <w:rPr>
                <w:rFonts w:cs="Calibri"/>
                <w:sz w:val="32"/>
                <w:szCs w:val="18"/>
                <w:lang w:val="en-AU"/>
              </w:rPr>
            </w:rPrChange>
          </w:rPr>
          <w:delText>Student Name</w:delText>
        </w:r>
      </w:del>
    </w:p>
    <w:p w14:paraId="4E25578A" w14:textId="77777777" w:rsidR="00D81B84" w:rsidRPr="00272B1A" w:rsidRDefault="00D81B84" w:rsidP="00D81B84">
      <w:pPr>
        <w:jc w:val="center"/>
        <w:rPr>
          <w:rFonts w:ascii="Trebuchet MS" w:hAnsi="Trebuchet MS" w:cs="Calibri"/>
          <w:sz w:val="36"/>
          <w:szCs w:val="20"/>
          <w:lang w:val="en-AU"/>
          <w:rPrChange w:id="38" w:author="ANANDHAKRISHNAN MADATHIL REMESH" w:date="2025-03-27T01:05:00Z" w16du:dateUtc="2025-03-27T01:05:00Z">
            <w:rPr>
              <w:rFonts w:cs="Calibri"/>
              <w:sz w:val="36"/>
              <w:szCs w:val="20"/>
              <w:lang w:val="en-AU"/>
            </w:rPr>
          </w:rPrChange>
        </w:rPr>
      </w:pPr>
    </w:p>
    <w:p w14:paraId="099C1749" w14:textId="77777777" w:rsidR="00D81B84" w:rsidRPr="00272B1A" w:rsidRDefault="00D81B84" w:rsidP="00D81B84">
      <w:pPr>
        <w:jc w:val="center"/>
        <w:rPr>
          <w:rFonts w:ascii="Trebuchet MS" w:hAnsi="Trebuchet MS" w:cs="Calibri"/>
          <w:sz w:val="36"/>
          <w:szCs w:val="20"/>
          <w:lang w:val="en-AU"/>
          <w:rPrChange w:id="39" w:author="ANANDHAKRISHNAN MADATHIL REMESH" w:date="2025-03-27T01:05:00Z" w16du:dateUtc="2025-03-27T01:05:00Z">
            <w:rPr>
              <w:rFonts w:cs="Calibri"/>
              <w:sz w:val="36"/>
              <w:szCs w:val="20"/>
              <w:lang w:val="en-AU"/>
            </w:rPr>
          </w:rPrChange>
        </w:rPr>
      </w:pPr>
    </w:p>
    <w:p w14:paraId="4436104E" w14:textId="77777777" w:rsidR="00D81B84" w:rsidRPr="00272B1A" w:rsidRDefault="00D81B84" w:rsidP="00D81B84">
      <w:pPr>
        <w:jc w:val="center"/>
        <w:rPr>
          <w:rFonts w:ascii="Trebuchet MS" w:hAnsi="Trebuchet MS" w:cs="Calibri"/>
          <w:sz w:val="36"/>
          <w:szCs w:val="20"/>
          <w:lang w:val="en-AU"/>
          <w:rPrChange w:id="40" w:author="ANANDHAKRISHNAN MADATHIL REMESH" w:date="2025-03-27T01:05:00Z" w16du:dateUtc="2025-03-27T01:05:00Z">
            <w:rPr>
              <w:rFonts w:cs="Calibri"/>
              <w:sz w:val="36"/>
              <w:szCs w:val="20"/>
              <w:lang w:val="en-AU"/>
            </w:rPr>
          </w:rPrChange>
        </w:rPr>
      </w:pPr>
    </w:p>
    <w:p w14:paraId="691C506F" w14:textId="77777777" w:rsidR="00D81B84" w:rsidRPr="00272B1A" w:rsidRDefault="00D81B84" w:rsidP="00D81B84">
      <w:pPr>
        <w:jc w:val="center"/>
        <w:rPr>
          <w:rFonts w:ascii="Trebuchet MS" w:hAnsi="Trebuchet MS" w:cs="Calibri"/>
          <w:sz w:val="36"/>
          <w:szCs w:val="20"/>
          <w:lang w:val="en-AU"/>
          <w:rPrChange w:id="41" w:author="ANANDHAKRISHNAN MADATHIL REMESH" w:date="2025-03-27T01:05:00Z" w16du:dateUtc="2025-03-27T01:05:00Z">
            <w:rPr>
              <w:rFonts w:cs="Calibri"/>
              <w:sz w:val="36"/>
              <w:szCs w:val="20"/>
              <w:lang w:val="en-AU"/>
            </w:rPr>
          </w:rPrChange>
        </w:rPr>
      </w:pPr>
    </w:p>
    <w:p w14:paraId="7E4692D4" w14:textId="6F539700" w:rsidR="00D81B84" w:rsidRPr="00272B1A" w:rsidRDefault="000450A3" w:rsidP="00D81B84">
      <w:pPr>
        <w:jc w:val="center"/>
        <w:rPr>
          <w:rFonts w:ascii="Trebuchet MS" w:hAnsi="Trebuchet MS" w:cs="Calibri"/>
          <w:sz w:val="32"/>
          <w:szCs w:val="18"/>
          <w:lang w:val="en-AU"/>
          <w:rPrChange w:id="42" w:author="ANANDHAKRISHNAN MADATHIL REMESH" w:date="2025-03-27T01:05:00Z" w16du:dateUtc="2025-03-27T01:05:00Z">
            <w:rPr>
              <w:rFonts w:cs="Calibri"/>
              <w:sz w:val="32"/>
              <w:szCs w:val="18"/>
              <w:lang w:val="en-AU"/>
            </w:rPr>
          </w:rPrChange>
        </w:rPr>
      </w:pPr>
      <w:ins w:id="43" w:author="ANANDHAKRISHNAN MADATHIL REMESH" w:date="2025-04-08T14:34:00Z" w16du:dateUtc="2025-04-08T13:34:00Z">
        <w:r w:rsidRPr="00CA5793">
          <w:rPr>
            <w:rFonts w:ascii="Trebuchet MS" w:hAnsi="Trebuchet MS"/>
            <w:b/>
            <w:bCs/>
            <w:sz w:val="40"/>
            <w:szCs w:val="40"/>
          </w:rPr>
          <w:t>AI-Driven Flood Prediction and Mapping System</w:t>
        </w:r>
        <w:r w:rsidRPr="000450A3" w:rsidDel="000450A3">
          <w:rPr>
            <w:rFonts w:ascii="Trebuchet MS" w:hAnsi="Trebuchet MS" w:cs="Calibri"/>
            <w:sz w:val="32"/>
            <w:szCs w:val="18"/>
            <w:lang w:val="en-AU"/>
          </w:rPr>
          <w:t xml:space="preserve"> </w:t>
        </w:r>
      </w:ins>
      <w:del w:id="44" w:author="ANANDHAKRISHNAN MADATHIL REMESH" w:date="2025-04-08T14:34:00Z" w16du:dateUtc="2025-04-08T13:34:00Z">
        <w:r w:rsidR="00D81B84" w:rsidRPr="00272B1A" w:rsidDel="000450A3">
          <w:rPr>
            <w:rFonts w:ascii="Trebuchet MS" w:hAnsi="Trebuchet MS" w:cs="Calibri"/>
            <w:sz w:val="32"/>
            <w:szCs w:val="18"/>
            <w:lang w:val="en-AU"/>
            <w:rPrChange w:id="45" w:author="ANANDHAKRISHNAN MADATHIL REMESH" w:date="2025-03-27T01:05:00Z" w16du:dateUtc="2025-03-27T01:05:00Z">
              <w:rPr>
                <w:rFonts w:cs="Calibri"/>
                <w:sz w:val="32"/>
                <w:szCs w:val="18"/>
                <w:lang w:val="en-AU"/>
              </w:rPr>
            </w:rPrChange>
          </w:rPr>
          <w:delText>Title of Your Research</w:delText>
        </w:r>
      </w:del>
    </w:p>
    <w:p w14:paraId="747BCD6B" w14:textId="77777777" w:rsidR="00D81B84" w:rsidRPr="00272B1A" w:rsidRDefault="00D81B84" w:rsidP="00D81B84">
      <w:pPr>
        <w:jc w:val="center"/>
        <w:rPr>
          <w:rFonts w:ascii="Trebuchet MS" w:hAnsi="Trebuchet MS" w:cs="Calibri"/>
          <w:szCs w:val="20"/>
          <w:lang w:val="en-AU"/>
          <w:rPrChange w:id="46" w:author="ANANDHAKRISHNAN MADATHIL REMESH" w:date="2025-03-27T01:05:00Z" w16du:dateUtc="2025-03-27T01:05:00Z">
            <w:rPr>
              <w:rFonts w:cs="Calibri"/>
              <w:szCs w:val="20"/>
              <w:lang w:val="en-AU"/>
            </w:rPr>
          </w:rPrChange>
        </w:rPr>
      </w:pPr>
    </w:p>
    <w:p w14:paraId="4C846C32" w14:textId="77777777" w:rsidR="00D81B84" w:rsidRPr="00272B1A" w:rsidRDefault="00D81B84" w:rsidP="00D81B84">
      <w:pPr>
        <w:jc w:val="center"/>
        <w:rPr>
          <w:rFonts w:ascii="Trebuchet MS" w:hAnsi="Trebuchet MS" w:cs="Calibri"/>
          <w:szCs w:val="20"/>
          <w:lang w:val="en-AU"/>
          <w:rPrChange w:id="47" w:author="ANANDHAKRISHNAN MADATHIL REMESH" w:date="2025-03-27T01:05:00Z" w16du:dateUtc="2025-03-27T01:05:00Z">
            <w:rPr>
              <w:rFonts w:cs="Calibri"/>
              <w:szCs w:val="20"/>
              <w:lang w:val="en-AU"/>
            </w:rPr>
          </w:rPrChange>
        </w:rPr>
      </w:pPr>
    </w:p>
    <w:p w14:paraId="0F378A6A" w14:textId="77777777" w:rsidR="00D81B84" w:rsidRPr="00272B1A" w:rsidRDefault="00D81B84" w:rsidP="00D81B84">
      <w:pPr>
        <w:jc w:val="center"/>
        <w:rPr>
          <w:rFonts w:ascii="Trebuchet MS" w:hAnsi="Trebuchet MS" w:cs="Calibri"/>
          <w:szCs w:val="20"/>
          <w:lang w:val="en-AU"/>
          <w:rPrChange w:id="48" w:author="ANANDHAKRISHNAN MADATHIL REMESH" w:date="2025-03-27T01:05:00Z" w16du:dateUtc="2025-03-27T01:05:00Z">
            <w:rPr>
              <w:rFonts w:cs="Calibri"/>
              <w:szCs w:val="20"/>
              <w:lang w:val="en-AU"/>
            </w:rPr>
          </w:rPrChange>
        </w:rPr>
      </w:pPr>
    </w:p>
    <w:p w14:paraId="60C5CC96" w14:textId="77777777" w:rsidR="00D81B84" w:rsidRPr="00272B1A" w:rsidRDefault="00D81B84" w:rsidP="00D81B84">
      <w:pPr>
        <w:jc w:val="center"/>
        <w:rPr>
          <w:rFonts w:ascii="Trebuchet MS" w:hAnsi="Trebuchet MS" w:cs="Calibri"/>
          <w:szCs w:val="20"/>
          <w:lang w:val="en-AU"/>
          <w:rPrChange w:id="49" w:author="ANANDHAKRISHNAN MADATHIL REMESH" w:date="2025-03-27T01:05:00Z" w16du:dateUtc="2025-03-27T01:05:00Z">
            <w:rPr>
              <w:rFonts w:cs="Calibri"/>
              <w:szCs w:val="20"/>
              <w:lang w:val="en-AU"/>
            </w:rPr>
          </w:rPrChange>
        </w:rPr>
      </w:pPr>
    </w:p>
    <w:p w14:paraId="1F468CA8" w14:textId="77777777" w:rsidR="00D81B84" w:rsidRPr="00272B1A" w:rsidRDefault="00D81B84" w:rsidP="00D81B84">
      <w:pPr>
        <w:jc w:val="center"/>
        <w:rPr>
          <w:rFonts w:ascii="Trebuchet MS" w:hAnsi="Trebuchet MS" w:cs="Calibri"/>
          <w:szCs w:val="20"/>
          <w:lang w:val="en-AU"/>
          <w:rPrChange w:id="50" w:author="ANANDHAKRISHNAN MADATHIL REMESH" w:date="2025-03-27T01:05:00Z" w16du:dateUtc="2025-03-27T01:05:00Z">
            <w:rPr>
              <w:rFonts w:cs="Calibri"/>
              <w:szCs w:val="20"/>
              <w:lang w:val="en-AU"/>
            </w:rPr>
          </w:rPrChange>
        </w:rPr>
      </w:pPr>
    </w:p>
    <w:p w14:paraId="708ECDAA" w14:textId="77777777" w:rsidR="00D81B84" w:rsidRPr="00272B1A" w:rsidRDefault="00D81B84" w:rsidP="00D81B84">
      <w:pPr>
        <w:jc w:val="center"/>
        <w:rPr>
          <w:rFonts w:ascii="Trebuchet MS" w:hAnsi="Trebuchet MS" w:cs="Calibri"/>
          <w:szCs w:val="20"/>
          <w:lang w:val="en-AU"/>
          <w:rPrChange w:id="51" w:author="ANANDHAKRISHNAN MADATHIL REMESH" w:date="2025-03-27T01:05:00Z" w16du:dateUtc="2025-03-27T01:05:00Z">
            <w:rPr>
              <w:rFonts w:cs="Calibri"/>
              <w:szCs w:val="20"/>
              <w:lang w:val="en-AU"/>
            </w:rPr>
          </w:rPrChange>
        </w:rPr>
      </w:pPr>
    </w:p>
    <w:p w14:paraId="3174DB49" w14:textId="346644AE" w:rsidR="00D81B84" w:rsidRPr="00272B1A" w:rsidRDefault="00D81B84" w:rsidP="00D81B84">
      <w:pPr>
        <w:ind w:hanging="33"/>
        <w:jc w:val="center"/>
        <w:rPr>
          <w:rFonts w:ascii="Trebuchet MS" w:hAnsi="Trebuchet MS" w:cs="Calibri"/>
          <w:szCs w:val="20"/>
          <w:lang w:val="en-AU"/>
          <w:rPrChange w:id="52" w:author="ANANDHAKRISHNAN MADATHIL REMESH" w:date="2025-03-27T01:05:00Z" w16du:dateUtc="2025-03-27T01:05:00Z">
            <w:rPr>
              <w:rFonts w:cs="Calibri"/>
              <w:szCs w:val="20"/>
              <w:lang w:val="en-AU"/>
            </w:rPr>
          </w:rPrChange>
        </w:rPr>
      </w:pPr>
      <w:r w:rsidRPr="00272B1A">
        <w:rPr>
          <w:rFonts w:ascii="Trebuchet MS" w:hAnsi="Trebuchet MS" w:cs="Calibri"/>
          <w:szCs w:val="20"/>
          <w:lang w:val="en-AU"/>
          <w:rPrChange w:id="53" w:author="ANANDHAKRISHNAN MADATHIL REMESH" w:date="2025-03-27T01:05:00Z" w16du:dateUtc="2025-03-27T01:05:00Z">
            <w:rPr>
              <w:rFonts w:cs="Calibri"/>
              <w:szCs w:val="20"/>
              <w:lang w:val="en-AU"/>
            </w:rPr>
          </w:rPrChange>
        </w:rPr>
        <w:t xml:space="preserve">Supervisor: </w:t>
      </w:r>
      <w:ins w:id="54" w:author="ANANDHAKRISHNAN MADATHIL REMESH" w:date="2025-04-08T14:58:00Z" w16du:dateUtc="2025-04-08T13:58:00Z">
        <w:r w:rsidR="00F2096C">
          <w:rPr>
            <w:rFonts w:ascii="Trebuchet MS" w:hAnsi="Trebuchet MS" w:cs="Calibri"/>
            <w:szCs w:val="20"/>
            <w:lang w:val="en-AU"/>
          </w:rPr>
          <w:t>Dr.</w:t>
        </w:r>
      </w:ins>
      <w:ins w:id="55" w:author="ANANDHAKRISHNAN MADATHIL REMESH" w:date="2025-04-08T14:59:00Z" w16du:dateUtc="2025-04-08T13:59:00Z">
        <w:r w:rsidR="00F2096C">
          <w:rPr>
            <w:rFonts w:ascii="Trebuchet MS" w:hAnsi="Trebuchet MS" w:cs="Calibri"/>
            <w:szCs w:val="20"/>
            <w:lang w:val="en-AU"/>
          </w:rPr>
          <w:t xml:space="preserve"> </w:t>
        </w:r>
      </w:ins>
      <w:ins w:id="56" w:author="ANANDHAKRISHNAN MADATHIL REMESH" w:date="2025-04-08T14:58:00Z" w16du:dateUtc="2025-04-08T13:58:00Z">
        <w:r w:rsidR="00F2096C">
          <w:rPr>
            <w:rFonts w:ascii="Trebuchet MS" w:hAnsi="Trebuchet MS" w:cs="Calibri"/>
            <w:szCs w:val="20"/>
            <w:lang w:val="en-AU"/>
          </w:rPr>
          <w:t xml:space="preserve">Raza </w:t>
        </w:r>
      </w:ins>
      <w:ins w:id="57" w:author="ANANDHAKRISHNAN MADATHIL REMESH" w:date="2025-04-08T14:59:00Z" w16du:dateUtc="2025-04-08T13:59:00Z">
        <w:r w:rsidR="00F2096C">
          <w:rPr>
            <w:rFonts w:ascii="Trebuchet MS" w:hAnsi="Trebuchet MS" w:cs="Calibri"/>
            <w:szCs w:val="20"/>
            <w:lang w:val="en-AU"/>
          </w:rPr>
          <w:t>Hasan</w:t>
        </w:r>
      </w:ins>
      <w:del w:id="58" w:author="ANANDHAKRISHNAN MADATHIL REMESH" w:date="2025-04-08T14:55:00Z" w16du:dateUtc="2025-04-08T13:55:00Z">
        <w:r w:rsidRPr="00272B1A" w:rsidDel="00787F64">
          <w:rPr>
            <w:rFonts w:ascii="Trebuchet MS" w:hAnsi="Trebuchet MS" w:cs="Calibri"/>
            <w:szCs w:val="20"/>
            <w:lang w:val="en-AU"/>
            <w:rPrChange w:id="59" w:author="ANANDHAKRISHNAN MADATHIL REMESH" w:date="2025-03-27T01:05:00Z" w16du:dateUtc="2025-03-27T01:05:00Z">
              <w:rPr>
                <w:rFonts w:cs="Calibri"/>
                <w:szCs w:val="20"/>
                <w:lang w:val="en-AU"/>
              </w:rPr>
            </w:rPrChange>
          </w:rPr>
          <w:delText>Supervisor Name</w:delText>
        </w:r>
      </w:del>
    </w:p>
    <w:p w14:paraId="6B0D41FB" w14:textId="38811022" w:rsidR="00D81B84" w:rsidRPr="00272B1A" w:rsidRDefault="00C45A48" w:rsidP="00D81B84">
      <w:pPr>
        <w:ind w:hanging="33"/>
        <w:jc w:val="center"/>
        <w:rPr>
          <w:rFonts w:ascii="Trebuchet MS" w:hAnsi="Trebuchet MS" w:cs="Calibri"/>
          <w:szCs w:val="20"/>
          <w:lang w:val="en-AU"/>
          <w:rPrChange w:id="60" w:author="ANANDHAKRISHNAN MADATHIL REMESH" w:date="2025-03-27T01:05:00Z" w16du:dateUtc="2025-03-27T01:05:00Z">
            <w:rPr>
              <w:rFonts w:cs="Calibri"/>
              <w:szCs w:val="20"/>
              <w:lang w:val="en-AU"/>
            </w:rPr>
          </w:rPrChange>
        </w:rPr>
      </w:pPr>
      <w:r w:rsidRPr="00272B1A">
        <w:rPr>
          <w:rFonts w:ascii="Trebuchet MS" w:hAnsi="Trebuchet MS" w:cs="Calibri"/>
          <w:szCs w:val="20"/>
          <w:lang w:val="en-AU"/>
          <w:rPrChange w:id="61" w:author="ANANDHAKRISHNAN MADATHIL REMESH" w:date="2025-03-27T01:05:00Z" w16du:dateUtc="2025-03-27T01:05:00Z">
            <w:rPr>
              <w:rFonts w:cs="Calibri"/>
              <w:szCs w:val="20"/>
              <w:lang w:val="en-AU"/>
            </w:rPr>
          </w:rPrChange>
        </w:rPr>
        <w:t>[</w:t>
      </w:r>
      <w:ins w:id="62" w:author="ANANDHAKRISHNAN MADATHIL REMESH" w:date="2025-04-08T14:51:00Z" w16du:dateUtc="2025-04-08T13:51:00Z">
        <w:r w:rsidR="007604ED">
          <w:rPr>
            <w:rFonts w:ascii="Trebuchet MS" w:hAnsi="Trebuchet MS" w:cs="Calibri"/>
            <w:szCs w:val="20"/>
            <w:lang w:val="en-AU"/>
          </w:rPr>
          <w:t>May</w:t>
        </w:r>
      </w:ins>
      <w:del w:id="63" w:author="ANANDHAKRISHNAN MADATHIL REMESH" w:date="2025-04-08T14:51:00Z" w16du:dateUtc="2025-04-08T13:51:00Z">
        <w:r w:rsidRPr="00272B1A" w:rsidDel="007604ED">
          <w:rPr>
            <w:rFonts w:ascii="Trebuchet MS" w:hAnsi="Trebuchet MS" w:cs="Calibri"/>
            <w:szCs w:val="20"/>
            <w:lang w:val="en-AU"/>
            <w:rPrChange w:id="64" w:author="ANANDHAKRISHNAN MADATHIL REMESH" w:date="2025-03-27T01:05:00Z" w16du:dateUtc="2025-03-27T01:05:00Z">
              <w:rPr>
                <w:rFonts w:cs="Calibri"/>
                <w:szCs w:val="20"/>
                <w:lang w:val="en-AU"/>
              </w:rPr>
            </w:rPrChange>
          </w:rPr>
          <w:delText>Month</w:delText>
        </w:r>
      </w:del>
      <w:r w:rsidRPr="00272B1A">
        <w:rPr>
          <w:rFonts w:ascii="Trebuchet MS" w:hAnsi="Trebuchet MS" w:cs="Calibri"/>
          <w:szCs w:val="20"/>
          <w:lang w:val="en-AU"/>
          <w:rPrChange w:id="65" w:author="ANANDHAKRISHNAN MADATHIL REMESH" w:date="2025-03-27T01:05:00Z" w16du:dateUtc="2025-03-27T01:05:00Z">
            <w:rPr>
              <w:rFonts w:cs="Calibri"/>
              <w:szCs w:val="20"/>
              <w:lang w:val="en-AU"/>
            </w:rPr>
          </w:rPrChange>
        </w:rPr>
        <w:t>] [</w:t>
      </w:r>
      <w:ins w:id="66" w:author="ANANDHAKRISHNAN MADATHIL REMESH" w:date="2025-04-08T14:51:00Z" w16du:dateUtc="2025-04-08T13:51:00Z">
        <w:r w:rsidR="007604ED">
          <w:rPr>
            <w:rFonts w:ascii="Trebuchet MS" w:hAnsi="Trebuchet MS" w:cs="Calibri"/>
            <w:szCs w:val="20"/>
            <w:lang w:val="en-AU"/>
          </w:rPr>
          <w:t>2025</w:t>
        </w:r>
      </w:ins>
      <w:del w:id="67" w:author="ANANDHAKRISHNAN MADATHIL REMESH" w:date="2025-04-08T14:51:00Z" w16du:dateUtc="2025-04-08T13:51:00Z">
        <w:r w:rsidRPr="00272B1A" w:rsidDel="007604ED">
          <w:rPr>
            <w:rFonts w:ascii="Trebuchet MS" w:hAnsi="Trebuchet MS" w:cs="Calibri"/>
            <w:szCs w:val="20"/>
            <w:lang w:val="en-AU"/>
            <w:rPrChange w:id="68" w:author="ANANDHAKRISHNAN MADATHIL REMESH" w:date="2025-03-27T01:05:00Z" w16du:dateUtc="2025-03-27T01:05:00Z">
              <w:rPr>
                <w:rFonts w:cs="Calibri"/>
                <w:szCs w:val="20"/>
                <w:lang w:val="en-AU"/>
              </w:rPr>
            </w:rPrChange>
          </w:rPr>
          <w:delText>Year</w:delText>
        </w:r>
      </w:del>
      <w:r w:rsidRPr="00272B1A">
        <w:rPr>
          <w:rFonts w:ascii="Trebuchet MS" w:hAnsi="Trebuchet MS" w:cs="Calibri"/>
          <w:szCs w:val="20"/>
          <w:lang w:val="en-AU"/>
          <w:rPrChange w:id="69" w:author="ANANDHAKRISHNAN MADATHIL REMESH" w:date="2025-03-27T01:05:00Z" w16du:dateUtc="2025-03-27T01:05:00Z">
            <w:rPr>
              <w:rFonts w:cs="Calibri"/>
              <w:szCs w:val="20"/>
              <w:lang w:val="en-AU"/>
            </w:rPr>
          </w:rPrChange>
        </w:rPr>
        <w:t>]</w:t>
      </w:r>
    </w:p>
    <w:p w14:paraId="76A91871" w14:textId="77777777" w:rsidR="00D81B84" w:rsidRPr="00272B1A" w:rsidRDefault="00D81B84" w:rsidP="00D81B84">
      <w:pPr>
        <w:jc w:val="center"/>
        <w:rPr>
          <w:rFonts w:ascii="Trebuchet MS" w:hAnsi="Trebuchet MS" w:cs="Calibri"/>
          <w:szCs w:val="20"/>
          <w:lang w:val="en-AU"/>
          <w:rPrChange w:id="70" w:author="ANANDHAKRISHNAN MADATHIL REMESH" w:date="2025-03-27T01:05:00Z" w16du:dateUtc="2025-03-27T01:05:00Z">
            <w:rPr>
              <w:rFonts w:cs="Calibri"/>
              <w:szCs w:val="20"/>
              <w:lang w:val="en-AU"/>
            </w:rPr>
          </w:rPrChange>
        </w:rPr>
      </w:pPr>
    </w:p>
    <w:p w14:paraId="501B945F" w14:textId="77777777" w:rsidR="00D81B84" w:rsidRPr="00272B1A" w:rsidRDefault="00D81B84" w:rsidP="00D81B84">
      <w:pPr>
        <w:jc w:val="center"/>
        <w:rPr>
          <w:rFonts w:ascii="Trebuchet MS" w:hAnsi="Trebuchet MS" w:cs="Calibri"/>
          <w:szCs w:val="20"/>
          <w:lang w:val="en-AU"/>
          <w:rPrChange w:id="71" w:author="ANANDHAKRISHNAN MADATHIL REMESH" w:date="2025-03-27T01:05:00Z" w16du:dateUtc="2025-03-27T01:05:00Z">
            <w:rPr>
              <w:rFonts w:cs="Calibri"/>
              <w:szCs w:val="20"/>
              <w:lang w:val="en-AU"/>
            </w:rPr>
          </w:rPrChange>
        </w:rPr>
      </w:pPr>
    </w:p>
    <w:p w14:paraId="4D17DAF3" w14:textId="77777777" w:rsidR="00D81B84" w:rsidRPr="00272B1A" w:rsidRDefault="00D81B84" w:rsidP="00D81B84">
      <w:pPr>
        <w:jc w:val="center"/>
        <w:rPr>
          <w:rFonts w:ascii="Trebuchet MS" w:hAnsi="Trebuchet MS" w:cs="Calibri"/>
          <w:szCs w:val="20"/>
          <w:lang w:val="en-AU"/>
          <w:rPrChange w:id="72" w:author="ANANDHAKRISHNAN MADATHIL REMESH" w:date="2025-03-27T01:05:00Z" w16du:dateUtc="2025-03-27T01:05:00Z">
            <w:rPr>
              <w:rFonts w:cs="Calibri"/>
              <w:szCs w:val="20"/>
              <w:lang w:val="en-AU"/>
            </w:rPr>
          </w:rPrChange>
        </w:rPr>
      </w:pPr>
    </w:p>
    <w:p w14:paraId="27377F56" w14:textId="77777777" w:rsidR="00D81B84" w:rsidRPr="00272B1A" w:rsidRDefault="00D81B84" w:rsidP="00D81B84">
      <w:pPr>
        <w:jc w:val="center"/>
        <w:rPr>
          <w:rFonts w:ascii="Trebuchet MS" w:hAnsi="Trebuchet MS" w:cs="Calibri"/>
          <w:szCs w:val="20"/>
          <w:lang w:val="en-AU"/>
          <w:rPrChange w:id="73" w:author="ANANDHAKRISHNAN MADATHIL REMESH" w:date="2025-03-27T01:05:00Z" w16du:dateUtc="2025-03-27T01:05:00Z">
            <w:rPr>
              <w:rFonts w:cs="Calibri"/>
              <w:szCs w:val="20"/>
              <w:lang w:val="en-AU"/>
            </w:rPr>
          </w:rPrChange>
        </w:rPr>
      </w:pPr>
    </w:p>
    <w:p w14:paraId="171CBEAB" w14:textId="77777777" w:rsidR="00D81B84" w:rsidRPr="00272B1A" w:rsidRDefault="00D81B84" w:rsidP="00D81B84">
      <w:pPr>
        <w:jc w:val="center"/>
        <w:rPr>
          <w:rFonts w:ascii="Trebuchet MS" w:hAnsi="Trebuchet MS" w:cs="Calibri"/>
          <w:szCs w:val="20"/>
          <w:lang w:val="en-AU"/>
          <w:rPrChange w:id="74" w:author="ANANDHAKRISHNAN MADATHIL REMESH" w:date="2025-03-27T01:05:00Z" w16du:dateUtc="2025-03-27T01:05:00Z">
            <w:rPr>
              <w:rFonts w:cs="Calibri"/>
              <w:szCs w:val="20"/>
              <w:lang w:val="en-AU"/>
            </w:rPr>
          </w:rPrChange>
        </w:rPr>
      </w:pPr>
    </w:p>
    <w:p w14:paraId="44CB50FB" w14:textId="77777777" w:rsidR="00D81B84" w:rsidRPr="00272B1A" w:rsidRDefault="00D81B84" w:rsidP="00D81B84">
      <w:pPr>
        <w:jc w:val="center"/>
        <w:rPr>
          <w:rFonts w:ascii="Trebuchet MS" w:hAnsi="Trebuchet MS" w:cs="Calibri"/>
          <w:snapToGrid w:val="0"/>
          <w:szCs w:val="20"/>
          <w:lang w:val="en-GB"/>
          <w:rPrChange w:id="75" w:author="ANANDHAKRISHNAN MADATHIL REMESH" w:date="2025-03-27T01:05:00Z" w16du:dateUtc="2025-03-27T01:05:00Z">
            <w:rPr>
              <w:rFonts w:cs="Calibri"/>
              <w:b/>
              <w:bCs/>
              <w:snapToGrid w:val="0"/>
              <w:szCs w:val="20"/>
              <w:lang w:val="en-GB"/>
            </w:rPr>
          </w:rPrChange>
        </w:rPr>
      </w:pPr>
    </w:p>
    <w:p w14:paraId="46EE8320" w14:textId="65BF42E9" w:rsidR="00D81B84" w:rsidRPr="00272B1A" w:rsidRDefault="00D81B84" w:rsidP="00D81B84">
      <w:pPr>
        <w:jc w:val="center"/>
        <w:rPr>
          <w:rFonts w:ascii="Trebuchet MS" w:hAnsi="Trebuchet MS" w:cs="Calibri"/>
          <w:szCs w:val="20"/>
          <w:lang w:val="en-AU"/>
          <w:rPrChange w:id="76" w:author="ANANDHAKRISHNAN MADATHIL REMESH" w:date="2025-03-27T01:05:00Z" w16du:dateUtc="2025-03-27T01:05:00Z">
            <w:rPr>
              <w:rFonts w:cs="Calibri"/>
              <w:szCs w:val="20"/>
              <w:lang w:val="en-AU"/>
            </w:rPr>
          </w:rPrChange>
        </w:rPr>
      </w:pPr>
      <w:r w:rsidRPr="00272B1A">
        <w:rPr>
          <w:rFonts w:ascii="Trebuchet MS" w:hAnsi="Trebuchet MS" w:cs="Calibri"/>
          <w:szCs w:val="20"/>
          <w:lang w:val="en-AU"/>
          <w:rPrChange w:id="77" w:author="ANANDHAKRISHNAN MADATHIL REMESH" w:date="2025-03-27T01:05:00Z" w16du:dateUtc="2025-03-27T01:05:00Z">
            <w:rPr>
              <w:rFonts w:cs="Calibri"/>
              <w:szCs w:val="20"/>
              <w:lang w:val="en-AU"/>
            </w:rPr>
          </w:rPrChange>
        </w:rPr>
        <w:t xml:space="preserve">This report is submitted in partial fulfilment of the requirements of </w:t>
      </w:r>
      <w:r w:rsidR="00C45A48" w:rsidRPr="00272B1A">
        <w:rPr>
          <w:rFonts w:ascii="Trebuchet MS" w:hAnsi="Trebuchet MS" w:cs="Calibri"/>
          <w:szCs w:val="20"/>
          <w:lang w:val="en-AU"/>
          <w:rPrChange w:id="78" w:author="ANANDHAKRISHNAN MADATHIL REMESH" w:date="2025-03-27T01:05:00Z" w16du:dateUtc="2025-03-27T01:05:00Z">
            <w:rPr>
              <w:rFonts w:cs="Calibri"/>
              <w:szCs w:val="20"/>
              <w:lang w:val="en-AU"/>
            </w:rPr>
          </w:rPrChange>
        </w:rPr>
        <w:t xml:space="preserve">Southampton </w:t>
      </w:r>
      <w:r w:rsidRPr="00272B1A">
        <w:rPr>
          <w:rFonts w:ascii="Trebuchet MS" w:hAnsi="Trebuchet MS" w:cs="Calibri"/>
          <w:szCs w:val="20"/>
          <w:lang w:val="en-AU"/>
          <w:rPrChange w:id="79" w:author="ANANDHAKRISHNAN MADATHIL REMESH" w:date="2025-03-27T01:05:00Z" w16du:dateUtc="2025-03-27T01:05:00Z">
            <w:rPr>
              <w:rFonts w:cs="Calibri"/>
              <w:szCs w:val="20"/>
              <w:lang w:val="en-AU"/>
            </w:rPr>
          </w:rPrChange>
        </w:rPr>
        <w:t xml:space="preserve">Solent University for the degree of MSc </w:t>
      </w:r>
      <w:r w:rsidR="00C45A48" w:rsidRPr="00272B1A">
        <w:rPr>
          <w:rFonts w:ascii="Trebuchet MS" w:hAnsi="Trebuchet MS" w:cs="Calibri"/>
          <w:szCs w:val="20"/>
          <w:lang w:val="en-AU"/>
          <w:rPrChange w:id="80" w:author="ANANDHAKRISHNAN MADATHIL REMESH" w:date="2025-03-27T01:05:00Z" w16du:dateUtc="2025-03-27T01:05:00Z">
            <w:rPr>
              <w:rFonts w:cs="Calibri"/>
              <w:szCs w:val="20"/>
              <w:lang w:val="en-AU"/>
            </w:rPr>
          </w:rPrChange>
        </w:rPr>
        <w:t>Applied AI</w:t>
      </w:r>
      <w:r w:rsidRPr="00272B1A">
        <w:rPr>
          <w:rFonts w:ascii="Trebuchet MS" w:hAnsi="Trebuchet MS" w:cs="Calibri"/>
          <w:szCs w:val="20"/>
          <w:lang w:val="en-AU"/>
          <w:rPrChange w:id="81" w:author="ANANDHAKRISHNAN MADATHIL REMESH" w:date="2025-03-27T01:05:00Z" w16du:dateUtc="2025-03-27T01:05:00Z">
            <w:rPr>
              <w:rFonts w:cs="Calibri"/>
              <w:szCs w:val="20"/>
              <w:lang w:val="en-AU"/>
            </w:rPr>
          </w:rPrChange>
        </w:rPr>
        <w:t xml:space="preserve"> and Data Science.</w:t>
      </w:r>
    </w:p>
    <w:p w14:paraId="47294994" w14:textId="77777777" w:rsidR="00D81B84" w:rsidRPr="00272B1A" w:rsidDel="000450A3" w:rsidRDefault="00D81B84" w:rsidP="00D81B84">
      <w:pPr>
        <w:jc w:val="center"/>
        <w:rPr>
          <w:del w:id="82" w:author="ANANDHAKRISHNAN MADATHIL REMESH" w:date="2025-04-08T14:34:00Z" w16du:dateUtc="2025-04-08T13:34:00Z"/>
          <w:rFonts w:ascii="Trebuchet MS" w:hAnsi="Trebuchet MS" w:cs="Calibri"/>
          <w:szCs w:val="20"/>
          <w:lang w:val="en-AU"/>
          <w:rPrChange w:id="83" w:author="ANANDHAKRISHNAN MADATHIL REMESH" w:date="2025-03-27T01:05:00Z" w16du:dateUtc="2025-03-27T01:05:00Z">
            <w:rPr>
              <w:del w:id="84" w:author="ANANDHAKRISHNAN MADATHIL REMESH" w:date="2025-04-08T14:34:00Z" w16du:dateUtc="2025-04-08T13:34:00Z"/>
              <w:rFonts w:ascii="Calibri" w:hAnsi="Calibri" w:cs="Calibri"/>
              <w:b/>
              <w:szCs w:val="20"/>
              <w:lang w:val="en-AU"/>
            </w:rPr>
          </w:rPrChange>
        </w:rPr>
      </w:pPr>
    </w:p>
    <w:p w14:paraId="15F87C46" w14:textId="77777777" w:rsidR="00D81B84" w:rsidRPr="00272B1A" w:rsidDel="000450A3" w:rsidRDefault="00D81B84" w:rsidP="00D81B84">
      <w:pPr>
        <w:jc w:val="center"/>
        <w:rPr>
          <w:del w:id="85" w:author="ANANDHAKRISHNAN MADATHIL REMESH" w:date="2025-04-08T14:34:00Z" w16du:dateUtc="2025-04-08T13:34:00Z"/>
          <w:rFonts w:ascii="Trebuchet MS" w:hAnsi="Trebuchet MS"/>
          <w:lang w:val="en-AU"/>
          <w:rPrChange w:id="86" w:author="ANANDHAKRISHNAN MADATHIL REMESH" w:date="2025-03-27T01:05:00Z" w16du:dateUtc="2025-03-27T01:05:00Z">
            <w:rPr>
              <w:del w:id="87" w:author="ANANDHAKRISHNAN MADATHIL REMESH" w:date="2025-04-08T14:34:00Z" w16du:dateUtc="2025-04-08T13:34:00Z"/>
              <w:lang w:val="en-AU"/>
            </w:rPr>
          </w:rPrChange>
        </w:rPr>
      </w:pPr>
    </w:p>
    <w:p w14:paraId="3390A8E9" w14:textId="5DFA4912" w:rsidR="00BF0B0D" w:rsidRPr="00272B1A" w:rsidRDefault="00BF0B0D">
      <w:pPr>
        <w:jc w:val="both"/>
        <w:rPr>
          <w:rFonts w:ascii="Trebuchet MS" w:hAnsi="Trebuchet MS" w:cstheme="minorHAnsi"/>
          <w:snapToGrid w:val="0"/>
          <w:szCs w:val="20"/>
          <w:lang w:val="en-AU"/>
          <w:rPrChange w:id="88" w:author="ANANDHAKRISHNAN MADATHIL REMESH" w:date="2025-03-27T01:05:00Z" w16du:dateUtc="2025-03-27T01:05:00Z">
            <w:rPr>
              <w:rFonts w:cstheme="minorHAnsi"/>
              <w:b/>
              <w:bCs/>
              <w:snapToGrid w:val="0"/>
              <w:szCs w:val="20"/>
              <w:lang w:val="en-AU"/>
            </w:rPr>
          </w:rPrChange>
        </w:rPr>
        <w:pPrChange w:id="89" w:author="ANANDHAKRISHNAN MADATHIL REMESH" w:date="2025-04-08T14:34:00Z" w16du:dateUtc="2025-04-08T13:34:00Z">
          <w:pPr>
            <w:jc w:val="center"/>
          </w:pPr>
        </w:pPrChange>
      </w:pPr>
    </w:p>
    <w:p w14:paraId="7D789501" w14:textId="787F2351" w:rsidR="008605FA" w:rsidRPr="00272B1A" w:rsidRDefault="00737FA7" w:rsidP="005D57DA">
      <w:pPr>
        <w:pStyle w:val="NoSpacing"/>
        <w:spacing w:before="960" w:after="960"/>
        <w:rPr>
          <w:snapToGrid w:val="0"/>
          <w:szCs w:val="28"/>
          <w:lang w:val="en-GB"/>
        </w:rPr>
      </w:pPr>
      <w:r w:rsidRPr="00272B1A">
        <w:rPr>
          <w:snapToGrid w:val="0"/>
          <w:szCs w:val="28"/>
          <w:lang w:val="en-GB"/>
        </w:rPr>
        <w:lastRenderedPageBreak/>
        <w:t>Abstract</w:t>
      </w:r>
    </w:p>
    <w:p w14:paraId="07643FD5" w14:textId="7522C9FD" w:rsidR="009354C8" w:rsidRPr="00272B1A" w:rsidRDefault="009354C8">
      <w:pPr>
        <w:pStyle w:val="p1"/>
        <w:spacing w:line="276" w:lineRule="auto"/>
        <w:jc w:val="both"/>
        <w:rPr>
          <w:ins w:id="90" w:author="ANANDHAKRISHNAN MADATHIL REMESH" w:date="2025-03-27T00:01:00Z" w16du:dateUtc="2025-03-27T00:01:00Z"/>
          <w:rFonts w:ascii="Trebuchet MS" w:hAnsi="Trebuchet MS"/>
        </w:rPr>
        <w:pPrChange w:id="91" w:author="ANANDHAKRISHNAN MADATHIL REMESH" w:date="2025-04-07T20:20:00Z" w16du:dateUtc="2025-04-07T19:20:00Z">
          <w:pPr>
            <w:pStyle w:val="p3"/>
            <w:spacing w:line="276" w:lineRule="auto"/>
            <w:jc w:val="both"/>
          </w:pPr>
        </w:pPrChange>
      </w:pPr>
      <w:ins w:id="92" w:author="ANANDHAKRISHNAN MADATHIL REMESH" w:date="2025-03-27T00:01:00Z" w16du:dateUtc="2025-03-27T00:01:00Z">
        <w:r w:rsidRPr="00272B1A">
          <w:rPr>
            <w:rFonts w:ascii="Trebuchet MS" w:hAnsi="Trebuchet MS"/>
          </w:rPr>
          <w:t xml:space="preserve">Flooding remains one of the most devastating natural disasters, leading to severe loss of life, economic disruption, and environmental damage. Traditional flood prediction models, which primarily rely on static hydrological and meteorological data, often fail to capture the complex and nonlinear interactions influencing flood events. This research presents an </w:t>
        </w:r>
        <w:r w:rsidRPr="00272B1A">
          <w:rPr>
            <w:rStyle w:val="s1"/>
            <w:rFonts w:ascii="Trebuchet MS" w:eastAsiaTheme="majorEastAsia" w:hAnsi="Trebuchet MS"/>
          </w:rPr>
          <w:t>AI-driven flood prediction and mapping system</w:t>
        </w:r>
        <w:r w:rsidRPr="00272B1A">
          <w:rPr>
            <w:rFonts w:ascii="Trebuchet MS" w:hAnsi="Trebuchet MS"/>
          </w:rPr>
          <w:t xml:space="preserve">, integrating </w:t>
        </w:r>
        <w:proofErr w:type="spellStart"/>
        <w:r w:rsidRPr="00272B1A">
          <w:rPr>
            <w:rStyle w:val="s1"/>
            <w:rFonts w:ascii="Trebuchet MS" w:eastAsiaTheme="majorEastAsia" w:hAnsi="Trebuchet MS"/>
          </w:rPr>
          <w:t>XGBoost</w:t>
        </w:r>
        <w:proofErr w:type="spellEnd"/>
        <w:r w:rsidRPr="00272B1A">
          <w:rPr>
            <w:rStyle w:val="s1"/>
            <w:rFonts w:ascii="Trebuchet MS" w:eastAsiaTheme="majorEastAsia" w:hAnsi="Trebuchet MS"/>
          </w:rPr>
          <w:t xml:space="preserve"> and Random Forest models</w:t>
        </w:r>
        <w:r w:rsidRPr="00272B1A">
          <w:rPr>
            <w:rFonts w:ascii="Trebuchet MS" w:hAnsi="Trebuchet MS"/>
          </w:rPr>
          <w:t xml:space="preserve"> for flood risk classification and a </w:t>
        </w:r>
        <w:r w:rsidRPr="00272B1A">
          <w:rPr>
            <w:rStyle w:val="s1"/>
            <w:rFonts w:ascii="Trebuchet MS" w:eastAsiaTheme="majorEastAsia" w:hAnsi="Trebuchet MS"/>
          </w:rPr>
          <w:t>U-Net deep learning model</w:t>
        </w:r>
        <w:r w:rsidRPr="00272B1A">
          <w:rPr>
            <w:rFonts w:ascii="Trebuchet MS" w:hAnsi="Trebuchet MS"/>
          </w:rPr>
          <w:t xml:space="preserve"> for flood extent mapping using satellite imagery.</w:t>
        </w:r>
      </w:ins>
      <w:ins w:id="93" w:author="ANANDHAKRISHNAN MADATHIL REMESH" w:date="2025-04-07T20:20:00Z" w16du:dateUtc="2025-04-07T19:20:00Z">
        <w:r w:rsidR="00172E94">
          <w:rPr>
            <w:rFonts w:ascii="Trebuchet MS" w:hAnsi="Trebuchet MS"/>
          </w:rPr>
          <w:t xml:space="preserve"> </w:t>
        </w:r>
      </w:ins>
      <w:ins w:id="94" w:author="ANANDHAKRISHNAN MADATHIL REMESH" w:date="2025-03-27T00:01:00Z" w16du:dateUtc="2025-03-27T00:01:00Z">
        <w:r w:rsidRPr="00272B1A">
          <w:rPr>
            <w:rFonts w:ascii="Trebuchet MS" w:hAnsi="Trebuchet MS"/>
          </w:rPr>
          <w:t xml:space="preserve">The methodology involves </w:t>
        </w:r>
        <w:r w:rsidRPr="00272B1A">
          <w:rPr>
            <w:rStyle w:val="s1"/>
            <w:rFonts w:ascii="Trebuchet MS" w:eastAsiaTheme="majorEastAsia" w:hAnsi="Trebuchet MS"/>
          </w:rPr>
          <w:t>data collection from meteorological, hydrological, and remote sensing sources</w:t>
        </w:r>
        <w:r w:rsidRPr="00272B1A">
          <w:rPr>
            <w:rFonts w:ascii="Trebuchet MS" w:hAnsi="Trebuchet MS"/>
          </w:rPr>
          <w:t xml:space="preserve">, followed by </w:t>
        </w:r>
        <w:r w:rsidRPr="00272B1A">
          <w:rPr>
            <w:rStyle w:val="s1"/>
            <w:rFonts w:ascii="Trebuchet MS" w:eastAsiaTheme="majorEastAsia" w:hAnsi="Trebuchet MS"/>
          </w:rPr>
          <w:t>preprocessing, feature engineering, and model training</w:t>
        </w:r>
        <w:r w:rsidRPr="00272B1A">
          <w:rPr>
            <w:rFonts w:ascii="Trebuchet MS" w:hAnsi="Trebuchet MS"/>
          </w:rPr>
          <w:t xml:space="preserve"> to improve predictive accuracy. The </w:t>
        </w:r>
        <w:proofErr w:type="spellStart"/>
        <w:r w:rsidRPr="00272B1A">
          <w:rPr>
            <w:rStyle w:val="s1"/>
            <w:rFonts w:ascii="Trebuchet MS" w:eastAsiaTheme="majorEastAsia" w:hAnsi="Trebuchet MS"/>
          </w:rPr>
          <w:t>XGBoost</w:t>
        </w:r>
        <w:proofErr w:type="spellEnd"/>
        <w:r w:rsidRPr="00272B1A">
          <w:rPr>
            <w:rStyle w:val="s1"/>
            <w:rFonts w:ascii="Trebuchet MS" w:eastAsiaTheme="majorEastAsia" w:hAnsi="Trebuchet MS"/>
          </w:rPr>
          <w:t xml:space="preserve"> and Random Forest models analyze structured hydrological data</w:t>
        </w:r>
        <w:r w:rsidRPr="00272B1A">
          <w:rPr>
            <w:rFonts w:ascii="Trebuchet MS" w:hAnsi="Trebuchet MS"/>
          </w:rPr>
          <w:t xml:space="preserve">, including rainfall, drainage capacity, and dam conditions, to predict flood probabilities. Simultaneously, </w:t>
        </w:r>
        <w:r w:rsidRPr="00272B1A">
          <w:rPr>
            <w:rStyle w:val="s1"/>
            <w:rFonts w:ascii="Trebuchet MS" w:eastAsiaTheme="majorEastAsia" w:hAnsi="Trebuchet MS"/>
          </w:rPr>
          <w:t>the U-Net model processes satellite imagery for semantic segmentation</w:t>
        </w:r>
        <w:r w:rsidRPr="00272B1A">
          <w:rPr>
            <w:rFonts w:ascii="Trebuchet MS" w:hAnsi="Trebuchet MS"/>
          </w:rPr>
          <w:t xml:space="preserve">, mapping flood-affected areas with high precision. The trained models are deployed in an </w:t>
        </w:r>
        <w:r w:rsidRPr="00272B1A">
          <w:rPr>
            <w:rStyle w:val="s1"/>
            <w:rFonts w:ascii="Trebuchet MS" w:eastAsiaTheme="majorEastAsia" w:hAnsi="Trebuchet MS"/>
          </w:rPr>
          <w:t>interactive web-based dashboard</w:t>
        </w:r>
        <w:r w:rsidRPr="00272B1A">
          <w:rPr>
            <w:rFonts w:ascii="Trebuchet MS" w:hAnsi="Trebuchet MS"/>
          </w:rPr>
          <w:t xml:space="preserve"> using </w:t>
        </w:r>
        <w:proofErr w:type="spellStart"/>
        <w:r w:rsidRPr="00272B1A">
          <w:rPr>
            <w:rStyle w:val="s1"/>
            <w:rFonts w:ascii="Trebuchet MS" w:eastAsiaTheme="majorEastAsia" w:hAnsi="Trebuchet MS"/>
          </w:rPr>
          <w:t>Streamlit</w:t>
        </w:r>
        <w:proofErr w:type="spellEnd"/>
        <w:r w:rsidRPr="00272B1A">
          <w:rPr>
            <w:rFonts w:ascii="Trebuchet MS" w:hAnsi="Trebuchet MS"/>
          </w:rPr>
          <w:t>, enabling real-time flood risk assessment and visualization.</w:t>
        </w:r>
      </w:ins>
      <w:ins w:id="95" w:author="ANANDHAKRISHNAN MADATHIL REMESH" w:date="2025-04-07T20:20:00Z" w16du:dateUtc="2025-04-07T19:20:00Z">
        <w:r w:rsidR="00172E94">
          <w:rPr>
            <w:rFonts w:ascii="Trebuchet MS" w:hAnsi="Trebuchet MS"/>
          </w:rPr>
          <w:t xml:space="preserve"> </w:t>
        </w:r>
      </w:ins>
      <w:ins w:id="96" w:author="ANANDHAKRISHNAN MADATHIL REMESH" w:date="2025-03-27T00:01:00Z" w16du:dateUtc="2025-03-27T00:01:00Z">
        <w:r w:rsidRPr="00272B1A">
          <w:rPr>
            <w:rStyle w:val="s2"/>
            <w:rFonts w:ascii="Trebuchet MS" w:hAnsi="Trebuchet MS"/>
          </w:rPr>
          <w:t xml:space="preserve">Experimental results demonstrate that </w:t>
        </w:r>
        <w:r w:rsidRPr="00272B1A">
          <w:rPr>
            <w:rFonts w:ascii="Trebuchet MS" w:hAnsi="Trebuchet MS"/>
          </w:rPr>
          <w:t>the AI-based approach significantly enhances flood prediction accuracy compared to traditional hydrological models</w:t>
        </w:r>
        <w:r w:rsidRPr="00272B1A">
          <w:rPr>
            <w:rStyle w:val="s2"/>
            <w:rFonts w:ascii="Trebuchet MS" w:hAnsi="Trebuchet MS"/>
          </w:rPr>
          <w:t xml:space="preserve">. The system provides </w:t>
        </w:r>
        <w:r w:rsidRPr="00272B1A">
          <w:rPr>
            <w:rFonts w:ascii="Trebuchet MS" w:hAnsi="Trebuchet MS"/>
          </w:rPr>
          <w:t>timely, data-driven insights for disaster preparedness</w:t>
        </w:r>
        <w:r w:rsidRPr="00272B1A">
          <w:rPr>
            <w:rStyle w:val="s2"/>
            <w:rFonts w:ascii="Trebuchet MS" w:hAnsi="Trebuchet MS"/>
          </w:rPr>
          <w:t xml:space="preserve">, aiding authorities in decision-making and resource allocation. This research underscores the potential of </w:t>
        </w:r>
        <w:r w:rsidRPr="00272B1A">
          <w:rPr>
            <w:rFonts w:ascii="Trebuchet MS" w:hAnsi="Trebuchet MS"/>
          </w:rPr>
          <w:t>machine learning and geospatial analysis in improving flood resilience and disaster mitigation strategies</w:t>
        </w:r>
        <w:r w:rsidRPr="00272B1A">
          <w:rPr>
            <w:rStyle w:val="s2"/>
            <w:rFonts w:ascii="Trebuchet MS" w:hAnsi="Trebuchet MS"/>
          </w:rPr>
          <w:t>.</w:t>
        </w:r>
      </w:ins>
    </w:p>
    <w:p w14:paraId="2BF18C1F" w14:textId="77777777" w:rsidR="009354C8" w:rsidRPr="00272B1A" w:rsidRDefault="009354C8" w:rsidP="009354C8">
      <w:pPr>
        <w:spacing w:before="960" w:after="960" w:line="276" w:lineRule="auto"/>
        <w:rPr>
          <w:ins w:id="97" w:author="ANANDHAKRISHNAN MADATHIL REMESH" w:date="2025-03-27T00:01:00Z" w16du:dateUtc="2025-03-27T00:01:00Z"/>
          <w:rFonts w:ascii="Trebuchet MS" w:hAnsi="Trebuchet MS"/>
        </w:rPr>
      </w:pPr>
    </w:p>
    <w:p w14:paraId="22399EF5" w14:textId="404B8521" w:rsidR="007D6A3A" w:rsidRPr="00272B1A" w:rsidDel="009354C8" w:rsidRDefault="007D6A3A" w:rsidP="00AD1525">
      <w:pPr>
        <w:ind w:firstLine="720"/>
        <w:rPr>
          <w:del w:id="98" w:author="ANANDHAKRISHNAN MADATHIL REMESH" w:date="2025-03-27T00:01:00Z" w16du:dateUtc="2025-03-27T00:01:00Z"/>
          <w:rFonts w:ascii="Trebuchet MS" w:hAnsi="Trebuchet MS"/>
          <w:rPrChange w:id="99" w:author="ANANDHAKRISHNAN MADATHIL REMESH" w:date="2025-03-27T01:05:00Z" w16du:dateUtc="2025-03-27T01:05:00Z">
            <w:rPr>
              <w:del w:id="100" w:author="ANANDHAKRISHNAN MADATHIL REMESH" w:date="2025-03-27T00:01:00Z" w16du:dateUtc="2025-03-27T00:01:00Z"/>
            </w:rPr>
          </w:rPrChange>
        </w:rPr>
      </w:pPr>
      <w:del w:id="101" w:author="ANANDHAKRISHNAN MADATHIL REMESH" w:date="2025-03-27T00:01:00Z" w16du:dateUtc="2025-03-27T00:01:00Z">
        <w:r w:rsidRPr="00272B1A" w:rsidDel="009354C8">
          <w:rPr>
            <w:rFonts w:ascii="Trebuchet MS" w:hAnsi="Trebuchet MS"/>
            <w:rPrChange w:id="102" w:author="ANANDHAKRISHNAN MADATHIL REMESH" w:date="2025-03-27T01:05:00Z" w16du:dateUtc="2025-03-27T01:05:00Z">
              <w:rPr/>
            </w:rPrChange>
          </w:rPr>
          <w:delText>Put your abstract here.</w:delText>
        </w:r>
        <w:r w:rsidR="00DF2CBE" w:rsidRPr="00272B1A" w:rsidDel="009354C8">
          <w:rPr>
            <w:rFonts w:ascii="Trebuchet MS" w:hAnsi="Trebuchet MS"/>
            <w:rPrChange w:id="103" w:author="ANANDHAKRISHNAN MADATHIL REMESH" w:date="2025-03-27T01:05:00Z" w16du:dateUtc="2025-03-27T01:05:00Z">
              <w:rPr/>
            </w:rPrChange>
          </w:rPr>
          <w:delText xml:space="preserve"> </w:delText>
        </w:r>
        <w:r w:rsidR="00295FC4" w:rsidRPr="00272B1A" w:rsidDel="009354C8">
          <w:rPr>
            <w:rFonts w:ascii="Trebuchet MS" w:hAnsi="Trebuchet MS"/>
            <w:rPrChange w:id="104" w:author="ANANDHAKRISHNAN MADATHIL REMESH" w:date="2025-03-27T01:05:00Z" w16du:dateUtc="2025-03-27T01:05:00Z">
              <w:rPr/>
            </w:rPrChange>
          </w:rPr>
          <w:delText xml:space="preserve">It should be a short summary of </w:delText>
        </w:r>
        <w:r w:rsidR="001F054C" w:rsidRPr="00272B1A" w:rsidDel="009354C8">
          <w:rPr>
            <w:rFonts w:ascii="Trebuchet MS" w:hAnsi="Trebuchet MS"/>
            <w:rPrChange w:id="105" w:author="ANANDHAKRISHNAN MADATHIL REMESH" w:date="2025-03-27T01:05:00Z" w16du:dateUtc="2025-03-27T01:05:00Z">
              <w:rPr/>
            </w:rPrChange>
          </w:rPr>
          <w:delText xml:space="preserve">your </w:delText>
        </w:r>
        <w:r w:rsidR="00295FC4" w:rsidRPr="00272B1A" w:rsidDel="009354C8">
          <w:rPr>
            <w:rFonts w:ascii="Trebuchet MS" w:hAnsi="Trebuchet MS"/>
            <w:rPrChange w:id="106" w:author="ANANDHAKRISHNAN MADATHIL REMESH" w:date="2025-03-27T01:05:00Z" w16du:dateUtc="2025-03-27T01:05:00Z">
              <w:rPr/>
            </w:rPrChange>
          </w:rPr>
          <w:delText xml:space="preserve">dissertation. It concisely reports the aims and outcomes of your research, so that readers know exactly what your </w:delText>
        </w:r>
        <w:r w:rsidR="001F054C" w:rsidRPr="00272B1A" w:rsidDel="009354C8">
          <w:rPr>
            <w:rFonts w:ascii="Trebuchet MS" w:hAnsi="Trebuchet MS"/>
            <w:rPrChange w:id="107" w:author="ANANDHAKRISHNAN MADATHIL REMESH" w:date="2025-03-27T01:05:00Z" w16du:dateUtc="2025-03-27T01:05:00Z">
              <w:rPr/>
            </w:rPrChange>
          </w:rPr>
          <w:delText xml:space="preserve">work </w:delText>
        </w:r>
        <w:r w:rsidR="00295FC4" w:rsidRPr="00272B1A" w:rsidDel="009354C8">
          <w:rPr>
            <w:rFonts w:ascii="Trebuchet MS" w:hAnsi="Trebuchet MS"/>
            <w:rPrChange w:id="108" w:author="ANANDHAKRISHNAN MADATHIL REMESH" w:date="2025-03-27T01:05:00Z" w16du:dateUtc="2025-03-27T01:05:00Z">
              <w:rPr/>
            </w:rPrChange>
          </w:rPr>
          <w:delText>is about. The structure of an abstract may vary, but it should describe the purpose of your work, the methods you</w:delText>
        </w:r>
        <w:r w:rsidR="004C15FA" w:rsidRPr="00272B1A" w:rsidDel="009354C8">
          <w:rPr>
            <w:rFonts w:ascii="Trebuchet MS" w:hAnsi="Trebuchet MS"/>
            <w:rPrChange w:id="109" w:author="ANANDHAKRISHNAN MADATHIL REMESH" w:date="2025-03-27T01:05:00Z" w16du:dateUtc="2025-03-27T01:05:00Z">
              <w:rPr/>
            </w:rPrChange>
          </w:rPr>
          <w:delText xml:space="preserve"> ha</w:delText>
        </w:r>
        <w:r w:rsidR="00295FC4" w:rsidRPr="00272B1A" w:rsidDel="009354C8">
          <w:rPr>
            <w:rFonts w:ascii="Trebuchet MS" w:hAnsi="Trebuchet MS"/>
            <w:rPrChange w:id="110" w:author="ANANDHAKRISHNAN MADATHIL REMESH" w:date="2025-03-27T01:05:00Z" w16du:dateUtc="2025-03-27T01:05:00Z">
              <w:rPr/>
            </w:rPrChange>
          </w:rPr>
          <w:delText>ve used, and the conclusions you</w:delText>
        </w:r>
        <w:r w:rsidR="004C15FA" w:rsidRPr="00272B1A" w:rsidDel="009354C8">
          <w:rPr>
            <w:rFonts w:ascii="Trebuchet MS" w:hAnsi="Trebuchet MS"/>
            <w:rPrChange w:id="111" w:author="ANANDHAKRISHNAN MADATHIL REMESH" w:date="2025-03-27T01:05:00Z" w16du:dateUtc="2025-03-27T01:05:00Z">
              <w:rPr/>
            </w:rPrChange>
          </w:rPr>
          <w:delText xml:space="preserve"> ha</w:delText>
        </w:r>
        <w:r w:rsidR="00295FC4" w:rsidRPr="00272B1A" w:rsidDel="009354C8">
          <w:rPr>
            <w:rFonts w:ascii="Trebuchet MS" w:hAnsi="Trebuchet MS"/>
            <w:rPrChange w:id="112" w:author="ANANDHAKRISHNAN MADATHIL REMESH" w:date="2025-03-27T01:05:00Z" w16du:dateUtc="2025-03-27T01:05:00Z">
              <w:rPr/>
            </w:rPrChange>
          </w:rPr>
          <w:delText xml:space="preserve">ve drawn. One common way to structure your abstract is to use the IMRaD structure, which stands for Introduction, Methods, Results, and Discussion. Abstracts are usually around </w:delText>
        </w:r>
        <w:r w:rsidR="004C15FA" w:rsidRPr="00272B1A" w:rsidDel="009354C8">
          <w:rPr>
            <w:rFonts w:ascii="Trebuchet MS" w:hAnsi="Trebuchet MS"/>
            <w:rPrChange w:id="113" w:author="ANANDHAKRISHNAN MADATHIL REMESH" w:date="2025-03-27T01:05:00Z" w16du:dateUtc="2025-03-27T01:05:00Z">
              <w:rPr/>
            </w:rPrChange>
          </w:rPr>
          <w:delText>15-</w:delText>
        </w:r>
        <w:r w:rsidR="00295FC4" w:rsidRPr="00272B1A" w:rsidDel="009354C8">
          <w:rPr>
            <w:rFonts w:ascii="Trebuchet MS" w:hAnsi="Trebuchet MS"/>
            <w:rPrChange w:id="114" w:author="ANANDHAKRISHNAN MADATHIL REMESH" w:date="2025-03-27T01:05:00Z" w16du:dateUtc="2025-03-27T01:05:00Z">
              <w:rPr/>
            </w:rPrChange>
          </w:rPr>
          <w:delText>300 words.</w:delText>
        </w:r>
        <w:r w:rsidR="00C3150C" w:rsidRPr="00272B1A" w:rsidDel="009354C8">
          <w:rPr>
            <w:rFonts w:ascii="Trebuchet MS" w:hAnsi="Trebuchet MS"/>
            <w:rPrChange w:id="115" w:author="ANANDHAKRISHNAN MADATHIL REMESH" w:date="2025-03-27T01:05:00Z" w16du:dateUtc="2025-03-27T01:05:00Z">
              <w:rPr/>
            </w:rPrChange>
          </w:rPr>
          <w:delText xml:space="preserve"> </w:delText>
        </w:r>
      </w:del>
    </w:p>
    <w:p w14:paraId="403D19AB" w14:textId="55FD6CD0" w:rsidR="006442C6" w:rsidRPr="00272B1A" w:rsidDel="009354C8" w:rsidRDefault="007D6A3A" w:rsidP="00AD1525">
      <w:pPr>
        <w:ind w:firstLine="720"/>
        <w:rPr>
          <w:del w:id="116" w:author="ANANDHAKRISHNAN MADATHIL REMESH" w:date="2025-03-27T00:01:00Z" w16du:dateUtc="2025-03-27T00:01:00Z"/>
          <w:rFonts w:ascii="Trebuchet MS" w:hAnsi="Trebuchet MS"/>
          <w:rPrChange w:id="117" w:author="ANANDHAKRISHNAN MADATHIL REMESH" w:date="2025-03-27T01:05:00Z" w16du:dateUtc="2025-03-27T01:05:00Z">
            <w:rPr>
              <w:del w:id="118" w:author="ANANDHAKRISHNAN MADATHIL REMESH" w:date="2025-03-27T00:01:00Z" w16du:dateUtc="2025-03-27T00:01:00Z"/>
            </w:rPr>
          </w:rPrChange>
        </w:rPr>
      </w:pPr>
      <w:del w:id="119" w:author="ANANDHAKRISHNAN MADATHIL REMESH" w:date="2025-03-27T00:01:00Z" w16du:dateUtc="2025-03-27T00:01:00Z">
        <w:r w:rsidRPr="00272B1A" w:rsidDel="009354C8">
          <w:rPr>
            <w:rFonts w:ascii="Trebuchet MS" w:hAnsi="Trebuchet MS"/>
            <w:rPrChange w:id="120" w:author="ANANDHAKRISHNAN MADATHIL REMESH" w:date="2025-03-27T01:05:00Z" w16du:dateUtc="2025-03-27T01:05:00Z">
              <w:rPr>
                <w:b/>
                <w:bCs/>
              </w:rPr>
            </w:rPrChange>
          </w:rPr>
          <w:delText>Keywords:</w:delText>
        </w:r>
        <w:r w:rsidRPr="00272B1A" w:rsidDel="009354C8">
          <w:rPr>
            <w:rFonts w:ascii="Trebuchet MS" w:hAnsi="Trebuchet MS"/>
            <w:rPrChange w:id="121" w:author="ANANDHAKRISHNAN MADATHIL REMESH" w:date="2025-03-27T01:05:00Z" w16du:dateUtc="2025-03-27T01:05:00Z">
              <w:rPr/>
            </w:rPrChange>
          </w:rPr>
          <w:delText xml:space="preserve"> At-least 5 keywords separated by semi-colon “;”</w:delText>
        </w:r>
        <w:r w:rsidR="00BD35B4" w:rsidRPr="00272B1A" w:rsidDel="009354C8">
          <w:rPr>
            <w:rFonts w:ascii="Trebuchet MS" w:hAnsi="Trebuchet MS"/>
            <w:rPrChange w:id="122" w:author="ANANDHAKRISHNAN MADATHIL REMESH" w:date="2025-03-27T01:05:00Z" w16du:dateUtc="2025-03-27T01:05:00Z">
              <w:rPr/>
            </w:rPrChange>
          </w:rPr>
          <w:delText>.</w:delText>
        </w:r>
      </w:del>
    </w:p>
    <w:p w14:paraId="0F93C693" w14:textId="77777777" w:rsidR="0082442B" w:rsidRPr="00272B1A" w:rsidRDefault="0082442B" w:rsidP="008605FA">
      <w:pPr>
        <w:rPr>
          <w:rFonts w:ascii="Trebuchet MS" w:hAnsi="Trebuchet MS"/>
          <w:rPrChange w:id="123" w:author="ANANDHAKRISHNAN MADATHIL REMESH" w:date="2025-03-27T01:05:00Z" w16du:dateUtc="2025-03-27T01:05:00Z">
            <w:rPr/>
          </w:rPrChange>
        </w:rPr>
      </w:pPr>
    </w:p>
    <w:p w14:paraId="3C3A6376" w14:textId="77777777" w:rsidR="0082442B" w:rsidRPr="00272B1A" w:rsidRDefault="0082442B" w:rsidP="008605FA">
      <w:pPr>
        <w:rPr>
          <w:rFonts w:ascii="Trebuchet MS" w:hAnsi="Trebuchet MS"/>
          <w:rPrChange w:id="124" w:author="ANANDHAKRISHNAN MADATHIL REMESH" w:date="2025-03-27T01:05:00Z" w16du:dateUtc="2025-03-27T01:05:00Z">
            <w:rPr/>
          </w:rPrChange>
        </w:rPr>
      </w:pPr>
    </w:p>
    <w:p w14:paraId="750D338E" w14:textId="77777777" w:rsidR="000B327B" w:rsidRPr="00272B1A" w:rsidDel="00B8486D" w:rsidRDefault="000B327B">
      <w:pPr>
        <w:rPr>
          <w:del w:id="125" w:author="ANANDHAKRISHNAN MADATHIL REMESH" w:date="2025-04-10T17:53:00Z" w16du:dateUtc="2025-04-10T16:53:00Z"/>
          <w:rFonts w:ascii="Trebuchet MS" w:hAnsi="Trebuchet MS"/>
          <w:rPrChange w:id="126" w:author="ANANDHAKRISHNAN MADATHIL REMESH" w:date="2025-03-27T01:05:00Z" w16du:dateUtc="2025-03-27T01:05:00Z">
            <w:rPr>
              <w:del w:id="127" w:author="ANANDHAKRISHNAN MADATHIL REMESH" w:date="2025-04-10T17:53:00Z" w16du:dateUtc="2025-04-10T16:53:00Z"/>
            </w:rPr>
          </w:rPrChange>
        </w:rPr>
      </w:pPr>
      <w:del w:id="128" w:author="ANANDHAKRISHNAN MADATHIL REMESH" w:date="2025-04-10T17:53:00Z" w16du:dateUtc="2025-04-10T16:53:00Z">
        <w:r w:rsidRPr="00272B1A" w:rsidDel="00B8486D">
          <w:rPr>
            <w:rFonts w:ascii="Trebuchet MS" w:hAnsi="Trebuchet MS"/>
            <w:rPrChange w:id="129" w:author="ANANDHAKRISHNAN MADATHIL REMESH" w:date="2025-03-27T01:05:00Z" w16du:dateUtc="2025-03-27T01:05:00Z">
              <w:rPr/>
            </w:rPrChange>
          </w:rPr>
          <w:br w:type="page"/>
        </w:r>
      </w:del>
    </w:p>
    <w:p w14:paraId="167FC62D" w14:textId="78158D1B" w:rsidR="000B327B" w:rsidRPr="00272B1A" w:rsidDel="00B8486D" w:rsidRDefault="00737FA7" w:rsidP="000B327B">
      <w:pPr>
        <w:pStyle w:val="NoSpacing"/>
        <w:spacing w:before="960" w:after="960"/>
        <w:rPr>
          <w:del w:id="130" w:author="ANANDHAKRISHNAN MADATHIL REMESH" w:date="2025-04-10T17:53:00Z" w16du:dateUtc="2025-04-10T16:53:00Z"/>
          <w:snapToGrid w:val="0"/>
          <w:szCs w:val="28"/>
          <w:lang w:val="en-GB"/>
        </w:rPr>
      </w:pPr>
      <w:del w:id="131" w:author="ANANDHAKRISHNAN MADATHIL REMESH" w:date="2025-04-10T17:53:00Z" w16du:dateUtc="2025-04-10T16:53:00Z">
        <w:r w:rsidRPr="00272B1A" w:rsidDel="00B8486D">
          <w:rPr>
            <w:snapToGrid w:val="0"/>
            <w:szCs w:val="28"/>
            <w:lang w:val="en-GB"/>
          </w:rPr>
          <w:delText>Acknowledgments</w:delText>
        </w:r>
      </w:del>
    </w:p>
    <w:p w14:paraId="65BF62A2" w14:textId="3836E11E" w:rsidR="00DD7C28" w:rsidRPr="00272B1A" w:rsidDel="00B8486D" w:rsidRDefault="00880ACD" w:rsidP="00242927">
      <w:pPr>
        <w:rPr>
          <w:del w:id="132" w:author="ANANDHAKRISHNAN MADATHIL REMESH" w:date="2025-04-10T17:53:00Z" w16du:dateUtc="2025-04-10T16:53:00Z"/>
          <w:rFonts w:ascii="Trebuchet MS" w:hAnsi="Trebuchet MS"/>
          <w:rPrChange w:id="133" w:author="ANANDHAKRISHNAN MADATHIL REMESH" w:date="2025-03-27T01:05:00Z" w16du:dateUtc="2025-03-27T01:05:00Z">
            <w:rPr>
              <w:del w:id="134" w:author="ANANDHAKRISHNAN MADATHIL REMESH" w:date="2025-04-10T17:53:00Z" w16du:dateUtc="2025-04-10T16:53:00Z"/>
            </w:rPr>
          </w:rPrChange>
        </w:rPr>
      </w:pPr>
      <w:del w:id="135" w:author="ANANDHAKRISHNAN MADATHIL REMESH" w:date="2025-04-10T17:53:00Z" w16du:dateUtc="2025-04-10T16:53:00Z">
        <w:r w:rsidRPr="00272B1A" w:rsidDel="00B8486D">
          <w:rPr>
            <w:rFonts w:ascii="Trebuchet MS" w:hAnsi="Trebuchet MS"/>
            <w:rPrChange w:id="136" w:author="ANANDHAKRISHNAN MADATHIL REMESH" w:date="2025-03-27T01:05:00Z" w16du:dateUtc="2025-03-27T01:05:00Z">
              <w:rPr/>
            </w:rPrChange>
          </w:rPr>
          <w:delText>Put your acknowledgement text here</w:delText>
        </w:r>
        <w:r w:rsidR="000B327B" w:rsidRPr="00272B1A" w:rsidDel="00B8486D">
          <w:rPr>
            <w:rFonts w:ascii="Trebuchet MS" w:hAnsi="Trebuchet MS"/>
            <w:rPrChange w:id="137" w:author="ANANDHAKRISHNAN MADATHIL REMESH" w:date="2025-03-27T01:05:00Z" w16du:dateUtc="2025-03-27T01:05:00Z">
              <w:rPr/>
            </w:rPrChange>
          </w:rPr>
          <w:delText>.</w:delText>
        </w:r>
      </w:del>
    </w:p>
    <w:p w14:paraId="5E46C695" w14:textId="77777777" w:rsidR="00DD7C28" w:rsidRPr="00272B1A" w:rsidRDefault="00DD7C28">
      <w:pPr>
        <w:spacing w:after="120" w:line="360" w:lineRule="auto"/>
        <w:jc w:val="both"/>
        <w:rPr>
          <w:rFonts w:ascii="Trebuchet MS" w:hAnsi="Trebuchet MS"/>
          <w:rPrChange w:id="138" w:author="ANANDHAKRISHNAN MADATHIL REMESH" w:date="2025-03-27T01:05:00Z" w16du:dateUtc="2025-03-27T01:05:00Z">
            <w:rPr/>
          </w:rPrChange>
        </w:rPr>
        <w:pPrChange w:id="139" w:author="ANANDHAKRISHNAN MADATHIL REMESH" w:date="2025-04-10T17:53:00Z" w16du:dateUtc="2025-04-10T16:53:00Z">
          <w:pPr>
            <w:spacing w:after="200" w:line="276" w:lineRule="auto"/>
          </w:pPr>
        </w:pPrChange>
      </w:pPr>
      <w:r w:rsidRPr="00272B1A">
        <w:rPr>
          <w:rFonts w:ascii="Trebuchet MS" w:hAnsi="Trebuchet MS"/>
          <w:rPrChange w:id="140" w:author="ANANDHAKRISHNAN MADATHIL REMESH" w:date="2025-03-27T01:05:00Z" w16du:dateUtc="2025-03-27T01:05:00Z">
            <w:rPr/>
          </w:rPrChange>
        </w:rPr>
        <w:br w:type="page"/>
      </w:r>
    </w:p>
    <w:sdt>
      <w:sdtPr>
        <w:rPr>
          <w:rFonts w:ascii="Times New Roman" w:eastAsiaTheme="minorEastAsia" w:hAnsi="Times New Roman" w:cstheme="minorBidi"/>
          <w:b w:val="0"/>
          <w:bCs w:val="0"/>
          <w:i w:val="0"/>
          <w:color w:val="auto"/>
          <w:sz w:val="24"/>
          <w:szCs w:val="22"/>
        </w:rPr>
        <w:id w:val="-33732184"/>
        <w:docPartObj>
          <w:docPartGallery w:val="Table of Contents"/>
          <w:docPartUnique/>
        </w:docPartObj>
      </w:sdtPr>
      <w:sdtEndPr>
        <w:rPr>
          <w:rFonts w:eastAsia="Times New Roman" w:cs="Times New Roman"/>
          <w:noProof/>
          <w:szCs w:val="24"/>
        </w:rPr>
      </w:sdtEndPr>
      <w:sdtContent>
        <w:p w14:paraId="5772EE34" w14:textId="6FA6A1CA" w:rsidR="004A43C9" w:rsidRPr="00272B1A" w:rsidRDefault="004A43C9" w:rsidP="004A43C9">
          <w:pPr>
            <w:pStyle w:val="TOCHeading"/>
            <w:numPr>
              <w:ilvl w:val="0"/>
              <w:numId w:val="0"/>
            </w:numPr>
            <w:spacing w:before="960" w:after="960"/>
            <w:rPr>
              <w:rStyle w:val="NoSpacingChar"/>
              <w:b w:val="0"/>
              <w:bCs w:val="0"/>
              <w:i w:val="0"/>
              <w:rPrChange w:id="141" w:author="ANANDHAKRISHNAN MADATHIL REMESH" w:date="2025-03-27T01:05:00Z" w16du:dateUtc="2025-03-27T01:05:00Z">
                <w:rPr>
                  <w:rStyle w:val="NoSpacingChar"/>
                  <w:rFonts w:eastAsiaTheme="minorEastAsia" w:cstheme="minorBidi"/>
                  <w:b w:val="0"/>
                  <w:bCs w:val="0"/>
                  <w:i w:val="0"/>
                  <w:iCs/>
                  <w:color w:val="auto"/>
                  <w:szCs w:val="22"/>
                </w:rPr>
              </w:rPrChange>
            </w:rPr>
          </w:pPr>
          <w:r w:rsidRPr="00272B1A">
            <w:rPr>
              <w:rStyle w:val="NoSpacingChar"/>
              <w:b w:val="0"/>
              <w:bCs w:val="0"/>
              <w:i w:val="0"/>
              <w:rPrChange w:id="142" w:author="ANANDHAKRISHNAN MADATHIL REMESH" w:date="2025-03-27T01:05:00Z" w16du:dateUtc="2025-03-27T01:05:00Z">
                <w:rPr>
                  <w:rStyle w:val="NoSpacingChar"/>
                  <w:i w:val="0"/>
                  <w:iCs/>
                </w:rPr>
              </w:rPrChange>
            </w:rPr>
            <w:t>Table of Content</w:t>
          </w:r>
        </w:p>
        <w:p w14:paraId="4ABAA8FE" w14:textId="49D784E0" w:rsidR="0032318A" w:rsidRPr="00272B1A" w:rsidRDefault="0032318A" w:rsidP="0026138E">
          <w:pPr>
            <w:pStyle w:val="TOC1"/>
            <w:rPr>
              <w:rFonts w:ascii="Trebuchet MS" w:hAnsi="Trebuchet MS"/>
              <w:iCs w:val="0"/>
              <w:rPrChange w:id="143" w:author="ANANDHAKRISHNAN MADATHIL REMESH" w:date="2025-03-27T01:05:00Z" w16du:dateUtc="2025-03-27T01:05:00Z">
                <w:rPr/>
              </w:rPrChange>
            </w:rPr>
          </w:pPr>
          <w:r w:rsidRPr="00272B1A">
            <w:rPr>
              <w:rFonts w:ascii="Trebuchet MS" w:hAnsi="Trebuchet MS"/>
              <w:iCs w:val="0"/>
              <w:rPrChange w:id="144" w:author="ANANDHAKRISHNAN MADATHIL REMESH" w:date="2025-03-27T01:05:00Z" w16du:dateUtc="2025-03-27T01:05:00Z">
                <w:rPr/>
              </w:rPrChange>
            </w:rPr>
            <w:t>Abstract</w:t>
          </w:r>
          <w:r w:rsidRPr="00272B1A">
            <w:rPr>
              <w:rFonts w:ascii="Trebuchet MS" w:hAnsi="Trebuchet MS"/>
              <w:iCs w:val="0"/>
              <w:rPrChange w:id="145" w:author="ANANDHAKRISHNAN MADATHIL REMESH" w:date="2025-03-27T01:05:00Z" w16du:dateUtc="2025-03-27T01:05:00Z">
                <w:rPr/>
              </w:rPrChange>
            </w:rPr>
            <w:tab/>
          </w:r>
          <w:r w:rsidRPr="00272B1A">
            <w:rPr>
              <w:rFonts w:ascii="Trebuchet MS" w:hAnsi="Trebuchet MS"/>
              <w:iCs w:val="0"/>
              <w:rPrChange w:id="146" w:author="ANANDHAKRISHNAN MADATHIL REMESH" w:date="2025-03-27T01:05:00Z" w16du:dateUtc="2025-03-27T01:05:00Z">
                <w:rPr/>
              </w:rPrChange>
            </w:rPr>
            <w:tab/>
            <w:t>II</w:t>
          </w:r>
        </w:p>
        <w:p w14:paraId="3B0AC5D6" w14:textId="47F7BB73" w:rsidR="0026138E" w:rsidRPr="00272B1A" w:rsidRDefault="0026138E" w:rsidP="0026138E">
          <w:pPr>
            <w:pStyle w:val="TOC1"/>
            <w:rPr>
              <w:rFonts w:ascii="Trebuchet MS" w:hAnsi="Trebuchet MS"/>
              <w:iCs w:val="0"/>
              <w:rPrChange w:id="147" w:author="ANANDHAKRISHNAN MADATHIL REMESH" w:date="2025-03-27T01:05:00Z" w16du:dateUtc="2025-03-27T01:05:00Z">
                <w:rPr/>
              </w:rPrChange>
            </w:rPr>
          </w:pPr>
          <w:r w:rsidRPr="00272B1A">
            <w:rPr>
              <w:rFonts w:ascii="Trebuchet MS" w:hAnsi="Trebuchet MS"/>
              <w:iCs w:val="0"/>
              <w:rPrChange w:id="148" w:author="ANANDHAKRISHNAN MADATHIL REMESH" w:date="2025-03-27T01:05:00Z" w16du:dateUtc="2025-03-27T01:05:00Z">
                <w:rPr/>
              </w:rPrChange>
            </w:rPr>
            <w:t>Acknowledgement</w:t>
          </w:r>
          <w:r w:rsidRPr="00272B1A">
            <w:rPr>
              <w:rFonts w:ascii="Trebuchet MS" w:hAnsi="Trebuchet MS"/>
              <w:iCs w:val="0"/>
              <w:rPrChange w:id="149" w:author="ANANDHAKRISHNAN MADATHIL REMESH" w:date="2025-03-27T01:05:00Z" w16du:dateUtc="2025-03-27T01:05:00Z">
                <w:rPr/>
              </w:rPrChange>
            </w:rPr>
            <w:tab/>
          </w:r>
          <w:r w:rsidR="0032318A" w:rsidRPr="00272B1A">
            <w:rPr>
              <w:rFonts w:ascii="Trebuchet MS" w:hAnsi="Trebuchet MS"/>
              <w:iCs w:val="0"/>
              <w:rPrChange w:id="150" w:author="ANANDHAKRISHNAN MADATHIL REMESH" w:date="2025-03-27T01:05:00Z" w16du:dateUtc="2025-03-27T01:05:00Z">
                <w:rPr/>
              </w:rPrChange>
            </w:rPr>
            <w:t>III</w:t>
          </w:r>
          <w:r w:rsidR="0032318A" w:rsidRPr="00272B1A">
            <w:rPr>
              <w:rFonts w:ascii="Trebuchet MS" w:hAnsi="Trebuchet MS"/>
              <w:iCs w:val="0"/>
              <w:rPrChange w:id="151" w:author="ANANDHAKRISHNAN MADATHIL REMESH" w:date="2025-03-27T01:05:00Z" w16du:dateUtc="2025-03-27T01:05:00Z">
                <w:rPr/>
              </w:rPrChange>
            </w:rPr>
            <w:br/>
          </w:r>
          <w:r w:rsidR="00785D2B" w:rsidRPr="00272B1A">
            <w:rPr>
              <w:rFonts w:ascii="Trebuchet MS" w:hAnsi="Trebuchet MS"/>
              <w:iCs w:val="0"/>
              <w:rPrChange w:id="152" w:author="ANANDHAKRISHNAN MADATHIL REMESH" w:date="2025-03-27T01:05:00Z" w16du:dateUtc="2025-03-27T01:05:00Z">
                <w:rPr/>
              </w:rPrChange>
            </w:rPr>
            <w:t>List</w:t>
          </w:r>
          <w:r w:rsidR="0032318A" w:rsidRPr="00272B1A">
            <w:rPr>
              <w:rFonts w:ascii="Trebuchet MS" w:hAnsi="Trebuchet MS"/>
              <w:iCs w:val="0"/>
              <w:rPrChange w:id="153" w:author="ANANDHAKRISHNAN MADATHIL REMESH" w:date="2025-03-27T01:05:00Z" w16du:dateUtc="2025-03-27T01:05:00Z">
                <w:rPr/>
              </w:rPrChange>
            </w:rPr>
            <w:t xml:space="preserve"> of Figures</w:t>
          </w:r>
          <w:r w:rsidR="0032318A" w:rsidRPr="00272B1A">
            <w:rPr>
              <w:rFonts w:ascii="Trebuchet MS" w:hAnsi="Trebuchet MS"/>
              <w:iCs w:val="0"/>
              <w:rPrChange w:id="154" w:author="ANANDHAKRISHNAN MADATHIL REMESH" w:date="2025-03-27T01:05:00Z" w16du:dateUtc="2025-03-27T01:05:00Z">
                <w:rPr/>
              </w:rPrChange>
            </w:rPr>
            <w:tab/>
            <w:t>V</w:t>
          </w:r>
          <w:r w:rsidR="0032318A" w:rsidRPr="00272B1A">
            <w:rPr>
              <w:rFonts w:ascii="Trebuchet MS" w:hAnsi="Trebuchet MS"/>
              <w:iCs w:val="0"/>
              <w:rPrChange w:id="155" w:author="ANANDHAKRISHNAN MADATHIL REMESH" w:date="2025-03-27T01:05:00Z" w16du:dateUtc="2025-03-27T01:05:00Z">
                <w:rPr/>
              </w:rPrChange>
            </w:rPr>
            <w:br/>
          </w:r>
          <w:r w:rsidR="00785D2B" w:rsidRPr="00272B1A">
            <w:rPr>
              <w:rFonts w:ascii="Trebuchet MS" w:hAnsi="Trebuchet MS"/>
              <w:iCs w:val="0"/>
              <w:rPrChange w:id="156" w:author="ANANDHAKRISHNAN MADATHIL REMESH" w:date="2025-03-27T01:05:00Z" w16du:dateUtc="2025-03-27T01:05:00Z">
                <w:rPr/>
              </w:rPrChange>
            </w:rPr>
            <w:t>List of Tables</w:t>
          </w:r>
          <w:r w:rsidR="00785D2B" w:rsidRPr="00272B1A">
            <w:rPr>
              <w:rFonts w:ascii="Trebuchet MS" w:hAnsi="Trebuchet MS"/>
              <w:iCs w:val="0"/>
              <w:rPrChange w:id="157" w:author="ANANDHAKRISHNAN MADATHIL REMESH" w:date="2025-03-27T01:05:00Z" w16du:dateUtc="2025-03-27T01:05:00Z">
                <w:rPr/>
              </w:rPrChange>
            </w:rPr>
            <w:tab/>
            <w:t>VI</w:t>
          </w:r>
          <w:r w:rsidR="00785D2B" w:rsidRPr="00272B1A">
            <w:rPr>
              <w:rFonts w:ascii="Trebuchet MS" w:hAnsi="Trebuchet MS"/>
              <w:iCs w:val="0"/>
              <w:rPrChange w:id="158" w:author="ANANDHAKRISHNAN MADATHIL REMESH" w:date="2025-03-27T01:05:00Z" w16du:dateUtc="2025-03-27T01:05:00Z">
                <w:rPr/>
              </w:rPrChange>
            </w:rPr>
            <w:br/>
            <w:t>Acronyms</w:t>
          </w:r>
          <w:r w:rsidR="00785D2B" w:rsidRPr="00272B1A">
            <w:rPr>
              <w:rFonts w:ascii="Trebuchet MS" w:hAnsi="Trebuchet MS"/>
              <w:iCs w:val="0"/>
              <w:rPrChange w:id="159" w:author="ANANDHAKRISHNAN MADATHIL REMESH" w:date="2025-03-27T01:05:00Z" w16du:dateUtc="2025-03-27T01:05:00Z">
                <w:rPr/>
              </w:rPrChange>
            </w:rPr>
            <w:tab/>
          </w:r>
          <w:r w:rsidR="00785D2B" w:rsidRPr="00272B1A">
            <w:rPr>
              <w:rFonts w:ascii="Trebuchet MS" w:hAnsi="Trebuchet MS"/>
              <w:iCs w:val="0"/>
              <w:rPrChange w:id="160" w:author="ANANDHAKRISHNAN MADATHIL REMESH" w:date="2025-03-27T01:05:00Z" w16du:dateUtc="2025-03-27T01:05:00Z">
                <w:rPr/>
              </w:rPrChange>
            </w:rPr>
            <w:tab/>
            <w:t>VII</w:t>
          </w:r>
        </w:p>
        <w:p w14:paraId="512B7B73" w14:textId="6F221807" w:rsidR="00920BB6" w:rsidRDefault="004A43C9">
          <w:pPr>
            <w:pStyle w:val="TOC1"/>
            <w:rPr>
              <w:ins w:id="161" w:author="ANANDHAKRISHNAN MADATHIL REMESH" w:date="2025-04-13T19:54:00Z" w16du:dateUtc="2025-04-13T18:54:00Z"/>
              <w:rFonts w:asciiTheme="minorHAnsi" w:eastAsiaTheme="minorEastAsia" w:hAnsiTheme="minorHAnsi" w:cstheme="minorBidi"/>
              <w:iCs w:val="0"/>
              <w:smallCaps w:val="0"/>
              <w:kern w:val="2"/>
              <w14:ligatures w14:val="standardContextual"/>
            </w:rPr>
          </w:pPr>
          <w:r w:rsidRPr="00272B1A">
            <w:rPr>
              <w:rFonts w:ascii="Trebuchet MS" w:hAnsi="Trebuchet MS"/>
              <w:iCs w:val="0"/>
              <w:rPrChange w:id="162" w:author="ANANDHAKRISHNAN MADATHIL REMESH" w:date="2025-03-27T01:05:00Z" w16du:dateUtc="2025-03-27T01:05:00Z">
                <w:rPr/>
              </w:rPrChange>
            </w:rPr>
            <w:fldChar w:fldCharType="begin"/>
          </w:r>
          <w:r w:rsidRPr="00272B1A">
            <w:rPr>
              <w:rFonts w:ascii="Trebuchet MS" w:hAnsi="Trebuchet MS"/>
              <w:iCs w:val="0"/>
              <w:rPrChange w:id="163" w:author="ANANDHAKRISHNAN MADATHIL REMESH" w:date="2025-03-27T01:05:00Z" w16du:dateUtc="2025-03-27T01:05:00Z">
                <w:rPr/>
              </w:rPrChange>
            </w:rPr>
            <w:instrText xml:space="preserve"> TOC \o "1-3" \h \z \u </w:instrText>
          </w:r>
          <w:r w:rsidRPr="00272B1A">
            <w:rPr>
              <w:rFonts w:ascii="Trebuchet MS" w:hAnsi="Trebuchet MS"/>
              <w:iCs w:val="0"/>
              <w:rPrChange w:id="164" w:author="ANANDHAKRISHNAN MADATHIL REMESH" w:date="2025-03-27T01:05:00Z" w16du:dateUtc="2025-03-27T01:05:00Z">
                <w:rPr>
                  <w:b/>
                  <w:bCs/>
                  <w:iCs w:val="0"/>
                  <w:smallCaps w:val="0"/>
                </w:rPr>
              </w:rPrChange>
            </w:rPr>
            <w:fldChar w:fldCharType="separate"/>
          </w:r>
          <w:ins w:id="165" w:author="ANANDHAKRISHNAN MADATHIL REMESH" w:date="2025-04-13T19:54:00Z" w16du:dateUtc="2025-04-13T18:54:00Z">
            <w:r w:rsidR="00920BB6" w:rsidRPr="009B49FF">
              <w:rPr>
                <w:rStyle w:val="Hyperlink"/>
              </w:rPr>
              <w:fldChar w:fldCharType="begin"/>
            </w:r>
            <w:r w:rsidR="00920BB6" w:rsidRPr="009B49FF">
              <w:rPr>
                <w:rStyle w:val="Hyperlink"/>
              </w:rPr>
              <w:instrText xml:space="preserve"> </w:instrText>
            </w:r>
            <w:r w:rsidR="00920BB6">
              <w:instrText>HYPERLINK \l "_Toc195466501"</w:instrText>
            </w:r>
            <w:r w:rsidR="00920BB6" w:rsidRPr="009B49FF">
              <w:rPr>
                <w:rStyle w:val="Hyperlink"/>
              </w:rPr>
              <w:instrText xml:space="preserve"> </w:instrText>
            </w:r>
            <w:r w:rsidR="00920BB6" w:rsidRPr="009B49FF">
              <w:rPr>
                <w:rStyle w:val="Hyperlink"/>
              </w:rPr>
            </w:r>
            <w:r w:rsidR="00920BB6" w:rsidRPr="009B49FF">
              <w:rPr>
                <w:rStyle w:val="Hyperlink"/>
              </w:rPr>
              <w:fldChar w:fldCharType="separate"/>
            </w:r>
            <w:r w:rsidR="00920BB6" w:rsidRPr="009B49FF">
              <w:rPr>
                <w:rStyle w:val="Hyperlink"/>
                <w:b/>
              </w:rPr>
              <w:t>Chapter 1:</w:t>
            </w:r>
            <w:r w:rsidR="00920BB6">
              <w:rPr>
                <w:rFonts w:asciiTheme="minorHAnsi" w:eastAsiaTheme="minorEastAsia" w:hAnsiTheme="minorHAnsi" w:cstheme="minorBidi"/>
                <w:iCs w:val="0"/>
                <w:smallCaps w:val="0"/>
                <w:kern w:val="2"/>
                <w14:ligatures w14:val="standardContextual"/>
              </w:rPr>
              <w:tab/>
            </w:r>
            <w:r w:rsidR="00920BB6" w:rsidRPr="009B49FF">
              <w:rPr>
                <w:rStyle w:val="Hyperlink"/>
              </w:rPr>
              <w:t>Introduction</w:t>
            </w:r>
            <w:r w:rsidR="00920BB6">
              <w:rPr>
                <w:webHidden/>
              </w:rPr>
              <w:tab/>
            </w:r>
            <w:r w:rsidR="00920BB6">
              <w:rPr>
                <w:webHidden/>
              </w:rPr>
              <w:fldChar w:fldCharType="begin"/>
            </w:r>
            <w:r w:rsidR="00920BB6">
              <w:rPr>
                <w:webHidden/>
              </w:rPr>
              <w:instrText xml:space="preserve"> PAGEREF _Toc195466501 \h </w:instrText>
            </w:r>
            <w:r w:rsidR="00920BB6">
              <w:rPr>
                <w:webHidden/>
              </w:rPr>
            </w:r>
          </w:ins>
          <w:r w:rsidR="00920BB6">
            <w:rPr>
              <w:webHidden/>
            </w:rPr>
            <w:fldChar w:fldCharType="separate"/>
          </w:r>
          <w:ins w:id="166" w:author="ANANDHAKRISHNAN MADATHIL REMESH" w:date="2025-04-13T20:05:00Z" w16du:dateUtc="2025-04-13T19:05:00Z">
            <w:r w:rsidR="009B2C7D">
              <w:rPr>
                <w:webHidden/>
              </w:rPr>
              <w:t>1</w:t>
            </w:r>
          </w:ins>
          <w:ins w:id="167" w:author="ANANDHAKRISHNAN MADATHIL REMESH" w:date="2025-04-13T19:54:00Z" w16du:dateUtc="2025-04-13T18:54:00Z">
            <w:r w:rsidR="00920BB6">
              <w:rPr>
                <w:webHidden/>
              </w:rPr>
              <w:fldChar w:fldCharType="end"/>
            </w:r>
            <w:r w:rsidR="00920BB6" w:rsidRPr="009B49FF">
              <w:rPr>
                <w:rStyle w:val="Hyperlink"/>
              </w:rPr>
              <w:fldChar w:fldCharType="end"/>
            </w:r>
          </w:ins>
        </w:p>
        <w:p w14:paraId="0C2BDEB2" w14:textId="20F3B89A" w:rsidR="00920BB6" w:rsidRDefault="00920BB6">
          <w:pPr>
            <w:pStyle w:val="TOC2"/>
            <w:rPr>
              <w:ins w:id="168" w:author="ANANDHAKRISHNAN MADATHIL REMESH" w:date="2025-04-13T19:54:00Z" w16du:dateUtc="2025-04-13T18:54:00Z"/>
              <w:rFonts w:asciiTheme="minorHAnsi" w:eastAsiaTheme="minorEastAsia" w:hAnsiTheme="minorHAnsi" w:cstheme="minorBidi"/>
              <w:noProof/>
              <w:kern w:val="2"/>
              <w14:ligatures w14:val="standardContextual"/>
            </w:rPr>
          </w:pPr>
          <w:ins w:id="16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1.1</w:t>
            </w:r>
            <w:r>
              <w:rPr>
                <w:rFonts w:asciiTheme="minorHAnsi" w:eastAsiaTheme="minorEastAsia" w:hAnsiTheme="minorHAnsi" w:cstheme="minorBidi"/>
                <w:noProof/>
                <w:kern w:val="2"/>
                <w14:ligatures w14:val="standardContextual"/>
              </w:rPr>
              <w:tab/>
            </w:r>
            <w:r w:rsidRPr="009B49FF">
              <w:rPr>
                <w:rStyle w:val="Hyperlink"/>
                <w:noProof/>
              </w:rPr>
              <w:t>Research Background</w:t>
            </w:r>
            <w:r>
              <w:rPr>
                <w:noProof/>
                <w:webHidden/>
              </w:rPr>
              <w:tab/>
            </w:r>
            <w:r>
              <w:rPr>
                <w:noProof/>
                <w:webHidden/>
              </w:rPr>
              <w:fldChar w:fldCharType="begin"/>
            </w:r>
            <w:r>
              <w:rPr>
                <w:noProof/>
                <w:webHidden/>
              </w:rPr>
              <w:instrText xml:space="preserve"> PAGEREF _Toc195466502 \h </w:instrText>
            </w:r>
            <w:r>
              <w:rPr>
                <w:noProof/>
                <w:webHidden/>
              </w:rPr>
            </w:r>
          </w:ins>
          <w:r>
            <w:rPr>
              <w:noProof/>
              <w:webHidden/>
            </w:rPr>
            <w:fldChar w:fldCharType="separate"/>
          </w:r>
          <w:ins w:id="170" w:author="ANANDHAKRISHNAN MADATHIL REMESH" w:date="2025-04-13T20:05:00Z" w16du:dateUtc="2025-04-13T19:05:00Z">
            <w:r w:rsidR="009B2C7D">
              <w:rPr>
                <w:noProof/>
                <w:webHidden/>
              </w:rPr>
              <w:t>1</w:t>
            </w:r>
          </w:ins>
          <w:ins w:id="171" w:author="ANANDHAKRISHNAN MADATHIL REMESH" w:date="2025-04-13T19:54:00Z" w16du:dateUtc="2025-04-13T18:54:00Z">
            <w:r>
              <w:rPr>
                <w:noProof/>
                <w:webHidden/>
              </w:rPr>
              <w:fldChar w:fldCharType="end"/>
            </w:r>
            <w:r w:rsidRPr="009B49FF">
              <w:rPr>
                <w:rStyle w:val="Hyperlink"/>
                <w:noProof/>
              </w:rPr>
              <w:fldChar w:fldCharType="end"/>
            </w:r>
          </w:ins>
        </w:p>
        <w:p w14:paraId="0A0B0612" w14:textId="60F5D492" w:rsidR="00920BB6" w:rsidRDefault="00920BB6">
          <w:pPr>
            <w:pStyle w:val="TOC2"/>
            <w:rPr>
              <w:ins w:id="172" w:author="ANANDHAKRISHNAN MADATHIL REMESH" w:date="2025-04-13T19:54:00Z" w16du:dateUtc="2025-04-13T18:54:00Z"/>
              <w:rFonts w:asciiTheme="minorHAnsi" w:eastAsiaTheme="minorEastAsia" w:hAnsiTheme="minorHAnsi" w:cstheme="minorBidi"/>
              <w:noProof/>
              <w:kern w:val="2"/>
              <w14:ligatures w14:val="standardContextual"/>
            </w:rPr>
          </w:pPr>
          <w:ins w:id="17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1.2</w:t>
            </w:r>
            <w:r>
              <w:rPr>
                <w:rFonts w:asciiTheme="minorHAnsi" w:eastAsiaTheme="minorEastAsia" w:hAnsiTheme="minorHAnsi" w:cstheme="minorBidi"/>
                <w:noProof/>
                <w:kern w:val="2"/>
                <w14:ligatures w14:val="standardContextual"/>
              </w:rPr>
              <w:tab/>
            </w:r>
            <w:r w:rsidRPr="009B49FF">
              <w:rPr>
                <w:rStyle w:val="Hyperlink"/>
                <w:noProof/>
              </w:rPr>
              <w:t>Problem Statement</w:t>
            </w:r>
            <w:r>
              <w:rPr>
                <w:noProof/>
                <w:webHidden/>
              </w:rPr>
              <w:tab/>
            </w:r>
            <w:r>
              <w:rPr>
                <w:noProof/>
                <w:webHidden/>
              </w:rPr>
              <w:fldChar w:fldCharType="begin"/>
            </w:r>
            <w:r>
              <w:rPr>
                <w:noProof/>
                <w:webHidden/>
              </w:rPr>
              <w:instrText xml:space="preserve"> PAGEREF _Toc195466503 \h </w:instrText>
            </w:r>
            <w:r>
              <w:rPr>
                <w:noProof/>
                <w:webHidden/>
              </w:rPr>
            </w:r>
          </w:ins>
          <w:r>
            <w:rPr>
              <w:noProof/>
              <w:webHidden/>
            </w:rPr>
            <w:fldChar w:fldCharType="separate"/>
          </w:r>
          <w:ins w:id="174" w:author="ANANDHAKRISHNAN MADATHIL REMESH" w:date="2025-04-13T20:05:00Z" w16du:dateUtc="2025-04-13T19:05:00Z">
            <w:r w:rsidR="009B2C7D">
              <w:rPr>
                <w:noProof/>
                <w:webHidden/>
              </w:rPr>
              <w:t>2</w:t>
            </w:r>
          </w:ins>
          <w:ins w:id="175" w:author="ANANDHAKRISHNAN MADATHIL REMESH" w:date="2025-04-13T19:54:00Z" w16du:dateUtc="2025-04-13T18:54:00Z">
            <w:r>
              <w:rPr>
                <w:noProof/>
                <w:webHidden/>
              </w:rPr>
              <w:fldChar w:fldCharType="end"/>
            </w:r>
            <w:r w:rsidRPr="009B49FF">
              <w:rPr>
                <w:rStyle w:val="Hyperlink"/>
                <w:noProof/>
              </w:rPr>
              <w:fldChar w:fldCharType="end"/>
            </w:r>
          </w:ins>
        </w:p>
        <w:p w14:paraId="63F484E1" w14:textId="6CCC62EB" w:rsidR="00920BB6" w:rsidRDefault="00920BB6">
          <w:pPr>
            <w:pStyle w:val="TOC2"/>
            <w:rPr>
              <w:ins w:id="176" w:author="ANANDHAKRISHNAN MADATHIL REMESH" w:date="2025-04-13T19:54:00Z" w16du:dateUtc="2025-04-13T18:54:00Z"/>
              <w:rFonts w:asciiTheme="minorHAnsi" w:eastAsiaTheme="minorEastAsia" w:hAnsiTheme="minorHAnsi" w:cstheme="minorBidi"/>
              <w:noProof/>
              <w:kern w:val="2"/>
              <w14:ligatures w14:val="standardContextual"/>
            </w:rPr>
          </w:pPr>
          <w:ins w:id="17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1.3</w:t>
            </w:r>
            <w:r>
              <w:rPr>
                <w:rFonts w:asciiTheme="minorHAnsi" w:eastAsiaTheme="minorEastAsia" w:hAnsiTheme="minorHAnsi" w:cstheme="minorBidi"/>
                <w:noProof/>
                <w:kern w:val="2"/>
                <w14:ligatures w14:val="standardContextual"/>
              </w:rPr>
              <w:tab/>
            </w:r>
            <w:r w:rsidRPr="009B49FF">
              <w:rPr>
                <w:rStyle w:val="Hyperlink"/>
                <w:noProof/>
              </w:rPr>
              <w:t>Proposed Solution</w:t>
            </w:r>
            <w:r>
              <w:rPr>
                <w:noProof/>
                <w:webHidden/>
              </w:rPr>
              <w:tab/>
            </w:r>
            <w:r>
              <w:rPr>
                <w:noProof/>
                <w:webHidden/>
              </w:rPr>
              <w:fldChar w:fldCharType="begin"/>
            </w:r>
            <w:r>
              <w:rPr>
                <w:noProof/>
                <w:webHidden/>
              </w:rPr>
              <w:instrText xml:space="preserve"> PAGEREF _Toc195466504 \h </w:instrText>
            </w:r>
            <w:r>
              <w:rPr>
                <w:noProof/>
                <w:webHidden/>
              </w:rPr>
            </w:r>
          </w:ins>
          <w:r>
            <w:rPr>
              <w:noProof/>
              <w:webHidden/>
            </w:rPr>
            <w:fldChar w:fldCharType="separate"/>
          </w:r>
          <w:ins w:id="178" w:author="ANANDHAKRISHNAN MADATHIL REMESH" w:date="2025-04-13T20:05:00Z" w16du:dateUtc="2025-04-13T19:05:00Z">
            <w:r w:rsidR="009B2C7D">
              <w:rPr>
                <w:noProof/>
                <w:webHidden/>
              </w:rPr>
              <w:t>3</w:t>
            </w:r>
          </w:ins>
          <w:ins w:id="179" w:author="ANANDHAKRISHNAN MADATHIL REMESH" w:date="2025-04-13T19:54:00Z" w16du:dateUtc="2025-04-13T18:54:00Z">
            <w:r>
              <w:rPr>
                <w:noProof/>
                <w:webHidden/>
              </w:rPr>
              <w:fldChar w:fldCharType="end"/>
            </w:r>
            <w:r w:rsidRPr="009B49FF">
              <w:rPr>
                <w:rStyle w:val="Hyperlink"/>
                <w:noProof/>
              </w:rPr>
              <w:fldChar w:fldCharType="end"/>
            </w:r>
          </w:ins>
        </w:p>
        <w:p w14:paraId="369A8940" w14:textId="12D783D3" w:rsidR="00920BB6" w:rsidRDefault="00920BB6">
          <w:pPr>
            <w:pStyle w:val="TOC2"/>
            <w:rPr>
              <w:ins w:id="180" w:author="ANANDHAKRISHNAN MADATHIL REMESH" w:date="2025-04-13T19:54:00Z" w16du:dateUtc="2025-04-13T18:54:00Z"/>
              <w:rFonts w:asciiTheme="minorHAnsi" w:eastAsiaTheme="minorEastAsia" w:hAnsiTheme="minorHAnsi" w:cstheme="minorBidi"/>
              <w:noProof/>
              <w:kern w:val="2"/>
              <w14:ligatures w14:val="standardContextual"/>
            </w:rPr>
          </w:pPr>
          <w:ins w:id="18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"_Toc195466505"</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1.4</w:t>
            </w:r>
            <w:r>
              <w:rPr>
                <w:rFonts w:asciiTheme="minorHAnsi" w:eastAsiaTheme="minorEastAsia" w:hAnsiTheme="minorHAnsi" w:cstheme="minorBidi"/>
                <w:noProof/>
                <w:kern w:val="2"/>
                <w14:ligatures w14:val="standardContextual"/>
              </w:rPr>
              <w:tab/>
            </w:r>
            <w:r w:rsidRPr="009B49FF">
              <w:rPr>
                <w:rStyle w:val="Hyperlink"/>
                <w:noProof/>
              </w:rPr>
              <w:t>AIMS and objectives</w:t>
            </w:r>
            <w:r>
              <w:rPr>
                <w:noProof/>
                <w:webHidden/>
              </w:rPr>
              <w:tab/>
            </w:r>
            <w:r>
              <w:rPr>
                <w:noProof/>
                <w:webHidden/>
              </w:rPr>
              <w:fldChar w:fldCharType="begin"/>
            </w:r>
            <w:r>
              <w:rPr>
                <w:noProof/>
                <w:webHidden/>
              </w:rPr>
              <w:instrText xml:space="preserve"> PAGEREF _Toc195466505 \h </w:instrText>
            </w:r>
            <w:r>
              <w:rPr>
                <w:noProof/>
                <w:webHidden/>
              </w:rPr>
            </w:r>
          </w:ins>
          <w:r>
            <w:rPr>
              <w:noProof/>
              <w:webHidden/>
            </w:rPr>
            <w:fldChar w:fldCharType="separate"/>
          </w:r>
          <w:ins w:id="182" w:author="ANANDHAKRISHNAN MADATHIL REMESH" w:date="2025-04-13T20:05:00Z" w16du:dateUtc="2025-04-13T19:05:00Z">
            <w:r w:rsidR="009B2C7D">
              <w:rPr>
                <w:noProof/>
                <w:webHidden/>
              </w:rPr>
              <w:t>3</w:t>
            </w:r>
          </w:ins>
          <w:ins w:id="183" w:author="ANANDHAKRISHNAN MADATHIL REMESH" w:date="2025-04-13T19:54:00Z" w16du:dateUtc="2025-04-13T18:54:00Z">
            <w:r>
              <w:rPr>
                <w:noProof/>
                <w:webHidden/>
              </w:rPr>
              <w:fldChar w:fldCharType="end"/>
            </w:r>
            <w:r w:rsidRPr="009B49FF">
              <w:rPr>
                <w:rStyle w:val="Hyperlink"/>
                <w:noProof/>
              </w:rPr>
              <w:fldChar w:fldCharType="end"/>
            </w:r>
          </w:ins>
        </w:p>
        <w:p w14:paraId="61902A19" w14:textId="33A318E2" w:rsidR="00920BB6" w:rsidRDefault="00920BB6">
          <w:pPr>
            <w:pStyle w:val="TOC2"/>
            <w:rPr>
              <w:ins w:id="184" w:author="ANANDHAKRISHNAN MADATHIL REMESH" w:date="2025-04-13T19:54:00Z" w16du:dateUtc="2025-04-13T18:54:00Z"/>
              <w:rFonts w:asciiTheme="minorHAnsi" w:eastAsiaTheme="minorEastAsia" w:hAnsiTheme="minorHAnsi" w:cstheme="minorBidi"/>
              <w:noProof/>
              <w:kern w:val="2"/>
              <w14:ligatures w14:val="standardContextual"/>
            </w:rPr>
          </w:pPr>
          <w:ins w:id="18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1.5</w:t>
            </w:r>
            <w:r>
              <w:rPr>
                <w:rFonts w:asciiTheme="minorHAnsi" w:eastAsiaTheme="minorEastAsia" w:hAnsiTheme="minorHAnsi" w:cstheme="minorBidi"/>
                <w:noProof/>
                <w:kern w:val="2"/>
                <w14:ligatures w14:val="standardContextual"/>
              </w:rPr>
              <w:tab/>
            </w:r>
            <w:r w:rsidRPr="009B49FF">
              <w:rPr>
                <w:rStyle w:val="Hyperlink"/>
                <w:noProof/>
              </w:rPr>
              <w:t>Research Questions</w:t>
            </w:r>
            <w:r>
              <w:rPr>
                <w:noProof/>
                <w:webHidden/>
              </w:rPr>
              <w:tab/>
            </w:r>
            <w:r>
              <w:rPr>
                <w:noProof/>
                <w:webHidden/>
              </w:rPr>
              <w:fldChar w:fldCharType="begin"/>
            </w:r>
            <w:r>
              <w:rPr>
                <w:noProof/>
                <w:webHidden/>
              </w:rPr>
              <w:instrText xml:space="preserve"> PAGEREF _Toc195466506 \h </w:instrText>
            </w:r>
            <w:r>
              <w:rPr>
                <w:noProof/>
                <w:webHidden/>
              </w:rPr>
            </w:r>
          </w:ins>
          <w:r>
            <w:rPr>
              <w:noProof/>
              <w:webHidden/>
            </w:rPr>
            <w:fldChar w:fldCharType="separate"/>
          </w:r>
          <w:ins w:id="186" w:author="ANANDHAKRISHNAN MADATHIL REMESH" w:date="2025-04-13T20:05:00Z" w16du:dateUtc="2025-04-13T19:05:00Z">
            <w:r w:rsidR="009B2C7D">
              <w:rPr>
                <w:noProof/>
                <w:webHidden/>
              </w:rPr>
              <w:t>5</w:t>
            </w:r>
          </w:ins>
          <w:ins w:id="187" w:author="ANANDHAKRISHNAN MADATHIL REMESH" w:date="2025-04-13T19:54:00Z" w16du:dateUtc="2025-04-13T18:54:00Z">
            <w:r>
              <w:rPr>
                <w:noProof/>
                <w:webHidden/>
              </w:rPr>
              <w:fldChar w:fldCharType="end"/>
            </w:r>
            <w:r w:rsidRPr="009B49FF">
              <w:rPr>
                <w:rStyle w:val="Hyperlink"/>
                <w:noProof/>
              </w:rPr>
              <w:fldChar w:fldCharType="end"/>
            </w:r>
          </w:ins>
        </w:p>
        <w:p w14:paraId="72ABF6B7" w14:textId="456CC9FB" w:rsidR="00920BB6" w:rsidRDefault="00920BB6">
          <w:pPr>
            <w:pStyle w:val="TOC2"/>
            <w:rPr>
              <w:ins w:id="188" w:author="ANANDHAKRISHNAN MADATHIL REMESH" w:date="2025-04-13T19:54:00Z" w16du:dateUtc="2025-04-13T18:54:00Z"/>
              <w:rFonts w:asciiTheme="minorHAnsi" w:eastAsiaTheme="minorEastAsia" w:hAnsiTheme="minorHAnsi" w:cstheme="minorBidi"/>
              <w:noProof/>
              <w:kern w:val="2"/>
              <w14:ligatures w14:val="standardContextual"/>
            </w:rPr>
          </w:pPr>
          <w:ins w:id="18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1.6</w:t>
            </w:r>
            <w:r>
              <w:rPr>
                <w:rFonts w:asciiTheme="minorHAnsi" w:eastAsiaTheme="minorEastAsia" w:hAnsiTheme="minorHAnsi" w:cstheme="minorBidi"/>
                <w:noProof/>
                <w:kern w:val="2"/>
                <w14:ligatures w14:val="standardContextual"/>
              </w:rPr>
              <w:tab/>
            </w:r>
            <w:r w:rsidRPr="009B49FF">
              <w:rPr>
                <w:rStyle w:val="Hyperlink"/>
                <w:noProof/>
              </w:rPr>
              <w:t>Ethical Consideration</w:t>
            </w:r>
            <w:r>
              <w:rPr>
                <w:noProof/>
                <w:webHidden/>
              </w:rPr>
              <w:tab/>
            </w:r>
            <w:r>
              <w:rPr>
                <w:noProof/>
                <w:webHidden/>
              </w:rPr>
              <w:fldChar w:fldCharType="begin"/>
            </w:r>
            <w:r>
              <w:rPr>
                <w:noProof/>
                <w:webHidden/>
              </w:rPr>
              <w:instrText xml:space="preserve"> PAGEREF _Toc195466507 \h </w:instrText>
            </w:r>
            <w:r>
              <w:rPr>
                <w:noProof/>
                <w:webHidden/>
              </w:rPr>
            </w:r>
          </w:ins>
          <w:r>
            <w:rPr>
              <w:noProof/>
              <w:webHidden/>
            </w:rPr>
            <w:fldChar w:fldCharType="separate"/>
          </w:r>
          <w:ins w:id="190" w:author="ANANDHAKRISHNAN MADATHIL REMESH" w:date="2025-04-13T20:05:00Z" w16du:dateUtc="2025-04-13T19:05:00Z">
            <w:r w:rsidR="009B2C7D">
              <w:rPr>
                <w:noProof/>
                <w:webHidden/>
              </w:rPr>
              <w:t>5</w:t>
            </w:r>
          </w:ins>
          <w:ins w:id="191" w:author="ANANDHAKRISHNAN MADATHIL REMESH" w:date="2025-04-13T19:54:00Z" w16du:dateUtc="2025-04-13T18:54:00Z">
            <w:r>
              <w:rPr>
                <w:noProof/>
                <w:webHidden/>
              </w:rPr>
              <w:fldChar w:fldCharType="end"/>
            </w:r>
            <w:r w:rsidRPr="009B49FF">
              <w:rPr>
                <w:rStyle w:val="Hyperlink"/>
                <w:noProof/>
              </w:rPr>
              <w:fldChar w:fldCharType="end"/>
            </w:r>
          </w:ins>
        </w:p>
        <w:p w14:paraId="4A24D16D" w14:textId="4659E724" w:rsidR="00920BB6" w:rsidRDefault="00920BB6">
          <w:pPr>
            <w:pStyle w:val="TOC2"/>
            <w:rPr>
              <w:ins w:id="192" w:author="ANANDHAKRISHNAN MADATHIL REMESH" w:date="2025-04-13T19:54:00Z" w16du:dateUtc="2025-04-13T18:54:00Z"/>
              <w:rFonts w:asciiTheme="minorHAnsi" w:eastAsiaTheme="minorEastAsia" w:hAnsiTheme="minorHAnsi" w:cstheme="minorBidi"/>
              <w:noProof/>
              <w:kern w:val="2"/>
              <w14:ligatures w14:val="standardContextual"/>
            </w:rPr>
          </w:pPr>
          <w:ins w:id="19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"_Toc195466508"</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1.7</w:t>
            </w:r>
            <w:r>
              <w:rPr>
                <w:rFonts w:asciiTheme="minorHAnsi" w:eastAsiaTheme="minorEastAsia" w:hAnsiTheme="minorHAnsi" w:cstheme="minorBidi"/>
                <w:noProof/>
                <w:kern w:val="2"/>
                <w14:ligatures w14:val="standardContextual"/>
              </w:rPr>
              <w:tab/>
            </w:r>
            <w:r w:rsidRPr="009B49FF">
              <w:rPr>
                <w:rStyle w:val="Hyperlink"/>
                <w:noProof/>
              </w:rPr>
              <w:t>Dissertation Outline</w:t>
            </w:r>
            <w:r>
              <w:rPr>
                <w:noProof/>
                <w:webHidden/>
              </w:rPr>
              <w:tab/>
            </w:r>
            <w:r>
              <w:rPr>
                <w:noProof/>
                <w:webHidden/>
              </w:rPr>
              <w:fldChar w:fldCharType="begin"/>
            </w:r>
            <w:r>
              <w:rPr>
                <w:noProof/>
                <w:webHidden/>
              </w:rPr>
              <w:instrText xml:space="preserve"> PAGEREF _Toc195466508 \h </w:instrText>
            </w:r>
            <w:r>
              <w:rPr>
                <w:noProof/>
                <w:webHidden/>
              </w:rPr>
            </w:r>
          </w:ins>
          <w:r>
            <w:rPr>
              <w:noProof/>
              <w:webHidden/>
            </w:rPr>
            <w:fldChar w:fldCharType="separate"/>
          </w:r>
          <w:ins w:id="194" w:author="ANANDHAKRISHNAN MADATHIL REMESH" w:date="2025-04-13T20:05:00Z" w16du:dateUtc="2025-04-13T19:05:00Z">
            <w:r w:rsidR="009B2C7D">
              <w:rPr>
                <w:noProof/>
                <w:webHidden/>
              </w:rPr>
              <w:t>6</w:t>
            </w:r>
          </w:ins>
          <w:ins w:id="195" w:author="ANANDHAKRISHNAN MADATHIL REMESH" w:date="2025-04-13T19:54:00Z" w16du:dateUtc="2025-04-13T18:54:00Z">
            <w:r>
              <w:rPr>
                <w:noProof/>
                <w:webHidden/>
              </w:rPr>
              <w:fldChar w:fldCharType="end"/>
            </w:r>
            <w:r w:rsidRPr="009B49FF">
              <w:rPr>
                <w:rStyle w:val="Hyperlink"/>
                <w:noProof/>
              </w:rPr>
              <w:fldChar w:fldCharType="end"/>
            </w:r>
          </w:ins>
        </w:p>
        <w:p w14:paraId="018321B0" w14:textId="1BF4E4BC" w:rsidR="00920BB6" w:rsidRDefault="00920BB6">
          <w:pPr>
            <w:pStyle w:val="TOC1"/>
            <w:rPr>
              <w:ins w:id="196" w:author="ANANDHAKRISHNAN MADATHIL REMESH" w:date="2025-04-13T19:54:00Z" w16du:dateUtc="2025-04-13T18:54:00Z"/>
              <w:rFonts w:asciiTheme="minorHAnsi" w:eastAsiaTheme="minorEastAsia" w:hAnsiTheme="minorHAnsi" w:cstheme="minorBidi"/>
              <w:iCs w:val="0"/>
              <w:smallCaps w:val="0"/>
              <w:kern w:val="2"/>
              <w14:ligatures w14:val="standardContextual"/>
            </w:rPr>
          </w:pPr>
          <w:ins w:id="197" w:author="ANANDHAKRISHNAN MADATHIL REMESH" w:date="2025-04-13T19:54:00Z" w16du:dateUtc="2025-04-13T18:54:00Z">
            <w:r w:rsidRPr="009B49FF">
              <w:rPr>
                <w:rStyle w:val="Hyperlink"/>
              </w:rPr>
              <w:fldChar w:fldCharType="begin"/>
            </w:r>
            <w:r w:rsidRPr="009B49FF">
              <w:rPr>
                <w:rStyle w:val="Hyperlink"/>
              </w:rPr>
              <w:instrText xml:space="preserve"> </w:instrText>
            </w:r>
            <w:r>
              <w:instrText>HYPERLINK \l "_Toc195466509"</w:instrText>
            </w:r>
            <w:r w:rsidRPr="009B49FF">
              <w:rPr>
                <w:rStyle w:val="Hyperlink"/>
              </w:rPr>
              <w:instrText xml:space="preserve"> </w:instrText>
            </w:r>
            <w:r w:rsidRPr="009B49FF">
              <w:rPr>
                <w:rStyle w:val="Hyperlink"/>
              </w:rPr>
            </w:r>
            <w:r w:rsidRPr="009B49FF">
              <w:rPr>
                <w:rStyle w:val="Hyperlink"/>
              </w:rPr>
              <w:fldChar w:fldCharType="separate"/>
            </w:r>
            <w:r w:rsidRPr="009B49FF">
              <w:rPr>
                <w:rStyle w:val="Hyperlink"/>
                <w:b/>
              </w:rPr>
              <w:t>Chapter 2:</w:t>
            </w:r>
            <w:r>
              <w:rPr>
                <w:rFonts w:asciiTheme="minorHAnsi" w:eastAsiaTheme="minorEastAsia" w:hAnsiTheme="minorHAnsi" w:cstheme="minorBidi"/>
                <w:iCs w:val="0"/>
                <w:smallCaps w:val="0"/>
                <w:kern w:val="2"/>
                <w14:ligatures w14:val="standardContextual"/>
              </w:rPr>
              <w:tab/>
            </w:r>
            <w:r w:rsidRPr="009B49FF">
              <w:rPr>
                <w:rStyle w:val="Hyperlink"/>
              </w:rPr>
              <w:t>LITERATURE REVIEW</w:t>
            </w:r>
            <w:r>
              <w:rPr>
                <w:webHidden/>
              </w:rPr>
              <w:tab/>
            </w:r>
            <w:r>
              <w:rPr>
                <w:webHidden/>
              </w:rPr>
              <w:fldChar w:fldCharType="begin"/>
            </w:r>
            <w:r>
              <w:rPr>
                <w:webHidden/>
              </w:rPr>
              <w:instrText xml:space="preserve"> PAGEREF _Toc195466509 \h </w:instrText>
            </w:r>
            <w:r>
              <w:rPr>
                <w:webHidden/>
              </w:rPr>
            </w:r>
          </w:ins>
          <w:r>
            <w:rPr>
              <w:webHidden/>
            </w:rPr>
            <w:fldChar w:fldCharType="separate"/>
          </w:r>
          <w:ins w:id="198" w:author="ANANDHAKRISHNAN MADATHIL REMESH" w:date="2025-04-13T20:05:00Z" w16du:dateUtc="2025-04-13T19:05:00Z">
            <w:r w:rsidR="009B2C7D">
              <w:rPr>
                <w:webHidden/>
              </w:rPr>
              <w:t>7</w:t>
            </w:r>
          </w:ins>
          <w:ins w:id="199" w:author="ANANDHAKRISHNAN MADATHIL REMESH" w:date="2025-04-13T19:54:00Z" w16du:dateUtc="2025-04-13T18:54:00Z">
            <w:r>
              <w:rPr>
                <w:webHidden/>
              </w:rPr>
              <w:fldChar w:fldCharType="end"/>
            </w:r>
            <w:r w:rsidRPr="009B49FF">
              <w:rPr>
                <w:rStyle w:val="Hyperlink"/>
              </w:rPr>
              <w:fldChar w:fldCharType="end"/>
            </w:r>
          </w:ins>
        </w:p>
        <w:p w14:paraId="1EAFFD4F" w14:textId="672E4ACA" w:rsidR="00920BB6" w:rsidRDefault="00920BB6">
          <w:pPr>
            <w:pStyle w:val="TOC2"/>
            <w:rPr>
              <w:ins w:id="200" w:author="ANANDHAKRISHNAN MADATHIL REMESH" w:date="2025-04-13T19:54:00Z" w16du:dateUtc="2025-04-13T18:54:00Z"/>
              <w:rFonts w:asciiTheme="minorHAnsi" w:eastAsiaTheme="minorEastAsia" w:hAnsiTheme="minorHAnsi" w:cstheme="minorBidi"/>
              <w:noProof/>
              <w:kern w:val="2"/>
              <w14:ligatures w14:val="standardContextual"/>
            </w:rPr>
          </w:pPr>
          <w:ins w:id="20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"_Toc195466510"</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2.1</w:t>
            </w:r>
            <w:r>
              <w:rPr>
                <w:rFonts w:asciiTheme="minorHAnsi" w:eastAsiaTheme="minorEastAsia" w:hAnsiTheme="minorHAnsi" w:cstheme="minorBidi"/>
                <w:noProof/>
                <w:kern w:val="2"/>
                <w14:ligatures w14:val="standardContextual"/>
              </w:rPr>
              <w:tab/>
            </w:r>
            <w:r w:rsidRPr="009B49FF">
              <w:rPr>
                <w:rStyle w:val="Hyperlink"/>
                <w:noProof/>
              </w:rPr>
              <w:t>Traditional flood prediction models</w:t>
            </w:r>
            <w:r>
              <w:rPr>
                <w:noProof/>
                <w:webHidden/>
              </w:rPr>
              <w:tab/>
            </w:r>
            <w:r>
              <w:rPr>
                <w:noProof/>
                <w:webHidden/>
              </w:rPr>
              <w:fldChar w:fldCharType="begin"/>
            </w:r>
            <w:r>
              <w:rPr>
                <w:noProof/>
                <w:webHidden/>
              </w:rPr>
              <w:instrText xml:space="preserve"> PAGEREF _Toc195466510 \h </w:instrText>
            </w:r>
            <w:r>
              <w:rPr>
                <w:noProof/>
                <w:webHidden/>
              </w:rPr>
            </w:r>
          </w:ins>
          <w:r>
            <w:rPr>
              <w:noProof/>
              <w:webHidden/>
            </w:rPr>
            <w:fldChar w:fldCharType="separate"/>
          </w:r>
          <w:ins w:id="202" w:author="ANANDHAKRISHNAN MADATHIL REMESH" w:date="2025-04-13T20:05:00Z" w16du:dateUtc="2025-04-13T19:05:00Z">
            <w:r w:rsidR="009B2C7D">
              <w:rPr>
                <w:noProof/>
                <w:webHidden/>
              </w:rPr>
              <w:t>7</w:t>
            </w:r>
          </w:ins>
          <w:ins w:id="203" w:author="ANANDHAKRISHNAN MADATHIL REMESH" w:date="2025-04-13T19:54:00Z" w16du:dateUtc="2025-04-13T18:54:00Z">
            <w:r>
              <w:rPr>
                <w:noProof/>
                <w:webHidden/>
              </w:rPr>
              <w:fldChar w:fldCharType="end"/>
            </w:r>
            <w:r w:rsidRPr="009B49FF">
              <w:rPr>
                <w:rStyle w:val="Hyperlink"/>
                <w:noProof/>
              </w:rPr>
              <w:fldChar w:fldCharType="end"/>
            </w:r>
          </w:ins>
        </w:p>
        <w:p w14:paraId="60958528" w14:textId="4ADA2543" w:rsidR="00920BB6" w:rsidRDefault="00920BB6">
          <w:pPr>
            <w:pStyle w:val="TOC2"/>
            <w:rPr>
              <w:ins w:id="204" w:author="ANANDHAKRISHNAN MADATHIL REMESH" w:date="2025-04-13T19:54:00Z" w16du:dateUtc="2025-04-13T18:54:00Z"/>
              <w:rFonts w:asciiTheme="minorHAnsi" w:eastAsiaTheme="minorEastAsia" w:hAnsiTheme="minorHAnsi" w:cstheme="minorBidi"/>
              <w:noProof/>
              <w:kern w:val="2"/>
              <w14:ligatures w14:val="standardContextual"/>
            </w:rPr>
          </w:pPr>
          <w:ins w:id="20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2.2</w:t>
            </w:r>
            <w:r>
              <w:rPr>
                <w:rFonts w:asciiTheme="minorHAnsi" w:eastAsiaTheme="minorEastAsia" w:hAnsiTheme="minorHAnsi" w:cstheme="minorBidi"/>
                <w:noProof/>
                <w:kern w:val="2"/>
                <w14:ligatures w14:val="standardContextual"/>
              </w:rPr>
              <w:tab/>
            </w:r>
            <w:r w:rsidRPr="009B49FF">
              <w:rPr>
                <w:rStyle w:val="Hyperlink"/>
                <w:noProof/>
              </w:rPr>
              <w:t>Machine Learning in Flood Prediction</w:t>
            </w:r>
            <w:r>
              <w:rPr>
                <w:noProof/>
                <w:webHidden/>
              </w:rPr>
              <w:tab/>
            </w:r>
            <w:r>
              <w:rPr>
                <w:noProof/>
                <w:webHidden/>
              </w:rPr>
              <w:fldChar w:fldCharType="begin"/>
            </w:r>
            <w:r>
              <w:rPr>
                <w:noProof/>
                <w:webHidden/>
              </w:rPr>
              <w:instrText xml:space="preserve"> PAGEREF _Toc195466511 \h </w:instrText>
            </w:r>
            <w:r>
              <w:rPr>
                <w:noProof/>
                <w:webHidden/>
              </w:rPr>
            </w:r>
          </w:ins>
          <w:r>
            <w:rPr>
              <w:noProof/>
              <w:webHidden/>
            </w:rPr>
            <w:fldChar w:fldCharType="separate"/>
          </w:r>
          <w:ins w:id="206" w:author="ANANDHAKRISHNAN MADATHIL REMESH" w:date="2025-04-13T20:05:00Z" w16du:dateUtc="2025-04-13T19:05:00Z">
            <w:r w:rsidR="009B2C7D">
              <w:rPr>
                <w:noProof/>
                <w:webHidden/>
              </w:rPr>
              <w:t>7</w:t>
            </w:r>
          </w:ins>
          <w:ins w:id="207" w:author="ANANDHAKRISHNAN MADATHIL REMESH" w:date="2025-04-13T19:54:00Z" w16du:dateUtc="2025-04-13T18:54:00Z">
            <w:r>
              <w:rPr>
                <w:noProof/>
                <w:webHidden/>
              </w:rPr>
              <w:fldChar w:fldCharType="end"/>
            </w:r>
            <w:r w:rsidRPr="009B49FF">
              <w:rPr>
                <w:rStyle w:val="Hyperlink"/>
                <w:noProof/>
              </w:rPr>
              <w:fldChar w:fldCharType="end"/>
            </w:r>
          </w:ins>
        </w:p>
        <w:p w14:paraId="6322437B" w14:textId="4419EB4D" w:rsidR="00920BB6" w:rsidRDefault="00920BB6">
          <w:pPr>
            <w:pStyle w:val="TOC2"/>
            <w:rPr>
              <w:ins w:id="208" w:author="ANANDHAKRISHNAN MADATHIL REMESH" w:date="2025-04-13T19:54:00Z" w16du:dateUtc="2025-04-13T18:54:00Z"/>
              <w:rFonts w:asciiTheme="minorHAnsi" w:eastAsiaTheme="minorEastAsia" w:hAnsiTheme="minorHAnsi" w:cstheme="minorBidi"/>
              <w:noProof/>
              <w:kern w:val="2"/>
              <w14:ligatures w14:val="standardContextual"/>
            </w:rPr>
          </w:pPr>
          <w:ins w:id="20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2.3</w:t>
            </w:r>
            <w:r>
              <w:rPr>
                <w:rFonts w:asciiTheme="minorHAnsi" w:eastAsiaTheme="minorEastAsia" w:hAnsiTheme="minorHAnsi" w:cstheme="minorBidi"/>
                <w:noProof/>
                <w:kern w:val="2"/>
                <w14:ligatures w14:val="standardContextual"/>
              </w:rPr>
              <w:tab/>
            </w:r>
            <w:r w:rsidRPr="009B49FF">
              <w:rPr>
                <w:rStyle w:val="Hyperlink"/>
                <w:noProof/>
              </w:rPr>
              <w:t>Deep Learning and Remote Sensing for Flood Mapping</w:t>
            </w:r>
            <w:r>
              <w:rPr>
                <w:noProof/>
                <w:webHidden/>
              </w:rPr>
              <w:tab/>
            </w:r>
            <w:r>
              <w:rPr>
                <w:noProof/>
                <w:webHidden/>
              </w:rPr>
              <w:fldChar w:fldCharType="begin"/>
            </w:r>
            <w:r>
              <w:rPr>
                <w:noProof/>
                <w:webHidden/>
              </w:rPr>
              <w:instrText xml:space="preserve"> PAGEREF _Toc195466512 \h </w:instrText>
            </w:r>
            <w:r>
              <w:rPr>
                <w:noProof/>
                <w:webHidden/>
              </w:rPr>
            </w:r>
          </w:ins>
          <w:r>
            <w:rPr>
              <w:noProof/>
              <w:webHidden/>
            </w:rPr>
            <w:fldChar w:fldCharType="separate"/>
          </w:r>
          <w:ins w:id="210" w:author="ANANDHAKRISHNAN MADATHIL REMESH" w:date="2025-04-13T20:05:00Z" w16du:dateUtc="2025-04-13T19:05:00Z">
            <w:r w:rsidR="009B2C7D">
              <w:rPr>
                <w:noProof/>
                <w:webHidden/>
              </w:rPr>
              <w:t>8</w:t>
            </w:r>
          </w:ins>
          <w:ins w:id="211" w:author="ANANDHAKRISHNAN MADATHIL REMESH" w:date="2025-04-13T19:54:00Z" w16du:dateUtc="2025-04-13T18:54:00Z">
            <w:r>
              <w:rPr>
                <w:noProof/>
                <w:webHidden/>
              </w:rPr>
              <w:fldChar w:fldCharType="end"/>
            </w:r>
            <w:r w:rsidRPr="009B49FF">
              <w:rPr>
                <w:rStyle w:val="Hyperlink"/>
                <w:noProof/>
              </w:rPr>
              <w:fldChar w:fldCharType="end"/>
            </w:r>
          </w:ins>
        </w:p>
        <w:p w14:paraId="3483B627" w14:textId="7EE09645" w:rsidR="00920BB6" w:rsidRDefault="00920BB6">
          <w:pPr>
            <w:pStyle w:val="TOC2"/>
            <w:rPr>
              <w:ins w:id="212" w:author="ANANDHAKRISHNAN MADATHIL REMESH" w:date="2025-04-13T19:54:00Z" w16du:dateUtc="2025-04-13T18:54:00Z"/>
              <w:rFonts w:asciiTheme="minorHAnsi" w:eastAsiaTheme="minorEastAsia" w:hAnsiTheme="minorHAnsi" w:cstheme="minorBidi"/>
              <w:noProof/>
              <w:kern w:val="2"/>
              <w14:ligatures w14:val="standardContextual"/>
            </w:rPr>
          </w:pPr>
          <w:ins w:id="21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2.4</w:t>
            </w:r>
            <w:r>
              <w:rPr>
                <w:rFonts w:asciiTheme="minorHAnsi" w:eastAsiaTheme="minorEastAsia" w:hAnsiTheme="minorHAnsi" w:cstheme="minorBidi"/>
                <w:noProof/>
                <w:kern w:val="2"/>
                <w14:ligatures w14:val="standardContextual"/>
              </w:rPr>
              <w:tab/>
            </w:r>
            <w:r w:rsidRPr="009B49FF">
              <w:rPr>
                <w:rStyle w:val="Hyperlink"/>
                <w:noProof/>
              </w:rPr>
              <w:t>Explainable AI (XAI) and Model Interpretability</w:t>
            </w:r>
            <w:r>
              <w:rPr>
                <w:noProof/>
                <w:webHidden/>
              </w:rPr>
              <w:tab/>
            </w:r>
            <w:r>
              <w:rPr>
                <w:noProof/>
                <w:webHidden/>
              </w:rPr>
              <w:fldChar w:fldCharType="begin"/>
            </w:r>
            <w:r>
              <w:rPr>
                <w:noProof/>
                <w:webHidden/>
              </w:rPr>
              <w:instrText xml:space="preserve"> PAGEREF _Toc195466513 \h </w:instrText>
            </w:r>
            <w:r>
              <w:rPr>
                <w:noProof/>
                <w:webHidden/>
              </w:rPr>
            </w:r>
          </w:ins>
          <w:r>
            <w:rPr>
              <w:noProof/>
              <w:webHidden/>
            </w:rPr>
            <w:fldChar w:fldCharType="separate"/>
          </w:r>
          <w:ins w:id="214" w:author="ANANDHAKRISHNAN MADATHIL REMESH" w:date="2025-04-13T20:05:00Z" w16du:dateUtc="2025-04-13T19:05:00Z">
            <w:r w:rsidR="009B2C7D">
              <w:rPr>
                <w:noProof/>
                <w:webHidden/>
              </w:rPr>
              <w:t>8</w:t>
            </w:r>
          </w:ins>
          <w:ins w:id="215" w:author="ANANDHAKRISHNAN MADATHIL REMESH" w:date="2025-04-13T19:54:00Z" w16du:dateUtc="2025-04-13T18:54:00Z">
            <w:r>
              <w:rPr>
                <w:noProof/>
                <w:webHidden/>
              </w:rPr>
              <w:fldChar w:fldCharType="end"/>
            </w:r>
            <w:r w:rsidRPr="009B49FF">
              <w:rPr>
                <w:rStyle w:val="Hyperlink"/>
                <w:noProof/>
              </w:rPr>
              <w:fldChar w:fldCharType="end"/>
            </w:r>
          </w:ins>
        </w:p>
        <w:p w14:paraId="3BEFC24C" w14:textId="3F3C5913" w:rsidR="00920BB6" w:rsidRDefault="00920BB6">
          <w:pPr>
            <w:pStyle w:val="TOC2"/>
            <w:rPr>
              <w:ins w:id="216" w:author="ANANDHAKRISHNAN MADATHIL REMESH" w:date="2025-04-13T19:54:00Z" w16du:dateUtc="2025-04-13T18:54:00Z"/>
              <w:rFonts w:asciiTheme="minorHAnsi" w:eastAsiaTheme="minorEastAsia" w:hAnsiTheme="minorHAnsi" w:cstheme="minorBidi"/>
              <w:noProof/>
              <w:kern w:val="2"/>
              <w14:ligatures w14:val="standardContextual"/>
            </w:rPr>
          </w:pPr>
          <w:ins w:id="21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2.5</w:t>
            </w:r>
            <w:r>
              <w:rPr>
                <w:rFonts w:asciiTheme="minorHAnsi" w:eastAsiaTheme="minorEastAsia" w:hAnsiTheme="minorHAnsi" w:cstheme="minorBidi"/>
                <w:noProof/>
                <w:kern w:val="2"/>
                <w14:ligatures w14:val="standardContextual"/>
              </w:rPr>
              <w:tab/>
            </w:r>
            <w:r w:rsidRPr="009B49FF">
              <w:rPr>
                <w:rStyle w:val="Hyperlink"/>
                <w:noProof/>
              </w:rPr>
              <w:t>Ensemble Learning for Flood Prediction</w:t>
            </w:r>
            <w:r>
              <w:rPr>
                <w:noProof/>
                <w:webHidden/>
              </w:rPr>
              <w:tab/>
            </w:r>
            <w:r>
              <w:rPr>
                <w:noProof/>
                <w:webHidden/>
              </w:rPr>
              <w:fldChar w:fldCharType="begin"/>
            </w:r>
            <w:r>
              <w:rPr>
                <w:noProof/>
                <w:webHidden/>
              </w:rPr>
              <w:instrText xml:space="preserve"> PAGEREF _Toc195466514 \h </w:instrText>
            </w:r>
            <w:r>
              <w:rPr>
                <w:noProof/>
                <w:webHidden/>
              </w:rPr>
            </w:r>
          </w:ins>
          <w:r>
            <w:rPr>
              <w:noProof/>
              <w:webHidden/>
            </w:rPr>
            <w:fldChar w:fldCharType="separate"/>
          </w:r>
          <w:ins w:id="218" w:author="ANANDHAKRISHNAN MADATHIL REMESH" w:date="2025-04-13T20:05:00Z" w16du:dateUtc="2025-04-13T19:05:00Z">
            <w:r w:rsidR="009B2C7D">
              <w:rPr>
                <w:noProof/>
                <w:webHidden/>
              </w:rPr>
              <w:t>9</w:t>
            </w:r>
          </w:ins>
          <w:ins w:id="219" w:author="ANANDHAKRISHNAN MADATHIL REMESH" w:date="2025-04-13T19:54:00Z" w16du:dateUtc="2025-04-13T18:54:00Z">
            <w:r>
              <w:rPr>
                <w:noProof/>
                <w:webHidden/>
              </w:rPr>
              <w:fldChar w:fldCharType="end"/>
            </w:r>
            <w:r w:rsidRPr="009B49FF">
              <w:rPr>
                <w:rStyle w:val="Hyperlink"/>
                <w:noProof/>
              </w:rPr>
              <w:fldChar w:fldCharType="end"/>
            </w:r>
          </w:ins>
        </w:p>
        <w:p w14:paraId="77FDA610" w14:textId="5E7CBFE9" w:rsidR="00920BB6" w:rsidRDefault="00920BB6">
          <w:pPr>
            <w:pStyle w:val="TOC2"/>
            <w:rPr>
              <w:ins w:id="220" w:author="ANANDHAKRISHNAN MADATHIL REMESH" w:date="2025-04-13T19:54:00Z" w16du:dateUtc="2025-04-13T18:54:00Z"/>
              <w:rFonts w:asciiTheme="minorHAnsi" w:eastAsiaTheme="minorEastAsia" w:hAnsiTheme="minorHAnsi" w:cstheme="minorBidi"/>
              <w:noProof/>
              <w:kern w:val="2"/>
              <w14:ligatures w14:val="standardContextual"/>
            </w:rPr>
          </w:pPr>
          <w:ins w:id="22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"_Toc195466515"</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2.6</w:t>
            </w:r>
            <w:r>
              <w:rPr>
                <w:rFonts w:asciiTheme="minorHAnsi" w:eastAsiaTheme="minorEastAsia" w:hAnsiTheme="minorHAnsi" w:cstheme="minorBidi"/>
                <w:noProof/>
                <w:kern w:val="2"/>
                <w14:ligatures w14:val="standardContextual"/>
              </w:rPr>
              <w:tab/>
            </w:r>
            <w:r w:rsidRPr="009B49FF">
              <w:rPr>
                <w:rStyle w:val="Hyperlink"/>
                <w:noProof/>
              </w:rPr>
              <w:t>Flash-flood susceptibility mapping based on XGBoost, Random Forest and Boosted Regression Trees</w:t>
            </w:r>
            <w:r>
              <w:rPr>
                <w:noProof/>
                <w:webHidden/>
              </w:rPr>
              <w:tab/>
            </w:r>
            <w:r>
              <w:rPr>
                <w:noProof/>
                <w:webHidden/>
              </w:rPr>
              <w:fldChar w:fldCharType="begin"/>
            </w:r>
            <w:r>
              <w:rPr>
                <w:noProof/>
                <w:webHidden/>
              </w:rPr>
              <w:instrText xml:space="preserve"> PAGEREF _Toc195466515 \h </w:instrText>
            </w:r>
            <w:r>
              <w:rPr>
                <w:noProof/>
                <w:webHidden/>
              </w:rPr>
            </w:r>
          </w:ins>
          <w:r>
            <w:rPr>
              <w:noProof/>
              <w:webHidden/>
            </w:rPr>
            <w:fldChar w:fldCharType="separate"/>
          </w:r>
          <w:ins w:id="222" w:author="ANANDHAKRISHNAN MADATHIL REMESH" w:date="2025-04-13T20:05:00Z" w16du:dateUtc="2025-04-13T19:05:00Z">
            <w:r w:rsidR="009B2C7D">
              <w:rPr>
                <w:noProof/>
                <w:webHidden/>
              </w:rPr>
              <w:t>9</w:t>
            </w:r>
          </w:ins>
          <w:ins w:id="223" w:author="ANANDHAKRISHNAN MADATHIL REMESH" w:date="2025-04-13T19:54:00Z" w16du:dateUtc="2025-04-13T18:54:00Z">
            <w:r>
              <w:rPr>
                <w:noProof/>
                <w:webHidden/>
              </w:rPr>
              <w:fldChar w:fldCharType="end"/>
            </w:r>
            <w:r w:rsidRPr="009B49FF">
              <w:rPr>
                <w:rStyle w:val="Hyperlink"/>
                <w:noProof/>
              </w:rPr>
              <w:fldChar w:fldCharType="end"/>
            </w:r>
          </w:ins>
        </w:p>
        <w:p w14:paraId="58D8A674" w14:textId="5F41124A" w:rsidR="00920BB6" w:rsidRDefault="00920BB6">
          <w:pPr>
            <w:pStyle w:val="TOC2"/>
            <w:rPr>
              <w:ins w:id="224" w:author="ANANDHAKRISHNAN MADATHIL REMESH" w:date="2025-04-13T19:54:00Z" w16du:dateUtc="2025-04-13T18:54:00Z"/>
              <w:rFonts w:asciiTheme="minorHAnsi" w:eastAsiaTheme="minorEastAsia" w:hAnsiTheme="minorHAnsi" w:cstheme="minorBidi"/>
              <w:noProof/>
              <w:kern w:val="2"/>
              <w14:ligatures w14:val="standardContextual"/>
            </w:rPr>
          </w:pPr>
          <w:ins w:id="22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2.7</w:t>
            </w:r>
            <w:r>
              <w:rPr>
                <w:rFonts w:asciiTheme="minorHAnsi" w:eastAsiaTheme="minorEastAsia" w:hAnsiTheme="minorHAnsi" w:cstheme="minorBidi"/>
                <w:noProof/>
                <w:kern w:val="2"/>
                <w14:ligatures w14:val="standardContextual"/>
              </w:rPr>
              <w:tab/>
            </w:r>
            <w:r w:rsidRPr="009B49FF">
              <w:rPr>
                <w:rStyle w:val="Hyperlink"/>
                <w:noProof/>
              </w:rPr>
              <w:t>Prediction of flood sensitivity based on Logistic Regression, eXtreme Gradient Boosting, and Random Forest modeling methods</w:t>
            </w:r>
            <w:r>
              <w:rPr>
                <w:noProof/>
                <w:webHidden/>
              </w:rPr>
              <w:tab/>
            </w:r>
            <w:r>
              <w:rPr>
                <w:noProof/>
                <w:webHidden/>
              </w:rPr>
              <w:fldChar w:fldCharType="begin"/>
            </w:r>
            <w:r>
              <w:rPr>
                <w:noProof/>
                <w:webHidden/>
              </w:rPr>
              <w:instrText xml:space="preserve"> PAGEREF _Toc195466516 \h </w:instrText>
            </w:r>
            <w:r>
              <w:rPr>
                <w:noProof/>
                <w:webHidden/>
              </w:rPr>
            </w:r>
          </w:ins>
          <w:r>
            <w:rPr>
              <w:noProof/>
              <w:webHidden/>
            </w:rPr>
            <w:fldChar w:fldCharType="separate"/>
          </w:r>
          <w:ins w:id="226" w:author="ANANDHAKRISHNAN MADATHIL REMESH" w:date="2025-04-13T20:05:00Z" w16du:dateUtc="2025-04-13T19:05:00Z">
            <w:r w:rsidR="009B2C7D">
              <w:rPr>
                <w:noProof/>
                <w:webHidden/>
              </w:rPr>
              <w:t>10</w:t>
            </w:r>
          </w:ins>
          <w:ins w:id="227" w:author="ANANDHAKRISHNAN MADATHIL REMESH" w:date="2025-04-13T19:54:00Z" w16du:dateUtc="2025-04-13T18:54:00Z">
            <w:r>
              <w:rPr>
                <w:noProof/>
                <w:webHidden/>
              </w:rPr>
              <w:fldChar w:fldCharType="end"/>
            </w:r>
            <w:r w:rsidRPr="009B49FF">
              <w:rPr>
                <w:rStyle w:val="Hyperlink"/>
                <w:noProof/>
              </w:rPr>
              <w:fldChar w:fldCharType="end"/>
            </w:r>
          </w:ins>
        </w:p>
        <w:p w14:paraId="0A768689" w14:textId="47F4E22A" w:rsidR="00920BB6" w:rsidRDefault="00920BB6">
          <w:pPr>
            <w:pStyle w:val="TOC2"/>
            <w:rPr>
              <w:ins w:id="228" w:author="ANANDHAKRISHNAN MADATHIL REMESH" w:date="2025-04-13T19:54:00Z" w16du:dateUtc="2025-04-13T18:54:00Z"/>
              <w:rFonts w:asciiTheme="minorHAnsi" w:eastAsiaTheme="minorEastAsia" w:hAnsiTheme="minorHAnsi" w:cstheme="minorBidi"/>
              <w:noProof/>
              <w:kern w:val="2"/>
              <w14:ligatures w14:val="standardContextual"/>
            </w:rPr>
          </w:pPr>
          <w:ins w:id="22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2.8</w:t>
            </w:r>
            <w:r>
              <w:rPr>
                <w:rFonts w:asciiTheme="minorHAnsi" w:eastAsiaTheme="minorEastAsia" w:hAnsiTheme="minorHAnsi" w:cstheme="minorBidi"/>
                <w:noProof/>
                <w:kern w:val="2"/>
                <w14:ligatures w14:val="standardContextual"/>
              </w:rPr>
              <w:tab/>
            </w:r>
            <w:r w:rsidRPr="009B49FF">
              <w:rPr>
                <w:rStyle w:val="Hyperlink"/>
                <w:noProof/>
              </w:rPr>
              <w:t>Summary and Implications</w:t>
            </w:r>
            <w:r>
              <w:rPr>
                <w:noProof/>
                <w:webHidden/>
              </w:rPr>
              <w:tab/>
            </w:r>
            <w:r>
              <w:rPr>
                <w:noProof/>
                <w:webHidden/>
              </w:rPr>
              <w:fldChar w:fldCharType="begin"/>
            </w:r>
            <w:r>
              <w:rPr>
                <w:noProof/>
                <w:webHidden/>
              </w:rPr>
              <w:instrText xml:space="preserve"> PAGEREF _Toc195466517 \h </w:instrText>
            </w:r>
            <w:r>
              <w:rPr>
                <w:noProof/>
                <w:webHidden/>
              </w:rPr>
            </w:r>
          </w:ins>
          <w:r>
            <w:rPr>
              <w:noProof/>
              <w:webHidden/>
            </w:rPr>
            <w:fldChar w:fldCharType="separate"/>
          </w:r>
          <w:ins w:id="230" w:author="ANANDHAKRISHNAN MADATHIL REMESH" w:date="2025-04-13T20:05:00Z" w16du:dateUtc="2025-04-13T19:05:00Z">
            <w:r w:rsidR="009B2C7D">
              <w:rPr>
                <w:noProof/>
                <w:webHidden/>
              </w:rPr>
              <w:t>11</w:t>
            </w:r>
          </w:ins>
          <w:ins w:id="231" w:author="ANANDHAKRISHNAN MADATHIL REMESH" w:date="2025-04-13T19:54:00Z" w16du:dateUtc="2025-04-13T18:54:00Z">
            <w:r>
              <w:rPr>
                <w:noProof/>
                <w:webHidden/>
              </w:rPr>
              <w:fldChar w:fldCharType="end"/>
            </w:r>
            <w:r w:rsidRPr="009B49FF">
              <w:rPr>
                <w:rStyle w:val="Hyperlink"/>
                <w:noProof/>
              </w:rPr>
              <w:fldChar w:fldCharType="end"/>
            </w:r>
          </w:ins>
        </w:p>
        <w:p w14:paraId="0013F9CF" w14:textId="31E46545" w:rsidR="00920BB6" w:rsidRDefault="00920BB6">
          <w:pPr>
            <w:pStyle w:val="TOC1"/>
            <w:rPr>
              <w:ins w:id="232" w:author="ANANDHAKRISHNAN MADATHIL REMESH" w:date="2025-04-13T19:54:00Z" w16du:dateUtc="2025-04-13T18:54:00Z"/>
              <w:rFonts w:asciiTheme="minorHAnsi" w:eastAsiaTheme="minorEastAsia" w:hAnsiTheme="minorHAnsi" w:cstheme="minorBidi"/>
              <w:iCs w:val="0"/>
              <w:smallCaps w:val="0"/>
              <w:kern w:val="2"/>
              <w14:ligatures w14:val="standardContextual"/>
            </w:rPr>
          </w:pPr>
          <w:ins w:id="233" w:author="ANANDHAKRISHNAN MADATHIL REMESH" w:date="2025-04-13T19:54:00Z" w16du:dateUtc="2025-04-13T18:54:00Z">
            <w:r w:rsidRPr="009B49FF">
              <w:rPr>
                <w:rStyle w:val="Hyperlink"/>
              </w:rPr>
              <w:fldChar w:fldCharType="begin"/>
            </w:r>
            <w:r w:rsidRPr="009B49FF">
              <w:rPr>
                <w:rStyle w:val="Hyperlink"/>
              </w:rPr>
              <w:instrText xml:space="preserve"> </w:instrText>
            </w:r>
            <w:r>
              <w:instrText>HYPERLINK \l "_Toc195466518"</w:instrText>
            </w:r>
            <w:r w:rsidRPr="009B49FF">
              <w:rPr>
                <w:rStyle w:val="Hyperlink"/>
              </w:rPr>
              <w:instrText xml:space="preserve"> </w:instrText>
            </w:r>
            <w:r w:rsidRPr="009B49FF">
              <w:rPr>
                <w:rStyle w:val="Hyperlink"/>
              </w:rPr>
            </w:r>
            <w:r w:rsidRPr="009B49FF">
              <w:rPr>
                <w:rStyle w:val="Hyperlink"/>
              </w:rPr>
              <w:fldChar w:fldCharType="separate"/>
            </w:r>
            <w:r w:rsidRPr="009B49FF">
              <w:rPr>
                <w:rStyle w:val="Hyperlink"/>
                <w:b/>
              </w:rPr>
              <w:t>Chapter 3:</w:t>
            </w:r>
            <w:r>
              <w:rPr>
                <w:rFonts w:asciiTheme="minorHAnsi" w:eastAsiaTheme="minorEastAsia" w:hAnsiTheme="minorHAnsi" w:cstheme="minorBidi"/>
                <w:iCs w:val="0"/>
                <w:smallCaps w:val="0"/>
                <w:kern w:val="2"/>
                <w14:ligatures w14:val="standardContextual"/>
              </w:rPr>
              <w:tab/>
            </w:r>
            <w:r w:rsidRPr="009B49FF">
              <w:rPr>
                <w:rStyle w:val="Hyperlink"/>
              </w:rPr>
              <w:t>METHODOLGY</w:t>
            </w:r>
            <w:r>
              <w:rPr>
                <w:webHidden/>
              </w:rPr>
              <w:tab/>
            </w:r>
            <w:r>
              <w:rPr>
                <w:webHidden/>
              </w:rPr>
              <w:fldChar w:fldCharType="begin"/>
            </w:r>
            <w:r>
              <w:rPr>
                <w:webHidden/>
              </w:rPr>
              <w:instrText xml:space="preserve"> PAGEREF _Toc195466518 \h </w:instrText>
            </w:r>
            <w:r>
              <w:rPr>
                <w:webHidden/>
              </w:rPr>
            </w:r>
          </w:ins>
          <w:r>
            <w:rPr>
              <w:webHidden/>
            </w:rPr>
            <w:fldChar w:fldCharType="separate"/>
          </w:r>
          <w:ins w:id="234" w:author="ANANDHAKRISHNAN MADATHIL REMESH" w:date="2025-04-13T20:05:00Z" w16du:dateUtc="2025-04-13T19:05:00Z">
            <w:r w:rsidR="009B2C7D">
              <w:rPr>
                <w:webHidden/>
              </w:rPr>
              <w:t>12</w:t>
            </w:r>
          </w:ins>
          <w:ins w:id="235" w:author="ANANDHAKRISHNAN MADATHIL REMESH" w:date="2025-04-13T19:54:00Z" w16du:dateUtc="2025-04-13T18:54:00Z">
            <w:r>
              <w:rPr>
                <w:webHidden/>
              </w:rPr>
              <w:fldChar w:fldCharType="end"/>
            </w:r>
            <w:r w:rsidRPr="009B49FF">
              <w:rPr>
                <w:rStyle w:val="Hyperlink"/>
              </w:rPr>
              <w:fldChar w:fldCharType="end"/>
            </w:r>
          </w:ins>
        </w:p>
        <w:p w14:paraId="19632AFB" w14:textId="096115CD" w:rsidR="00920BB6" w:rsidRDefault="00920BB6">
          <w:pPr>
            <w:pStyle w:val="TOC2"/>
            <w:rPr>
              <w:ins w:id="236" w:author="ANANDHAKRISHNAN MADATHIL REMESH" w:date="2025-04-13T19:54:00Z" w16du:dateUtc="2025-04-13T18:54:00Z"/>
              <w:rFonts w:asciiTheme="minorHAnsi" w:eastAsiaTheme="minorEastAsia" w:hAnsiTheme="minorHAnsi" w:cstheme="minorBidi"/>
              <w:noProof/>
              <w:kern w:val="2"/>
              <w14:ligatures w14:val="standardContextual"/>
            </w:rPr>
          </w:pPr>
          <w:ins w:id="23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"_Toc195466519"</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3.1</w:t>
            </w:r>
            <w:r>
              <w:rPr>
                <w:rFonts w:asciiTheme="minorHAnsi" w:eastAsiaTheme="minorEastAsia" w:hAnsiTheme="minorHAnsi" w:cstheme="minorBidi"/>
                <w:noProof/>
                <w:kern w:val="2"/>
                <w14:ligatures w14:val="standardContextual"/>
              </w:rPr>
              <w:tab/>
            </w:r>
            <w:r w:rsidRPr="009B49FF">
              <w:rPr>
                <w:rStyle w:val="Hyperlink"/>
                <w:noProof/>
              </w:rPr>
              <w:t>Research Design and Rationale</w:t>
            </w:r>
            <w:r>
              <w:rPr>
                <w:noProof/>
                <w:webHidden/>
              </w:rPr>
              <w:tab/>
            </w:r>
            <w:r>
              <w:rPr>
                <w:noProof/>
                <w:webHidden/>
              </w:rPr>
              <w:fldChar w:fldCharType="begin"/>
            </w:r>
            <w:r>
              <w:rPr>
                <w:noProof/>
                <w:webHidden/>
              </w:rPr>
              <w:instrText xml:space="preserve"> PAGEREF _Toc195466519 \h </w:instrText>
            </w:r>
            <w:r>
              <w:rPr>
                <w:noProof/>
                <w:webHidden/>
              </w:rPr>
            </w:r>
          </w:ins>
          <w:r>
            <w:rPr>
              <w:noProof/>
              <w:webHidden/>
            </w:rPr>
            <w:fldChar w:fldCharType="separate"/>
          </w:r>
          <w:ins w:id="238" w:author="ANANDHAKRISHNAN MADATHIL REMESH" w:date="2025-04-13T20:05:00Z" w16du:dateUtc="2025-04-13T19:05:00Z">
            <w:r w:rsidR="009B2C7D">
              <w:rPr>
                <w:noProof/>
                <w:webHidden/>
              </w:rPr>
              <w:t>12</w:t>
            </w:r>
          </w:ins>
          <w:ins w:id="239" w:author="ANANDHAKRISHNAN MADATHIL REMESH" w:date="2025-04-13T19:54:00Z" w16du:dateUtc="2025-04-13T18:54:00Z">
            <w:r>
              <w:rPr>
                <w:noProof/>
                <w:webHidden/>
              </w:rPr>
              <w:fldChar w:fldCharType="end"/>
            </w:r>
            <w:r w:rsidRPr="009B49FF">
              <w:rPr>
                <w:rStyle w:val="Hyperlink"/>
                <w:noProof/>
              </w:rPr>
              <w:fldChar w:fldCharType="end"/>
            </w:r>
          </w:ins>
        </w:p>
        <w:p w14:paraId="0C749C2E" w14:textId="229900AC" w:rsidR="00920BB6" w:rsidRDefault="00920BB6">
          <w:pPr>
            <w:pStyle w:val="TOC2"/>
            <w:rPr>
              <w:ins w:id="240" w:author="ANANDHAKRISHNAN MADATHIL REMESH" w:date="2025-04-13T19:54:00Z" w16du:dateUtc="2025-04-13T18:54:00Z"/>
              <w:rFonts w:asciiTheme="minorHAnsi" w:eastAsiaTheme="minorEastAsia" w:hAnsiTheme="minorHAnsi" w:cstheme="minorBidi"/>
              <w:noProof/>
              <w:kern w:val="2"/>
              <w14:ligatures w14:val="standardContextual"/>
            </w:rPr>
          </w:pPr>
          <w:ins w:id="24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"_Toc195466520"</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3.2</w:t>
            </w:r>
            <w:r>
              <w:rPr>
                <w:rFonts w:asciiTheme="minorHAnsi" w:eastAsiaTheme="minorEastAsia" w:hAnsiTheme="minorHAnsi" w:cstheme="minorBidi"/>
                <w:noProof/>
                <w:kern w:val="2"/>
                <w14:ligatures w14:val="standardContextual"/>
              </w:rPr>
              <w:tab/>
            </w:r>
            <w:r w:rsidRPr="009B49FF">
              <w:rPr>
                <w:rStyle w:val="Hyperlink"/>
                <w:noProof/>
              </w:rPr>
              <w:t>Methodology Workflow</w:t>
            </w:r>
            <w:r>
              <w:rPr>
                <w:noProof/>
                <w:webHidden/>
              </w:rPr>
              <w:tab/>
            </w:r>
            <w:r>
              <w:rPr>
                <w:noProof/>
                <w:webHidden/>
              </w:rPr>
              <w:fldChar w:fldCharType="begin"/>
            </w:r>
            <w:r>
              <w:rPr>
                <w:noProof/>
                <w:webHidden/>
              </w:rPr>
              <w:instrText xml:space="preserve"> PAGEREF _Toc195466520 \h </w:instrText>
            </w:r>
            <w:r>
              <w:rPr>
                <w:noProof/>
                <w:webHidden/>
              </w:rPr>
            </w:r>
          </w:ins>
          <w:r>
            <w:rPr>
              <w:noProof/>
              <w:webHidden/>
            </w:rPr>
            <w:fldChar w:fldCharType="separate"/>
          </w:r>
          <w:ins w:id="242" w:author="ANANDHAKRISHNAN MADATHIL REMESH" w:date="2025-04-13T20:05:00Z" w16du:dateUtc="2025-04-13T19:05:00Z">
            <w:r w:rsidR="009B2C7D">
              <w:rPr>
                <w:noProof/>
                <w:webHidden/>
              </w:rPr>
              <w:t>12</w:t>
            </w:r>
          </w:ins>
          <w:ins w:id="243" w:author="ANANDHAKRISHNAN MADATHIL REMESH" w:date="2025-04-13T19:54:00Z" w16du:dateUtc="2025-04-13T18:54:00Z">
            <w:r>
              <w:rPr>
                <w:noProof/>
                <w:webHidden/>
              </w:rPr>
              <w:fldChar w:fldCharType="end"/>
            </w:r>
            <w:r w:rsidRPr="009B49FF">
              <w:rPr>
                <w:rStyle w:val="Hyperlink"/>
                <w:noProof/>
              </w:rPr>
              <w:fldChar w:fldCharType="end"/>
            </w:r>
          </w:ins>
        </w:p>
        <w:p w14:paraId="70984C4C" w14:textId="5102B8D8" w:rsidR="00920BB6" w:rsidRDefault="00920BB6">
          <w:pPr>
            <w:pStyle w:val="TOC2"/>
            <w:rPr>
              <w:ins w:id="244" w:author="ANANDHAKRISHNAN MADATHIL REMESH" w:date="2025-04-13T19:54:00Z" w16du:dateUtc="2025-04-13T18:54:00Z"/>
              <w:rFonts w:asciiTheme="minorHAnsi" w:eastAsiaTheme="minorEastAsia" w:hAnsiTheme="minorHAnsi" w:cstheme="minorBidi"/>
              <w:noProof/>
              <w:kern w:val="2"/>
              <w14:ligatures w14:val="standardContextual"/>
            </w:rPr>
          </w:pPr>
          <w:ins w:id="24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3.3</w:t>
            </w:r>
            <w:r>
              <w:rPr>
                <w:rFonts w:asciiTheme="minorHAnsi" w:eastAsiaTheme="minorEastAsia" w:hAnsiTheme="minorHAnsi" w:cstheme="minorBidi"/>
                <w:noProof/>
                <w:kern w:val="2"/>
                <w14:ligatures w14:val="standardContextual"/>
              </w:rPr>
              <w:tab/>
            </w:r>
            <w:r w:rsidRPr="009B49FF">
              <w:rPr>
                <w:rStyle w:val="Hyperlink"/>
                <w:noProof/>
              </w:rPr>
              <w:t>Methodological Considerations</w:t>
            </w:r>
            <w:r>
              <w:rPr>
                <w:noProof/>
                <w:webHidden/>
              </w:rPr>
              <w:tab/>
            </w:r>
            <w:r>
              <w:rPr>
                <w:noProof/>
                <w:webHidden/>
              </w:rPr>
              <w:fldChar w:fldCharType="begin"/>
            </w:r>
            <w:r>
              <w:rPr>
                <w:noProof/>
                <w:webHidden/>
              </w:rPr>
              <w:instrText xml:space="preserve"> PAGEREF _Toc195466521 \h </w:instrText>
            </w:r>
            <w:r>
              <w:rPr>
                <w:noProof/>
                <w:webHidden/>
              </w:rPr>
            </w:r>
          </w:ins>
          <w:r>
            <w:rPr>
              <w:noProof/>
              <w:webHidden/>
            </w:rPr>
            <w:fldChar w:fldCharType="separate"/>
          </w:r>
          <w:ins w:id="246" w:author="ANANDHAKRISHNAN MADATHIL REMESH" w:date="2025-04-13T20:05:00Z" w16du:dateUtc="2025-04-13T19:05:00Z">
            <w:r w:rsidR="009B2C7D">
              <w:rPr>
                <w:noProof/>
                <w:webHidden/>
              </w:rPr>
              <w:t>13</w:t>
            </w:r>
          </w:ins>
          <w:ins w:id="247" w:author="ANANDHAKRISHNAN MADATHIL REMESH" w:date="2025-04-13T19:54:00Z" w16du:dateUtc="2025-04-13T18:54:00Z">
            <w:r>
              <w:rPr>
                <w:noProof/>
                <w:webHidden/>
              </w:rPr>
              <w:fldChar w:fldCharType="end"/>
            </w:r>
            <w:r w:rsidRPr="009B49FF">
              <w:rPr>
                <w:rStyle w:val="Hyperlink"/>
                <w:noProof/>
              </w:rPr>
              <w:fldChar w:fldCharType="end"/>
            </w:r>
          </w:ins>
        </w:p>
        <w:p w14:paraId="1DB3E11D" w14:textId="16717122" w:rsidR="00920BB6" w:rsidRDefault="00920BB6">
          <w:pPr>
            <w:pStyle w:val="TOC2"/>
            <w:rPr>
              <w:ins w:id="248" w:author="ANANDHAKRISHNAN MADATHIL REMESH" w:date="2025-04-13T19:54:00Z" w16du:dateUtc="2025-04-13T18:54:00Z"/>
              <w:rFonts w:asciiTheme="minorHAnsi" w:eastAsiaTheme="minorEastAsia" w:hAnsiTheme="minorHAnsi" w:cstheme="minorBidi"/>
              <w:noProof/>
              <w:kern w:val="2"/>
              <w14:ligatures w14:val="standardContextual"/>
            </w:rPr>
          </w:pPr>
          <w:ins w:id="24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3.4</w:t>
            </w:r>
            <w:r>
              <w:rPr>
                <w:rFonts w:asciiTheme="minorHAnsi" w:eastAsiaTheme="minorEastAsia" w:hAnsiTheme="minorHAnsi" w:cstheme="minorBidi"/>
                <w:noProof/>
                <w:kern w:val="2"/>
                <w14:ligatures w14:val="standardContextual"/>
              </w:rPr>
              <w:tab/>
            </w:r>
            <w:r w:rsidRPr="009B49FF">
              <w:rPr>
                <w:rStyle w:val="Hyperlink"/>
                <w:noProof/>
              </w:rPr>
              <w:t>Research Objectives</w:t>
            </w:r>
            <w:r>
              <w:rPr>
                <w:noProof/>
                <w:webHidden/>
              </w:rPr>
              <w:tab/>
            </w:r>
            <w:r>
              <w:rPr>
                <w:noProof/>
                <w:webHidden/>
              </w:rPr>
              <w:fldChar w:fldCharType="begin"/>
            </w:r>
            <w:r>
              <w:rPr>
                <w:noProof/>
                <w:webHidden/>
              </w:rPr>
              <w:instrText xml:space="preserve"> PAGEREF _Toc195466522 \h </w:instrText>
            </w:r>
            <w:r>
              <w:rPr>
                <w:noProof/>
                <w:webHidden/>
              </w:rPr>
            </w:r>
          </w:ins>
          <w:r>
            <w:rPr>
              <w:noProof/>
              <w:webHidden/>
            </w:rPr>
            <w:fldChar w:fldCharType="separate"/>
          </w:r>
          <w:ins w:id="250" w:author="ANANDHAKRISHNAN MADATHIL REMESH" w:date="2025-04-13T20:05:00Z" w16du:dateUtc="2025-04-13T19:05:00Z">
            <w:r w:rsidR="009B2C7D">
              <w:rPr>
                <w:noProof/>
                <w:webHidden/>
              </w:rPr>
              <w:t>13</w:t>
            </w:r>
          </w:ins>
          <w:ins w:id="251" w:author="ANANDHAKRISHNAN MADATHIL REMESH" w:date="2025-04-13T19:54:00Z" w16du:dateUtc="2025-04-13T18:54:00Z">
            <w:r>
              <w:rPr>
                <w:noProof/>
                <w:webHidden/>
              </w:rPr>
              <w:fldChar w:fldCharType="end"/>
            </w:r>
            <w:r w:rsidRPr="009B49FF">
              <w:rPr>
                <w:rStyle w:val="Hyperlink"/>
                <w:noProof/>
              </w:rPr>
              <w:fldChar w:fldCharType="end"/>
            </w:r>
          </w:ins>
        </w:p>
        <w:p w14:paraId="18CFCD36" w14:textId="431BD080" w:rsidR="00920BB6" w:rsidRDefault="00920BB6">
          <w:pPr>
            <w:pStyle w:val="TOC2"/>
            <w:rPr>
              <w:ins w:id="252" w:author="ANANDHAKRISHNAN MADATHIL REMESH" w:date="2025-04-13T19:54:00Z" w16du:dateUtc="2025-04-13T18:54:00Z"/>
              <w:rFonts w:asciiTheme="minorHAnsi" w:eastAsiaTheme="minorEastAsia" w:hAnsiTheme="minorHAnsi" w:cstheme="minorBidi"/>
              <w:noProof/>
              <w:kern w:val="2"/>
              <w14:ligatures w14:val="standardContextual"/>
            </w:rPr>
          </w:pPr>
          <w:ins w:id="25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3.5</w:t>
            </w:r>
            <w:r>
              <w:rPr>
                <w:rFonts w:asciiTheme="minorHAnsi" w:eastAsiaTheme="minorEastAsia" w:hAnsiTheme="minorHAnsi" w:cstheme="minorBidi"/>
                <w:noProof/>
                <w:kern w:val="2"/>
                <w14:ligatures w14:val="standardContextual"/>
              </w:rPr>
              <w:tab/>
            </w:r>
            <w:r w:rsidRPr="009B49FF">
              <w:rPr>
                <w:rStyle w:val="Hyperlink"/>
                <w:noProof/>
              </w:rPr>
              <w:t>Methodological Assumptions</w:t>
            </w:r>
            <w:r>
              <w:rPr>
                <w:noProof/>
                <w:webHidden/>
              </w:rPr>
              <w:tab/>
            </w:r>
            <w:r>
              <w:rPr>
                <w:noProof/>
                <w:webHidden/>
              </w:rPr>
              <w:fldChar w:fldCharType="begin"/>
            </w:r>
            <w:r>
              <w:rPr>
                <w:noProof/>
                <w:webHidden/>
              </w:rPr>
              <w:instrText xml:space="preserve"> PAGEREF _Toc195466523 \h </w:instrText>
            </w:r>
            <w:r>
              <w:rPr>
                <w:noProof/>
                <w:webHidden/>
              </w:rPr>
            </w:r>
          </w:ins>
          <w:r>
            <w:rPr>
              <w:noProof/>
              <w:webHidden/>
            </w:rPr>
            <w:fldChar w:fldCharType="separate"/>
          </w:r>
          <w:ins w:id="254" w:author="ANANDHAKRISHNAN MADATHIL REMESH" w:date="2025-04-13T20:05:00Z" w16du:dateUtc="2025-04-13T19:05:00Z">
            <w:r w:rsidR="009B2C7D">
              <w:rPr>
                <w:noProof/>
                <w:webHidden/>
              </w:rPr>
              <w:t>14</w:t>
            </w:r>
          </w:ins>
          <w:ins w:id="255" w:author="ANANDHAKRISHNAN MADATHIL REMESH" w:date="2025-04-13T19:54:00Z" w16du:dateUtc="2025-04-13T18:54:00Z">
            <w:r>
              <w:rPr>
                <w:noProof/>
                <w:webHidden/>
              </w:rPr>
              <w:fldChar w:fldCharType="end"/>
            </w:r>
            <w:r w:rsidRPr="009B49FF">
              <w:rPr>
                <w:rStyle w:val="Hyperlink"/>
                <w:noProof/>
              </w:rPr>
              <w:fldChar w:fldCharType="end"/>
            </w:r>
          </w:ins>
        </w:p>
        <w:p w14:paraId="77004284" w14:textId="1D67B4E8" w:rsidR="00920BB6" w:rsidRDefault="00920BB6">
          <w:pPr>
            <w:pStyle w:val="TOC2"/>
            <w:rPr>
              <w:ins w:id="256" w:author="ANANDHAKRISHNAN MADATHIL REMESH" w:date="2025-04-13T19:54:00Z" w16du:dateUtc="2025-04-13T18:54:00Z"/>
              <w:rFonts w:asciiTheme="minorHAnsi" w:eastAsiaTheme="minorEastAsia" w:hAnsiTheme="minorHAnsi" w:cstheme="minorBidi"/>
              <w:noProof/>
              <w:kern w:val="2"/>
              <w14:ligatures w14:val="standardContextual"/>
            </w:rPr>
          </w:pPr>
          <w:ins w:id="25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3.6</w:t>
            </w:r>
            <w:r>
              <w:rPr>
                <w:rFonts w:asciiTheme="minorHAnsi" w:eastAsiaTheme="minorEastAsia" w:hAnsiTheme="minorHAnsi" w:cstheme="minorBidi"/>
                <w:noProof/>
                <w:kern w:val="2"/>
                <w14:ligatures w14:val="standardContextual"/>
              </w:rPr>
              <w:tab/>
            </w:r>
            <w:r w:rsidRPr="009B49FF">
              <w:rPr>
                <w:rStyle w:val="Hyperlink"/>
                <w:noProof/>
              </w:rPr>
              <w:t>Data Collection and Preprocessing</w:t>
            </w:r>
            <w:r>
              <w:rPr>
                <w:noProof/>
                <w:webHidden/>
              </w:rPr>
              <w:tab/>
            </w:r>
            <w:r>
              <w:rPr>
                <w:noProof/>
                <w:webHidden/>
              </w:rPr>
              <w:fldChar w:fldCharType="begin"/>
            </w:r>
            <w:r>
              <w:rPr>
                <w:noProof/>
                <w:webHidden/>
              </w:rPr>
              <w:instrText xml:space="preserve"> PAGEREF _Toc195466524 \h </w:instrText>
            </w:r>
            <w:r>
              <w:rPr>
                <w:noProof/>
                <w:webHidden/>
              </w:rPr>
            </w:r>
          </w:ins>
          <w:r>
            <w:rPr>
              <w:noProof/>
              <w:webHidden/>
            </w:rPr>
            <w:fldChar w:fldCharType="separate"/>
          </w:r>
          <w:ins w:id="258" w:author="ANANDHAKRISHNAN MADATHIL REMESH" w:date="2025-04-13T20:05:00Z" w16du:dateUtc="2025-04-13T19:05:00Z">
            <w:r w:rsidR="009B2C7D">
              <w:rPr>
                <w:noProof/>
                <w:webHidden/>
              </w:rPr>
              <w:t>14</w:t>
            </w:r>
          </w:ins>
          <w:ins w:id="259" w:author="ANANDHAKRISHNAN MADATHIL REMESH" w:date="2025-04-13T19:54:00Z" w16du:dateUtc="2025-04-13T18:54:00Z">
            <w:r>
              <w:rPr>
                <w:noProof/>
                <w:webHidden/>
              </w:rPr>
              <w:fldChar w:fldCharType="end"/>
            </w:r>
            <w:r w:rsidRPr="009B49FF">
              <w:rPr>
                <w:rStyle w:val="Hyperlink"/>
                <w:noProof/>
              </w:rPr>
              <w:fldChar w:fldCharType="end"/>
            </w:r>
          </w:ins>
        </w:p>
        <w:p w14:paraId="6004C11B" w14:textId="78E9B894" w:rsidR="00920BB6" w:rsidRDefault="00920BB6">
          <w:pPr>
            <w:pStyle w:val="TOC3"/>
            <w:rPr>
              <w:ins w:id="260" w:author="ANANDHAKRISHNAN MADATHIL REMESH" w:date="2025-04-13T19:54:00Z" w16du:dateUtc="2025-04-13T18:54:00Z"/>
              <w:rFonts w:asciiTheme="minorHAnsi" w:eastAsiaTheme="minorEastAsia" w:hAnsiTheme="minorHAnsi" w:cstheme="minorBidi"/>
              <w:noProof/>
              <w:kern w:val="2"/>
              <w14:ligatures w14:val="standardContextual"/>
            </w:rPr>
          </w:pPr>
          <w:ins w:id="26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"_Toc195466525"</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3.6.1</w:t>
            </w:r>
            <w:r>
              <w:rPr>
                <w:rFonts w:asciiTheme="minorHAnsi" w:eastAsiaTheme="minorEastAsia" w:hAnsiTheme="minorHAnsi" w:cstheme="minorBidi"/>
                <w:noProof/>
                <w:kern w:val="2"/>
                <w14:ligatures w14:val="standardContextual"/>
              </w:rPr>
              <w:tab/>
            </w:r>
            <w:r w:rsidRPr="009B49FF">
              <w:rPr>
                <w:rStyle w:val="Hyperlink"/>
                <w:noProof/>
              </w:rPr>
              <w:t>Data Sources</w:t>
            </w:r>
            <w:r>
              <w:rPr>
                <w:noProof/>
                <w:webHidden/>
              </w:rPr>
              <w:tab/>
            </w:r>
            <w:r>
              <w:rPr>
                <w:noProof/>
                <w:webHidden/>
              </w:rPr>
              <w:fldChar w:fldCharType="begin"/>
            </w:r>
            <w:r>
              <w:rPr>
                <w:noProof/>
                <w:webHidden/>
              </w:rPr>
              <w:instrText xml:space="preserve"> PAGEREF _Toc195466525 \h </w:instrText>
            </w:r>
            <w:r>
              <w:rPr>
                <w:noProof/>
                <w:webHidden/>
              </w:rPr>
            </w:r>
          </w:ins>
          <w:r>
            <w:rPr>
              <w:noProof/>
              <w:webHidden/>
            </w:rPr>
            <w:fldChar w:fldCharType="separate"/>
          </w:r>
          <w:ins w:id="262" w:author="ANANDHAKRISHNAN MADATHIL REMESH" w:date="2025-04-13T20:05:00Z" w16du:dateUtc="2025-04-13T19:05:00Z">
            <w:r w:rsidR="009B2C7D">
              <w:rPr>
                <w:noProof/>
                <w:webHidden/>
              </w:rPr>
              <w:t>14</w:t>
            </w:r>
          </w:ins>
          <w:ins w:id="263" w:author="ANANDHAKRISHNAN MADATHIL REMESH" w:date="2025-04-13T19:54:00Z" w16du:dateUtc="2025-04-13T18:54:00Z">
            <w:r>
              <w:rPr>
                <w:noProof/>
                <w:webHidden/>
              </w:rPr>
              <w:fldChar w:fldCharType="end"/>
            </w:r>
            <w:r w:rsidRPr="009B49FF">
              <w:rPr>
                <w:rStyle w:val="Hyperlink"/>
                <w:noProof/>
              </w:rPr>
              <w:fldChar w:fldCharType="end"/>
            </w:r>
          </w:ins>
        </w:p>
        <w:p w14:paraId="31710C17" w14:textId="7120EDF2" w:rsidR="00920BB6" w:rsidRDefault="00920BB6">
          <w:pPr>
            <w:pStyle w:val="TOC3"/>
            <w:rPr>
              <w:ins w:id="264" w:author="ANANDHAKRISHNAN MADATHIL REMESH" w:date="2025-04-13T19:54:00Z" w16du:dateUtc="2025-04-13T18:54:00Z"/>
              <w:rFonts w:asciiTheme="minorHAnsi" w:eastAsiaTheme="minorEastAsia" w:hAnsiTheme="minorHAnsi" w:cstheme="minorBidi"/>
              <w:noProof/>
              <w:kern w:val="2"/>
              <w14:ligatures w14:val="standardContextual"/>
            </w:rPr>
          </w:pPr>
          <w:ins w:id="26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3.6.2</w:t>
            </w:r>
            <w:r>
              <w:rPr>
                <w:rFonts w:asciiTheme="minorHAnsi" w:eastAsiaTheme="minorEastAsia" w:hAnsiTheme="minorHAnsi" w:cstheme="minorBidi"/>
                <w:noProof/>
                <w:kern w:val="2"/>
                <w14:ligatures w14:val="standardContextual"/>
              </w:rPr>
              <w:tab/>
            </w:r>
            <w:r w:rsidRPr="009B49FF">
              <w:rPr>
                <w:rStyle w:val="Hyperlink"/>
                <w:noProof/>
              </w:rPr>
              <w:t>Preprocessing for Flood Image Segmentation (U-Net)</w:t>
            </w:r>
            <w:r>
              <w:rPr>
                <w:noProof/>
                <w:webHidden/>
              </w:rPr>
              <w:tab/>
            </w:r>
            <w:r>
              <w:rPr>
                <w:noProof/>
                <w:webHidden/>
              </w:rPr>
              <w:fldChar w:fldCharType="begin"/>
            </w:r>
            <w:r>
              <w:rPr>
                <w:noProof/>
                <w:webHidden/>
              </w:rPr>
              <w:instrText xml:space="preserve"> PAGEREF _Toc195466526 \h </w:instrText>
            </w:r>
            <w:r>
              <w:rPr>
                <w:noProof/>
                <w:webHidden/>
              </w:rPr>
            </w:r>
          </w:ins>
          <w:r>
            <w:rPr>
              <w:noProof/>
              <w:webHidden/>
            </w:rPr>
            <w:fldChar w:fldCharType="separate"/>
          </w:r>
          <w:ins w:id="266" w:author="ANANDHAKRISHNAN MADATHIL REMESH" w:date="2025-04-13T20:05:00Z" w16du:dateUtc="2025-04-13T19:05:00Z">
            <w:r w:rsidR="009B2C7D">
              <w:rPr>
                <w:noProof/>
                <w:webHidden/>
              </w:rPr>
              <w:t>15</w:t>
            </w:r>
          </w:ins>
          <w:ins w:id="267" w:author="ANANDHAKRISHNAN MADATHIL REMESH" w:date="2025-04-13T19:54:00Z" w16du:dateUtc="2025-04-13T18:54:00Z">
            <w:r>
              <w:rPr>
                <w:noProof/>
                <w:webHidden/>
              </w:rPr>
              <w:fldChar w:fldCharType="end"/>
            </w:r>
            <w:r w:rsidRPr="009B49FF">
              <w:rPr>
                <w:rStyle w:val="Hyperlink"/>
                <w:noProof/>
              </w:rPr>
              <w:fldChar w:fldCharType="end"/>
            </w:r>
          </w:ins>
        </w:p>
        <w:p w14:paraId="58E99BAE" w14:textId="3EFC4F6D" w:rsidR="00920BB6" w:rsidRDefault="00920BB6">
          <w:pPr>
            <w:pStyle w:val="TOC3"/>
            <w:rPr>
              <w:ins w:id="268" w:author="ANANDHAKRISHNAN MADATHIL REMESH" w:date="2025-04-13T19:54:00Z" w16du:dateUtc="2025-04-13T18:54:00Z"/>
              <w:rFonts w:asciiTheme="minorHAnsi" w:eastAsiaTheme="minorEastAsia" w:hAnsiTheme="minorHAnsi" w:cstheme="minorBidi"/>
              <w:noProof/>
              <w:kern w:val="2"/>
              <w14:ligatures w14:val="standardContextual"/>
            </w:rPr>
          </w:pPr>
          <w:ins w:id="26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3.6.3</w:t>
            </w:r>
            <w:r>
              <w:rPr>
                <w:rFonts w:asciiTheme="minorHAnsi" w:eastAsiaTheme="minorEastAsia" w:hAnsiTheme="minorHAnsi" w:cstheme="minorBidi"/>
                <w:noProof/>
                <w:kern w:val="2"/>
                <w14:ligatures w14:val="standardContextual"/>
              </w:rPr>
              <w:tab/>
            </w:r>
            <w:r w:rsidRPr="009B49FF">
              <w:rPr>
                <w:rStyle w:val="Hyperlink"/>
                <w:noProof/>
              </w:rPr>
              <w:t>Preprocessing for Flood Prediction (Structured Data)</w:t>
            </w:r>
            <w:r>
              <w:rPr>
                <w:noProof/>
                <w:webHidden/>
              </w:rPr>
              <w:tab/>
            </w:r>
            <w:r>
              <w:rPr>
                <w:noProof/>
                <w:webHidden/>
              </w:rPr>
              <w:fldChar w:fldCharType="begin"/>
            </w:r>
            <w:r>
              <w:rPr>
                <w:noProof/>
                <w:webHidden/>
              </w:rPr>
              <w:instrText xml:space="preserve"> PAGEREF _Toc195466527 \h </w:instrText>
            </w:r>
            <w:r>
              <w:rPr>
                <w:noProof/>
                <w:webHidden/>
              </w:rPr>
            </w:r>
          </w:ins>
          <w:r>
            <w:rPr>
              <w:noProof/>
              <w:webHidden/>
            </w:rPr>
            <w:fldChar w:fldCharType="separate"/>
          </w:r>
          <w:ins w:id="270" w:author="ANANDHAKRISHNAN MADATHIL REMESH" w:date="2025-04-13T20:05:00Z" w16du:dateUtc="2025-04-13T19:05:00Z">
            <w:r w:rsidR="009B2C7D">
              <w:rPr>
                <w:noProof/>
                <w:webHidden/>
              </w:rPr>
              <w:t>19</w:t>
            </w:r>
          </w:ins>
          <w:ins w:id="271" w:author="ANANDHAKRISHNAN MADATHIL REMESH" w:date="2025-04-13T19:54:00Z" w16du:dateUtc="2025-04-13T18:54:00Z">
            <w:r>
              <w:rPr>
                <w:noProof/>
                <w:webHidden/>
              </w:rPr>
              <w:fldChar w:fldCharType="end"/>
            </w:r>
            <w:r w:rsidRPr="009B49FF">
              <w:rPr>
                <w:rStyle w:val="Hyperlink"/>
                <w:noProof/>
              </w:rPr>
              <w:fldChar w:fldCharType="end"/>
            </w:r>
          </w:ins>
        </w:p>
        <w:p w14:paraId="15064D70" w14:textId="75F08AEA" w:rsidR="00920BB6" w:rsidRDefault="00920BB6">
          <w:pPr>
            <w:pStyle w:val="TOC3"/>
            <w:rPr>
              <w:ins w:id="272" w:author="ANANDHAKRISHNAN MADATHIL REMESH" w:date="2025-04-13T19:54:00Z" w16du:dateUtc="2025-04-13T18:54:00Z"/>
              <w:rFonts w:asciiTheme="minorHAnsi" w:eastAsiaTheme="minorEastAsia" w:hAnsiTheme="minorHAnsi" w:cstheme="minorBidi"/>
              <w:noProof/>
              <w:kern w:val="2"/>
              <w14:ligatures w14:val="standardContextual"/>
            </w:rPr>
          </w:pPr>
          <w:ins w:id="27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"_Toc195466528"</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Key Observations from Feature Selection:</w:t>
            </w:r>
            <w:r>
              <w:rPr>
                <w:noProof/>
                <w:webHidden/>
              </w:rPr>
              <w:tab/>
            </w:r>
            <w:r>
              <w:rPr>
                <w:noProof/>
                <w:webHidden/>
              </w:rPr>
              <w:fldChar w:fldCharType="begin"/>
            </w:r>
            <w:r>
              <w:rPr>
                <w:noProof/>
                <w:webHidden/>
              </w:rPr>
              <w:instrText xml:space="preserve"> PAGEREF _Toc195466528 \h </w:instrText>
            </w:r>
            <w:r>
              <w:rPr>
                <w:noProof/>
                <w:webHidden/>
              </w:rPr>
            </w:r>
          </w:ins>
          <w:r>
            <w:rPr>
              <w:noProof/>
              <w:webHidden/>
            </w:rPr>
            <w:fldChar w:fldCharType="separate"/>
          </w:r>
          <w:ins w:id="274" w:author="ANANDHAKRISHNAN MADATHIL REMESH" w:date="2025-04-13T20:05:00Z" w16du:dateUtc="2025-04-13T19:05:00Z">
            <w:r w:rsidR="009B2C7D">
              <w:rPr>
                <w:noProof/>
                <w:webHidden/>
              </w:rPr>
              <w:t>25</w:t>
            </w:r>
          </w:ins>
          <w:ins w:id="275" w:author="ANANDHAKRISHNAN MADATHIL REMESH" w:date="2025-04-13T19:54:00Z" w16du:dateUtc="2025-04-13T18:54:00Z">
            <w:r>
              <w:rPr>
                <w:noProof/>
                <w:webHidden/>
              </w:rPr>
              <w:fldChar w:fldCharType="end"/>
            </w:r>
            <w:r w:rsidRPr="009B49FF">
              <w:rPr>
                <w:rStyle w:val="Hyperlink"/>
                <w:noProof/>
              </w:rPr>
              <w:fldChar w:fldCharType="end"/>
            </w:r>
          </w:ins>
        </w:p>
        <w:p w14:paraId="2DD57264" w14:textId="44A9E689" w:rsidR="00920BB6" w:rsidRDefault="00920BB6">
          <w:pPr>
            <w:pStyle w:val="TOC1"/>
            <w:rPr>
              <w:ins w:id="276" w:author="ANANDHAKRISHNAN MADATHIL REMESH" w:date="2025-04-13T19:54:00Z" w16du:dateUtc="2025-04-13T18:54:00Z"/>
              <w:rFonts w:asciiTheme="minorHAnsi" w:eastAsiaTheme="minorEastAsia" w:hAnsiTheme="minorHAnsi" w:cstheme="minorBidi"/>
              <w:iCs w:val="0"/>
              <w:smallCaps w:val="0"/>
              <w:kern w:val="2"/>
              <w14:ligatures w14:val="standardContextual"/>
            </w:rPr>
          </w:pPr>
          <w:ins w:id="277" w:author="ANANDHAKRISHNAN MADATHIL REMESH" w:date="2025-04-13T19:54:00Z" w16du:dateUtc="2025-04-13T18:54:00Z">
            <w:r w:rsidRPr="009B49FF">
              <w:rPr>
                <w:rStyle w:val="Hyperlink"/>
              </w:rPr>
              <w:fldChar w:fldCharType="begin"/>
            </w:r>
            <w:r w:rsidRPr="009B49FF">
              <w:rPr>
                <w:rStyle w:val="Hyperlink"/>
              </w:rPr>
              <w:instrText xml:space="preserve"> </w:instrText>
            </w:r>
            <w:r>
              <w:instrText>HYPERLINK \l "_Toc195466529"</w:instrText>
            </w:r>
            <w:r w:rsidRPr="009B49FF">
              <w:rPr>
                <w:rStyle w:val="Hyperlink"/>
              </w:rPr>
              <w:instrText xml:space="preserve"> </w:instrText>
            </w:r>
            <w:r w:rsidRPr="009B49FF">
              <w:rPr>
                <w:rStyle w:val="Hyperlink"/>
              </w:rPr>
            </w:r>
            <w:r w:rsidRPr="009B49FF">
              <w:rPr>
                <w:rStyle w:val="Hyperlink"/>
              </w:rPr>
              <w:fldChar w:fldCharType="separate"/>
            </w:r>
            <w:r w:rsidRPr="009B49FF">
              <w:rPr>
                <w:rStyle w:val="Hyperlink"/>
                <w:b/>
              </w:rPr>
              <w:t>Chapter 4:</w:t>
            </w:r>
            <w:r>
              <w:rPr>
                <w:rFonts w:asciiTheme="minorHAnsi" w:eastAsiaTheme="minorEastAsia" w:hAnsiTheme="minorHAnsi" w:cstheme="minorBidi"/>
                <w:iCs w:val="0"/>
                <w:smallCaps w:val="0"/>
                <w:kern w:val="2"/>
                <w14:ligatures w14:val="standardContextual"/>
              </w:rPr>
              <w:tab/>
            </w:r>
            <w:r w:rsidRPr="009B49FF">
              <w:rPr>
                <w:rStyle w:val="Hyperlink"/>
              </w:rPr>
              <w:t>Model Development</w:t>
            </w:r>
            <w:r>
              <w:rPr>
                <w:webHidden/>
              </w:rPr>
              <w:tab/>
            </w:r>
            <w:r>
              <w:rPr>
                <w:webHidden/>
              </w:rPr>
              <w:fldChar w:fldCharType="begin"/>
            </w:r>
            <w:r>
              <w:rPr>
                <w:webHidden/>
              </w:rPr>
              <w:instrText xml:space="preserve"> PAGEREF _Toc195466529 \h </w:instrText>
            </w:r>
            <w:r>
              <w:rPr>
                <w:webHidden/>
              </w:rPr>
            </w:r>
          </w:ins>
          <w:r>
            <w:rPr>
              <w:webHidden/>
            </w:rPr>
            <w:fldChar w:fldCharType="separate"/>
          </w:r>
          <w:ins w:id="278" w:author="ANANDHAKRISHNAN MADATHIL REMESH" w:date="2025-04-13T20:05:00Z" w16du:dateUtc="2025-04-13T19:05:00Z">
            <w:r w:rsidR="009B2C7D">
              <w:rPr>
                <w:webHidden/>
              </w:rPr>
              <w:t>27</w:t>
            </w:r>
          </w:ins>
          <w:ins w:id="279" w:author="ANANDHAKRISHNAN MADATHIL REMESH" w:date="2025-04-13T19:54:00Z" w16du:dateUtc="2025-04-13T18:54:00Z">
            <w:r>
              <w:rPr>
                <w:webHidden/>
              </w:rPr>
              <w:fldChar w:fldCharType="end"/>
            </w:r>
            <w:r w:rsidRPr="009B49FF">
              <w:rPr>
                <w:rStyle w:val="Hyperlink"/>
              </w:rPr>
              <w:fldChar w:fldCharType="end"/>
            </w:r>
          </w:ins>
        </w:p>
        <w:p w14:paraId="709242B6" w14:textId="5CE6A4F4" w:rsidR="00920BB6" w:rsidRDefault="00920BB6">
          <w:pPr>
            <w:pStyle w:val="TOC2"/>
            <w:rPr>
              <w:ins w:id="280" w:author="ANANDHAKRISHNAN MADATHIL REMESH" w:date="2025-04-13T19:54:00Z" w16du:dateUtc="2025-04-13T18:54:00Z"/>
              <w:rFonts w:asciiTheme="minorHAnsi" w:eastAsiaTheme="minorEastAsia" w:hAnsiTheme="minorHAnsi" w:cstheme="minorBidi"/>
              <w:noProof/>
              <w:kern w:val="2"/>
              <w14:ligatures w14:val="standardContextual"/>
            </w:rPr>
          </w:pPr>
          <w:ins w:id="28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"_Toc195466530"</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4.1</w:t>
            </w:r>
            <w:r>
              <w:rPr>
                <w:rFonts w:asciiTheme="minorHAnsi" w:eastAsiaTheme="minorEastAsia" w:hAnsiTheme="minorHAnsi" w:cstheme="minorBidi"/>
                <w:noProof/>
                <w:kern w:val="2"/>
                <w14:ligatures w14:val="standardContextual"/>
              </w:rPr>
              <w:tab/>
            </w:r>
            <w:r w:rsidRPr="009B49FF">
              <w:rPr>
                <w:rStyle w:val="Hyperlink"/>
                <w:noProof/>
              </w:rPr>
              <w:t>Machine Learning Models for Flood Prediction</w:t>
            </w:r>
            <w:r>
              <w:rPr>
                <w:noProof/>
                <w:webHidden/>
              </w:rPr>
              <w:tab/>
            </w:r>
            <w:r>
              <w:rPr>
                <w:noProof/>
                <w:webHidden/>
              </w:rPr>
              <w:fldChar w:fldCharType="begin"/>
            </w:r>
            <w:r>
              <w:rPr>
                <w:noProof/>
                <w:webHidden/>
              </w:rPr>
              <w:instrText xml:space="preserve"> PAGEREF _Toc195466530 \h </w:instrText>
            </w:r>
            <w:r>
              <w:rPr>
                <w:noProof/>
                <w:webHidden/>
              </w:rPr>
            </w:r>
          </w:ins>
          <w:r>
            <w:rPr>
              <w:noProof/>
              <w:webHidden/>
            </w:rPr>
            <w:fldChar w:fldCharType="separate"/>
          </w:r>
          <w:ins w:id="282" w:author="ANANDHAKRISHNAN MADATHIL REMESH" w:date="2025-04-13T20:05:00Z" w16du:dateUtc="2025-04-13T19:05:00Z">
            <w:r w:rsidR="009B2C7D">
              <w:rPr>
                <w:noProof/>
                <w:webHidden/>
              </w:rPr>
              <w:t>27</w:t>
            </w:r>
          </w:ins>
          <w:ins w:id="283" w:author="ANANDHAKRISHNAN MADATHIL REMESH" w:date="2025-04-13T19:54:00Z" w16du:dateUtc="2025-04-13T18:54:00Z">
            <w:r>
              <w:rPr>
                <w:noProof/>
                <w:webHidden/>
              </w:rPr>
              <w:fldChar w:fldCharType="end"/>
            </w:r>
            <w:r w:rsidRPr="009B49FF">
              <w:rPr>
                <w:rStyle w:val="Hyperlink"/>
                <w:noProof/>
              </w:rPr>
              <w:fldChar w:fldCharType="end"/>
            </w:r>
          </w:ins>
        </w:p>
        <w:p w14:paraId="36163EE6" w14:textId="69CDBA41" w:rsidR="00920BB6" w:rsidRDefault="00920BB6">
          <w:pPr>
            <w:pStyle w:val="TOC3"/>
            <w:rPr>
              <w:ins w:id="284" w:author="ANANDHAKRISHNAN MADATHIL REMESH" w:date="2025-04-13T19:54:00Z" w16du:dateUtc="2025-04-13T18:54:00Z"/>
              <w:rFonts w:asciiTheme="minorHAnsi" w:eastAsiaTheme="minorEastAsia" w:hAnsiTheme="minorHAnsi" w:cstheme="minorBidi"/>
              <w:noProof/>
              <w:kern w:val="2"/>
              <w14:ligatures w14:val="standardContextual"/>
            </w:rPr>
          </w:pPr>
          <w:ins w:id="28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4.1.1</w:t>
            </w:r>
            <w:r>
              <w:rPr>
                <w:rFonts w:asciiTheme="minorHAnsi" w:eastAsiaTheme="minorEastAsia" w:hAnsiTheme="minorHAnsi" w:cstheme="minorBidi"/>
                <w:noProof/>
                <w:kern w:val="2"/>
                <w14:ligatures w14:val="standardContextual"/>
              </w:rPr>
              <w:tab/>
            </w:r>
            <w:r w:rsidRPr="009B49FF">
              <w:rPr>
                <w:rStyle w:val="Hyperlink"/>
                <w:noProof/>
              </w:rPr>
              <w:t>Random Forest Classifier</w:t>
            </w:r>
            <w:r>
              <w:rPr>
                <w:noProof/>
                <w:webHidden/>
              </w:rPr>
              <w:tab/>
            </w:r>
            <w:r>
              <w:rPr>
                <w:noProof/>
                <w:webHidden/>
              </w:rPr>
              <w:fldChar w:fldCharType="begin"/>
            </w:r>
            <w:r>
              <w:rPr>
                <w:noProof/>
                <w:webHidden/>
              </w:rPr>
              <w:instrText xml:space="preserve"> PAGEREF _Toc195466531 \h </w:instrText>
            </w:r>
            <w:r>
              <w:rPr>
                <w:noProof/>
                <w:webHidden/>
              </w:rPr>
            </w:r>
          </w:ins>
          <w:r>
            <w:rPr>
              <w:noProof/>
              <w:webHidden/>
            </w:rPr>
            <w:fldChar w:fldCharType="separate"/>
          </w:r>
          <w:ins w:id="286" w:author="ANANDHAKRISHNAN MADATHIL REMESH" w:date="2025-04-13T20:05:00Z" w16du:dateUtc="2025-04-13T19:05:00Z">
            <w:r w:rsidR="009B2C7D">
              <w:rPr>
                <w:noProof/>
                <w:webHidden/>
              </w:rPr>
              <w:t>27</w:t>
            </w:r>
          </w:ins>
          <w:ins w:id="287" w:author="ANANDHAKRISHNAN MADATHIL REMESH" w:date="2025-04-13T19:54:00Z" w16du:dateUtc="2025-04-13T18:54:00Z">
            <w:r>
              <w:rPr>
                <w:noProof/>
                <w:webHidden/>
              </w:rPr>
              <w:fldChar w:fldCharType="end"/>
            </w:r>
            <w:r w:rsidRPr="009B49FF">
              <w:rPr>
                <w:rStyle w:val="Hyperlink"/>
                <w:noProof/>
              </w:rPr>
              <w:fldChar w:fldCharType="end"/>
            </w:r>
          </w:ins>
        </w:p>
        <w:p w14:paraId="0E77BDEC" w14:textId="09A42126" w:rsidR="00920BB6" w:rsidRDefault="00920BB6">
          <w:pPr>
            <w:pStyle w:val="TOC3"/>
            <w:rPr>
              <w:ins w:id="288" w:author="ANANDHAKRISHNAN MADATHIL REMESH" w:date="2025-04-13T19:54:00Z" w16du:dateUtc="2025-04-13T18:54:00Z"/>
              <w:rFonts w:asciiTheme="minorHAnsi" w:eastAsiaTheme="minorEastAsia" w:hAnsiTheme="minorHAnsi" w:cstheme="minorBidi"/>
              <w:noProof/>
              <w:kern w:val="2"/>
              <w14:ligatures w14:val="standardContextual"/>
            </w:rPr>
          </w:pPr>
          <w:ins w:id="28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4.1.2</w:t>
            </w:r>
            <w:r>
              <w:rPr>
                <w:rFonts w:asciiTheme="minorHAnsi" w:eastAsiaTheme="minorEastAsia" w:hAnsiTheme="minorHAnsi" w:cstheme="minorBidi"/>
                <w:noProof/>
                <w:kern w:val="2"/>
                <w14:ligatures w14:val="standardContextual"/>
              </w:rPr>
              <w:tab/>
            </w:r>
            <w:r w:rsidRPr="009B49FF">
              <w:rPr>
                <w:rStyle w:val="Hyperlink"/>
                <w:noProof/>
              </w:rPr>
              <w:t>Xgboost classifier</w:t>
            </w:r>
            <w:r>
              <w:rPr>
                <w:noProof/>
                <w:webHidden/>
              </w:rPr>
              <w:tab/>
            </w:r>
            <w:r>
              <w:rPr>
                <w:noProof/>
                <w:webHidden/>
              </w:rPr>
              <w:fldChar w:fldCharType="begin"/>
            </w:r>
            <w:r>
              <w:rPr>
                <w:noProof/>
                <w:webHidden/>
              </w:rPr>
              <w:instrText xml:space="preserve"> PAGEREF _Toc195466532 \h </w:instrText>
            </w:r>
            <w:r>
              <w:rPr>
                <w:noProof/>
                <w:webHidden/>
              </w:rPr>
            </w:r>
          </w:ins>
          <w:r>
            <w:rPr>
              <w:noProof/>
              <w:webHidden/>
            </w:rPr>
            <w:fldChar w:fldCharType="separate"/>
          </w:r>
          <w:ins w:id="290" w:author="ANANDHAKRISHNAN MADATHIL REMESH" w:date="2025-04-13T20:05:00Z" w16du:dateUtc="2025-04-13T19:05:00Z">
            <w:r w:rsidR="009B2C7D">
              <w:rPr>
                <w:noProof/>
                <w:webHidden/>
              </w:rPr>
              <w:t>28</w:t>
            </w:r>
          </w:ins>
          <w:ins w:id="291" w:author="ANANDHAKRISHNAN MADATHIL REMESH" w:date="2025-04-13T19:54:00Z" w16du:dateUtc="2025-04-13T18:54:00Z">
            <w:r>
              <w:rPr>
                <w:noProof/>
                <w:webHidden/>
              </w:rPr>
              <w:fldChar w:fldCharType="end"/>
            </w:r>
            <w:r w:rsidRPr="009B49FF">
              <w:rPr>
                <w:rStyle w:val="Hyperlink"/>
                <w:noProof/>
              </w:rPr>
              <w:fldChar w:fldCharType="end"/>
            </w:r>
          </w:ins>
        </w:p>
        <w:p w14:paraId="22BDBB56" w14:textId="0AE4FFFA" w:rsidR="00920BB6" w:rsidRDefault="00920BB6">
          <w:pPr>
            <w:pStyle w:val="TOC2"/>
            <w:rPr>
              <w:ins w:id="292" w:author="ANANDHAKRISHNAN MADATHIL REMESH" w:date="2025-04-13T19:54:00Z" w16du:dateUtc="2025-04-13T18:54:00Z"/>
              <w:rFonts w:asciiTheme="minorHAnsi" w:eastAsiaTheme="minorEastAsia" w:hAnsiTheme="minorHAnsi" w:cstheme="minorBidi"/>
              <w:noProof/>
              <w:kern w:val="2"/>
              <w14:ligatures w14:val="standardContextual"/>
            </w:rPr>
          </w:pPr>
          <w:ins w:id="29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4.2</w:t>
            </w:r>
            <w:r>
              <w:rPr>
                <w:rFonts w:asciiTheme="minorHAnsi" w:eastAsiaTheme="minorEastAsia" w:hAnsiTheme="minorHAnsi" w:cstheme="minorBidi"/>
                <w:noProof/>
                <w:kern w:val="2"/>
                <w14:ligatures w14:val="standardContextual"/>
              </w:rPr>
              <w:tab/>
            </w:r>
            <w:r w:rsidRPr="009B49FF">
              <w:rPr>
                <w:rStyle w:val="Hyperlink"/>
                <w:noProof/>
              </w:rPr>
              <w:t>Deep Learning Model for Flood Mapping</w:t>
            </w:r>
            <w:r>
              <w:rPr>
                <w:noProof/>
                <w:webHidden/>
              </w:rPr>
              <w:tab/>
            </w:r>
            <w:r>
              <w:rPr>
                <w:noProof/>
                <w:webHidden/>
              </w:rPr>
              <w:fldChar w:fldCharType="begin"/>
            </w:r>
            <w:r>
              <w:rPr>
                <w:noProof/>
                <w:webHidden/>
              </w:rPr>
              <w:instrText xml:space="preserve"> PAGEREF _Toc195466533 \h </w:instrText>
            </w:r>
            <w:r>
              <w:rPr>
                <w:noProof/>
                <w:webHidden/>
              </w:rPr>
            </w:r>
          </w:ins>
          <w:r>
            <w:rPr>
              <w:noProof/>
              <w:webHidden/>
            </w:rPr>
            <w:fldChar w:fldCharType="separate"/>
          </w:r>
          <w:ins w:id="294" w:author="ANANDHAKRISHNAN MADATHIL REMESH" w:date="2025-04-13T20:05:00Z" w16du:dateUtc="2025-04-13T19:05:00Z">
            <w:r w:rsidR="009B2C7D">
              <w:rPr>
                <w:noProof/>
                <w:webHidden/>
              </w:rPr>
              <w:t>29</w:t>
            </w:r>
          </w:ins>
          <w:ins w:id="295" w:author="ANANDHAKRISHNAN MADATHIL REMESH" w:date="2025-04-13T19:54:00Z" w16du:dateUtc="2025-04-13T18:54:00Z">
            <w:r>
              <w:rPr>
                <w:noProof/>
                <w:webHidden/>
              </w:rPr>
              <w:fldChar w:fldCharType="end"/>
            </w:r>
            <w:r w:rsidRPr="009B49FF">
              <w:rPr>
                <w:rStyle w:val="Hyperlink"/>
                <w:noProof/>
              </w:rPr>
              <w:fldChar w:fldCharType="end"/>
            </w:r>
          </w:ins>
        </w:p>
        <w:p w14:paraId="63C89959" w14:textId="4CAB3925" w:rsidR="00920BB6" w:rsidRDefault="00920BB6">
          <w:pPr>
            <w:pStyle w:val="TOC3"/>
            <w:rPr>
              <w:ins w:id="296" w:author="ANANDHAKRISHNAN MADATHIL REMESH" w:date="2025-04-13T19:54:00Z" w16du:dateUtc="2025-04-13T18:54:00Z"/>
              <w:rFonts w:asciiTheme="minorHAnsi" w:eastAsiaTheme="minorEastAsia" w:hAnsiTheme="minorHAnsi" w:cstheme="minorBidi"/>
              <w:noProof/>
              <w:kern w:val="2"/>
              <w14:ligatures w14:val="standardContextual"/>
            </w:rPr>
          </w:pPr>
          <w:ins w:id="29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4.2.1</w:t>
            </w:r>
            <w:r>
              <w:rPr>
                <w:rFonts w:asciiTheme="minorHAnsi" w:eastAsiaTheme="minorEastAsia" w:hAnsiTheme="minorHAnsi" w:cstheme="minorBidi"/>
                <w:noProof/>
                <w:kern w:val="2"/>
                <w14:ligatures w14:val="standardContextual"/>
              </w:rPr>
              <w:tab/>
            </w:r>
            <w:r w:rsidRPr="009B49FF">
              <w:rPr>
                <w:rStyle w:val="Hyperlink"/>
                <w:noProof/>
              </w:rPr>
              <w:t>U-Net Model Architecture and Compilation</w:t>
            </w:r>
            <w:r>
              <w:rPr>
                <w:noProof/>
                <w:webHidden/>
              </w:rPr>
              <w:tab/>
            </w:r>
            <w:r>
              <w:rPr>
                <w:noProof/>
                <w:webHidden/>
              </w:rPr>
              <w:fldChar w:fldCharType="begin"/>
            </w:r>
            <w:r>
              <w:rPr>
                <w:noProof/>
                <w:webHidden/>
              </w:rPr>
              <w:instrText xml:space="preserve"> PAGEREF _Toc195466534 \h </w:instrText>
            </w:r>
            <w:r>
              <w:rPr>
                <w:noProof/>
                <w:webHidden/>
              </w:rPr>
            </w:r>
          </w:ins>
          <w:r>
            <w:rPr>
              <w:noProof/>
              <w:webHidden/>
            </w:rPr>
            <w:fldChar w:fldCharType="separate"/>
          </w:r>
          <w:ins w:id="298" w:author="ANANDHAKRISHNAN MADATHIL REMESH" w:date="2025-04-13T20:05:00Z" w16du:dateUtc="2025-04-13T19:05:00Z">
            <w:r w:rsidR="009B2C7D">
              <w:rPr>
                <w:noProof/>
                <w:webHidden/>
              </w:rPr>
              <w:t>30</w:t>
            </w:r>
          </w:ins>
          <w:ins w:id="299" w:author="ANANDHAKRISHNAN MADATHIL REMESH" w:date="2025-04-13T19:54:00Z" w16du:dateUtc="2025-04-13T18:54:00Z">
            <w:r>
              <w:rPr>
                <w:noProof/>
                <w:webHidden/>
              </w:rPr>
              <w:fldChar w:fldCharType="end"/>
            </w:r>
            <w:r w:rsidRPr="009B49FF">
              <w:rPr>
                <w:rStyle w:val="Hyperlink"/>
                <w:noProof/>
              </w:rPr>
              <w:fldChar w:fldCharType="end"/>
            </w:r>
          </w:ins>
        </w:p>
        <w:p w14:paraId="21AFD3A2" w14:textId="4E5A4D0D" w:rsidR="00920BB6" w:rsidRDefault="00920BB6">
          <w:pPr>
            <w:pStyle w:val="TOC3"/>
            <w:rPr>
              <w:ins w:id="300" w:author="ANANDHAKRISHNAN MADATHIL REMESH" w:date="2025-04-13T19:54:00Z" w16du:dateUtc="2025-04-13T18:54:00Z"/>
              <w:rFonts w:asciiTheme="minorHAnsi" w:eastAsiaTheme="minorEastAsia" w:hAnsiTheme="minorHAnsi" w:cstheme="minorBidi"/>
              <w:noProof/>
              <w:kern w:val="2"/>
              <w14:ligatures w14:val="standardContextual"/>
            </w:rPr>
          </w:pPr>
          <w:ins w:id="30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"_Toc195466535"</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4.2.2</w:t>
            </w:r>
            <w:r>
              <w:rPr>
                <w:rFonts w:asciiTheme="minorHAnsi" w:eastAsiaTheme="minorEastAsia" w:hAnsiTheme="minorHAnsi" w:cstheme="minorBidi"/>
                <w:noProof/>
                <w:kern w:val="2"/>
                <w14:ligatures w14:val="standardContextual"/>
              </w:rPr>
              <w:tab/>
            </w:r>
            <w:r w:rsidRPr="009B49FF">
              <w:rPr>
                <w:rStyle w:val="Hyperlink"/>
                <w:noProof/>
              </w:rPr>
              <w:t>U-Net Architecture</w:t>
            </w:r>
            <w:r>
              <w:rPr>
                <w:noProof/>
                <w:webHidden/>
              </w:rPr>
              <w:tab/>
            </w:r>
            <w:r>
              <w:rPr>
                <w:noProof/>
                <w:webHidden/>
              </w:rPr>
              <w:fldChar w:fldCharType="begin"/>
            </w:r>
            <w:r>
              <w:rPr>
                <w:noProof/>
                <w:webHidden/>
              </w:rPr>
              <w:instrText xml:space="preserve"> PAGEREF _Toc195466535 \h </w:instrText>
            </w:r>
            <w:r>
              <w:rPr>
                <w:noProof/>
                <w:webHidden/>
              </w:rPr>
            </w:r>
          </w:ins>
          <w:r>
            <w:rPr>
              <w:noProof/>
              <w:webHidden/>
            </w:rPr>
            <w:fldChar w:fldCharType="separate"/>
          </w:r>
          <w:ins w:id="302" w:author="ANANDHAKRISHNAN MADATHIL REMESH" w:date="2025-04-13T20:05:00Z" w16du:dateUtc="2025-04-13T19:05:00Z">
            <w:r w:rsidR="009B2C7D">
              <w:rPr>
                <w:noProof/>
                <w:webHidden/>
              </w:rPr>
              <w:t>30</w:t>
            </w:r>
          </w:ins>
          <w:ins w:id="303" w:author="ANANDHAKRISHNAN MADATHIL REMESH" w:date="2025-04-13T19:54:00Z" w16du:dateUtc="2025-04-13T18:54:00Z">
            <w:r>
              <w:rPr>
                <w:noProof/>
                <w:webHidden/>
              </w:rPr>
              <w:fldChar w:fldCharType="end"/>
            </w:r>
            <w:r w:rsidRPr="009B49FF">
              <w:rPr>
                <w:rStyle w:val="Hyperlink"/>
                <w:noProof/>
              </w:rPr>
              <w:fldChar w:fldCharType="end"/>
            </w:r>
          </w:ins>
        </w:p>
        <w:p w14:paraId="7156C1B2" w14:textId="4683E039" w:rsidR="00920BB6" w:rsidRDefault="00920BB6">
          <w:pPr>
            <w:pStyle w:val="TOC3"/>
            <w:rPr>
              <w:ins w:id="304" w:author="ANANDHAKRISHNAN MADATHIL REMESH" w:date="2025-04-13T19:54:00Z" w16du:dateUtc="2025-04-13T18:54:00Z"/>
              <w:rFonts w:asciiTheme="minorHAnsi" w:eastAsiaTheme="minorEastAsia" w:hAnsiTheme="minorHAnsi" w:cstheme="minorBidi"/>
              <w:noProof/>
              <w:kern w:val="2"/>
              <w14:ligatures w14:val="standardContextual"/>
            </w:rPr>
          </w:pPr>
          <w:ins w:id="30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4.2.3</w:t>
            </w:r>
            <w:r>
              <w:rPr>
                <w:rFonts w:asciiTheme="minorHAnsi" w:eastAsiaTheme="minorEastAsia" w:hAnsiTheme="minorHAnsi" w:cstheme="minorBidi"/>
                <w:noProof/>
                <w:kern w:val="2"/>
                <w14:ligatures w14:val="standardContextual"/>
              </w:rPr>
              <w:tab/>
            </w:r>
            <w:r w:rsidRPr="009B49FF">
              <w:rPr>
                <w:rStyle w:val="Hyperlink"/>
                <w:noProof/>
              </w:rPr>
              <w:t>Model Compilation and Optimization</w:t>
            </w:r>
            <w:r>
              <w:rPr>
                <w:noProof/>
                <w:webHidden/>
              </w:rPr>
              <w:tab/>
            </w:r>
            <w:r>
              <w:rPr>
                <w:noProof/>
                <w:webHidden/>
              </w:rPr>
              <w:fldChar w:fldCharType="begin"/>
            </w:r>
            <w:r>
              <w:rPr>
                <w:noProof/>
                <w:webHidden/>
              </w:rPr>
              <w:instrText xml:space="preserve"> PAGEREF _Toc195466536 \h </w:instrText>
            </w:r>
            <w:r>
              <w:rPr>
                <w:noProof/>
                <w:webHidden/>
              </w:rPr>
            </w:r>
          </w:ins>
          <w:r>
            <w:rPr>
              <w:noProof/>
              <w:webHidden/>
            </w:rPr>
            <w:fldChar w:fldCharType="separate"/>
          </w:r>
          <w:ins w:id="306" w:author="ANANDHAKRISHNAN MADATHIL REMESH" w:date="2025-04-13T20:05:00Z" w16du:dateUtc="2025-04-13T19:05:00Z">
            <w:r w:rsidR="009B2C7D">
              <w:rPr>
                <w:noProof/>
                <w:webHidden/>
              </w:rPr>
              <w:t>32</w:t>
            </w:r>
          </w:ins>
          <w:ins w:id="307" w:author="ANANDHAKRISHNAN MADATHIL REMESH" w:date="2025-04-13T19:54:00Z" w16du:dateUtc="2025-04-13T18:54:00Z">
            <w:r>
              <w:rPr>
                <w:noProof/>
                <w:webHidden/>
              </w:rPr>
              <w:fldChar w:fldCharType="end"/>
            </w:r>
            <w:r w:rsidRPr="009B49FF">
              <w:rPr>
                <w:rStyle w:val="Hyperlink"/>
                <w:noProof/>
              </w:rPr>
              <w:fldChar w:fldCharType="end"/>
            </w:r>
          </w:ins>
        </w:p>
        <w:p w14:paraId="2851AD52" w14:textId="7922BB19" w:rsidR="00920BB6" w:rsidRDefault="00920BB6">
          <w:pPr>
            <w:pStyle w:val="TOC3"/>
            <w:rPr>
              <w:ins w:id="308" w:author="ANANDHAKRISHNAN MADATHIL REMESH" w:date="2025-04-13T19:54:00Z" w16du:dateUtc="2025-04-13T18:54:00Z"/>
              <w:rFonts w:asciiTheme="minorHAnsi" w:eastAsiaTheme="minorEastAsia" w:hAnsiTheme="minorHAnsi" w:cstheme="minorBidi"/>
              <w:noProof/>
              <w:kern w:val="2"/>
              <w14:ligatures w14:val="standardContextual"/>
            </w:rPr>
          </w:pPr>
          <w:ins w:id="30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4.2.4</w:t>
            </w:r>
            <w:r>
              <w:rPr>
                <w:rFonts w:asciiTheme="minorHAnsi" w:eastAsiaTheme="minorEastAsia" w:hAnsiTheme="minorHAnsi" w:cstheme="minorBidi"/>
                <w:noProof/>
                <w:kern w:val="2"/>
                <w14:ligatures w14:val="standardContextual"/>
              </w:rPr>
              <w:tab/>
            </w:r>
            <w:r w:rsidRPr="009B49FF">
              <w:rPr>
                <w:rStyle w:val="Hyperlink"/>
                <w:noProof/>
              </w:rPr>
              <w:t>U-Net Model Training &amp; Optimization</w:t>
            </w:r>
            <w:r>
              <w:rPr>
                <w:noProof/>
                <w:webHidden/>
              </w:rPr>
              <w:tab/>
            </w:r>
            <w:r>
              <w:rPr>
                <w:noProof/>
                <w:webHidden/>
              </w:rPr>
              <w:fldChar w:fldCharType="begin"/>
            </w:r>
            <w:r>
              <w:rPr>
                <w:noProof/>
                <w:webHidden/>
              </w:rPr>
              <w:instrText xml:space="preserve"> PAGEREF _Toc195466537 \h </w:instrText>
            </w:r>
            <w:r>
              <w:rPr>
                <w:noProof/>
                <w:webHidden/>
              </w:rPr>
            </w:r>
          </w:ins>
          <w:r>
            <w:rPr>
              <w:noProof/>
              <w:webHidden/>
            </w:rPr>
            <w:fldChar w:fldCharType="separate"/>
          </w:r>
          <w:ins w:id="310" w:author="ANANDHAKRISHNAN MADATHIL REMESH" w:date="2025-04-13T20:05:00Z" w16du:dateUtc="2025-04-13T19:05:00Z">
            <w:r w:rsidR="009B2C7D">
              <w:rPr>
                <w:noProof/>
                <w:webHidden/>
              </w:rPr>
              <w:t>33</w:t>
            </w:r>
          </w:ins>
          <w:ins w:id="311" w:author="ANANDHAKRISHNAN MADATHIL REMESH" w:date="2025-04-13T19:54:00Z" w16du:dateUtc="2025-04-13T18:54:00Z">
            <w:r>
              <w:rPr>
                <w:noProof/>
                <w:webHidden/>
              </w:rPr>
              <w:fldChar w:fldCharType="end"/>
            </w:r>
            <w:r w:rsidRPr="009B49FF">
              <w:rPr>
                <w:rStyle w:val="Hyperlink"/>
                <w:noProof/>
              </w:rPr>
              <w:fldChar w:fldCharType="end"/>
            </w:r>
          </w:ins>
        </w:p>
        <w:p w14:paraId="6072EC97" w14:textId="2ED89AED" w:rsidR="00920BB6" w:rsidRDefault="00920BB6">
          <w:pPr>
            <w:pStyle w:val="TOC2"/>
            <w:rPr>
              <w:ins w:id="312" w:author="ANANDHAKRISHNAN MADATHIL REMESH" w:date="2025-04-13T19:54:00Z" w16du:dateUtc="2025-04-13T18:54:00Z"/>
              <w:rFonts w:asciiTheme="minorHAnsi" w:eastAsiaTheme="minorEastAsia" w:hAnsiTheme="minorHAnsi" w:cstheme="minorBidi"/>
              <w:noProof/>
              <w:kern w:val="2"/>
              <w14:ligatures w14:val="standardContextual"/>
            </w:rPr>
          </w:pPr>
          <w:ins w:id="313" w:author="ANANDHAKRISHNAN MADATHIL REMESH" w:date="2025-04-13T19:54:00Z" w16du:dateUtc="2025-04-13T18:54:00Z">
            <w:r w:rsidRPr="009B49FF">
              <w:rPr>
                <w:rStyle w:val="Hyperlink"/>
                <w:noProof/>
              </w:rPr>
              <w:lastRenderedPageBreak/>
              <w:fldChar w:fldCharType="begin"/>
            </w:r>
            <w:r w:rsidRPr="009B49FF">
              <w:rPr>
                <w:rStyle w:val="Hyperlink"/>
                <w:noProof/>
              </w:rPr>
              <w:instrText xml:space="preserve"> </w:instrText>
            </w:r>
            <w:r>
              <w:rPr>
                <w:noProof/>
              </w:rPr>
              <w:instrText>HYPERLINK \l "_Toc195466538"</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4.3</w:t>
            </w:r>
            <w:r>
              <w:rPr>
                <w:rFonts w:asciiTheme="minorHAnsi" w:eastAsiaTheme="minorEastAsia" w:hAnsiTheme="minorHAnsi" w:cstheme="minorBidi"/>
                <w:noProof/>
                <w:kern w:val="2"/>
                <w14:ligatures w14:val="standardContextual"/>
              </w:rPr>
              <w:tab/>
            </w:r>
            <w:r w:rsidRPr="009B49FF">
              <w:rPr>
                <w:rStyle w:val="Hyperlink"/>
                <w:noProof/>
              </w:rPr>
              <w:t>Streamlit Application Development</w:t>
            </w:r>
            <w:r>
              <w:rPr>
                <w:noProof/>
                <w:webHidden/>
              </w:rPr>
              <w:tab/>
            </w:r>
            <w:r>
              <w:rPr>
                <w:noProof/>
                <w:webHidden/>
              </w:rPr>
              <w:fldChar w:fldCharType="begin"/>
            </w:r>
            <w:r>
              <w:rPr>
                <w:noProof/>
                <w:webHidden/>
              </w:rPr>
              <w:instrText xml:space="preserve"> PAGEREF _Toc195466538 \h </w:instrText>
            </w:r>
            <w:r>
              <w:rPr>
                <w:noProof/>
                <w:webHidden/>
              </w:rPr>
            </w:r>
          </w:ins>
          <w:r>
            <w:rPr>
              <w:noProof/>
              <w:webHidden/>
            </w:rPr>
            <w:fldChar w:fldCharType="separate"/>
          </w:r>
          <w:ins w:id="314" w:author="ANANDHAKRISHNAN MADATHIL REMESH" w:date="2025-04-13T20:05:00Z" w16du:dateUtc="2025-04-13T19:05:00Z">
            <w:r w:rsidR="009B2C7D">
              <w:rPr>
                <w:noProof/>
                <w:webHidden/>
              </w:rPr>
              <w:t>35</w:t>
            </w:r>
          </w:ins>
          <w:ins w:id="315" w:author="ANANDHAKRISHNAN MADATHIL REMESH" w:date="2025-04-13T19:54:00Z" w16du:dateUtc="2025-04-13T18:54:00Z">
            <w:r>
              <w:rPr>
                <w:noProof/>
                <w:webHidden/>
              </w:rPr>
              <w:fldChar w:fldCharType="end"/>
            </w:r>
            <w:r w:rsidRPr="009B49FF">
              <w:rPr>
                <w:rStyle w:val="Hyperlink"/>
                <w:noProof/>
              </w:rPr>
              <w:fldChar w:fldCharType="end"/>
            </w:r>
          </w:ins>
        </w:p>
        <w:p w14:paraId="33EB59D6" w14:textId="41171E93" w:rsidR="00920BB6" w:rsidRDefault="00920BB6">
          <w:pPr>
            <w:pStyle w:val="TOC2"/>
            <w:rPr>
              <w:ins w:id="316" w:author="ANANDHAKRISHNAN MADATHIL REMESH" w:date="2025-04-13T19:54:00Z" w16du:dateUtc="2025-04-13T18:54:00Z"/>
              <w:rFonts w:asciiTheme="minorHAnsi" w:eastAsiaTheme="minorEastAsia" w:hAnsiTheme="minorHAnsi" w:cstheme="minorBidi"/>
              <w:noProof/>
              <w:kern w:val="2"/>
              <w14:ligatures w14:val="standardContextual"/>
            </w:rPr>
          </w:pPr>
          <w:ins w:id="31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"_Toc195466539"</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4.4</w:t>
            </w:r>
            <w:r>
              <w:rPr>
                <w:rFonts w:asciiTheme="minorHAnsi" w:eastAsiaTheme="minorEastAsia" w:hAnsiTheme="minorHAnsi" w:cstheme="minorBidi"/>
                <w:noProof/>
                <w:kern w:val="2"/>
                <w14:ligatures w14:val="standardContextual"/>
              </w:rPr>
              <w:tab/>
            </w:r>
            <w:r w:rsidRPr="009B49FF">
              <w:rPr>
                <w:rStyle w:val="Hyperlink"/>
                <w:noProof/>
              </w:rPr>
              <w:t>Summary</w:t>
            </w:r>
            <w:r>
              <w:rPr>
                <w:noProof/>
                <w:webHidden/>
              </w:rPr>
              <w:tab/>
            </w:r>
            <w:r>
              <w:rPr>
                <w:noProof/>
                <w:webHidden/>
              </w:rPr>
              <w:fldChar w:fldCharType="begin"/>
            </w:r>
            <w:r>
              <w:rPr>
                <w:noProof/>
                <w:webHidden/>
              </w:rPr>
              <w:instrText xml:space="preserve"> PAGEREF _Toc195466539 \h </w:instrText>
            </w:r>
            <w:r>
              <w:rPr>
                <w:noProof/>
                <w:webHidden/>
              </w:rPr>
            </w:r>
          </w:ins>
          <w:r>
            <w:rPr>
              <w:noProof/>
              <w:webHidden/>
            </w:rPr>
            <w:fldChar w:fldCharType="separate"/>
          </w:r>
          <w:ins w:id="318" w:author="ANANDHAKRISHNAN MADATHIL REMESH" w:date="2025-04-13T20:05:00Z" w16du:dateUtc="2025-04-13T19:05:00Z">
            <w:r w:rsidR="009B2C7D">
              <w:rPr>
                <w:noProof/>
                <w:webHidden/>
              </w:rPr>
              <w:t>36</w:t>
            </w:r>
          </w:ins>
          <w:ins w:id="319" w:author="ANANDHAKRISHNAN MADATHIL REMESH" w:date="2025-04-13T19:54:00Z" w16du:dateUtc="2025-04-13T18:54:00Z">
            <w:r>
              <w:rPr>
                <w:noProof/>
                <w:webHidden/>
              </w:rPr>
              <w:fldChar w:fldCharType="end"/>
            </w:r>
            <w:r w:rsidRPr="009B49FF">
              <w:rPr>
                <w:rStyle w:val="Hyperlink"/>
                <w:noProof/>
              </w:rPr>
              <w:fldChar w:fldCharType="end"/>
            </w:r>
          </w:ins>
        </w:p>
        <w:p w14:paraId="66E23FAE" w14:textId="33DBB708" w:rsidR="00920BB6" w:rsidRDefault="00920BB6">
          <w:pPr>
            <w:pStyle w:val="TOC1"/>
            <w:rPr>
              <w:ins w:id="320" w:author="ANANDHAKRISHNAN MADATHIL REMESH" w:date="2025-04-13T19:54:00Z" w16du:dateUtc="2025-04-13T18:54:00Z"/>
              <w:rFonts w:asciiTheme="minorHAnsi" w:eastAsiaTheme="minorEastAsia" w:hAnsiTheme="minorHAnsi" w:cstheme="minorBidi"/>
              <w:iCs w:val="0"/>
              <w:smallCaps w:val="0"/>
              <w:kern w:val="2"/>
              <w14:ligatures w14:val="standardContextual"/>
            </w:rPr>
          </w:pPr>
          <w:ins w:id="321" w:author="ANANDHAKRISHNAN MADATHIL REMESH" w:date="2025-04-13T19:54:00Z" w16du:dateUtc="2025-04-13T18:54:00Z">
            <w:r w:rsidRPr="009B49FF">
              <w:rPr>
                <w:rStyle w:val="Hyperlink"/>
              </w:rPr>
              <w:fldChar w:fldCharType="begin"/>
            </w:r>
            <w:r w:rsidRPr="009B49FF">
              <w:rPr>
                <w:rStyle w:val="Hyperlink"/>
              </w:rPr>
              <w:instrText xml:space="preserve"> </w:instrText>
            </w:r>
            <w:r>
              <w:instrText>HYPERLINK \l "_Toc195466540"</w:instrText>
            </w:r>
            <w:r w:rsidRPr="009B49FF">
              <w:rPr>
                <w:rStyle w:val="Hyperlink"/>
              </w:rPr>
              <w:instrText xml:space="preserve"> </w:instrText>
            </w:r>
            <w:r w:rsidRPr="009B49FF">
              <w:rPr>
                <w:rStyle w:val="Hyperlink"/>
              </w:rPr>
            </w:r>
            <w:r w:rsidRPr="009B49FF">
              <w:rPr>
                <w:rStyle w:val="Hyperlink"/>
              </w:rPr>
              <w:fldChar w:fldCharType="separate"/>
            </w:r>
            <w:r w:rsidRPr="009B49FF">
              <w:rPr>
                <w:rStyle w:val="Hyperlink"/>
                <w:b/>
              </w:rPr>
              <w:t>Chapter 5:</w:t>
            </w:r>
            <w:r>
              <w:rPr>
                <w:rFonts w:asciiTheme="minorHAnsi" w:eastAsiaTheme="minorEastAsia" w:hAnsiTheme="minorHAnsi" w:cstheme="minorBidi"/>
                <w:iCs w:val="0"/>
                <w:smallCaps w:val="0"/>
                <w:kern w:val="2"/>
                <w14:ligatures w14:val="standardContextual"/>
              </w:rPr>
              <w:tab/>
            </w:r>
            <w:r w:rsidRPr="009B49FF">
              <w:rPr>
                <w:rStyle w:val="Hyperlink"/>
              </w:rPr>
              <w:t>Results and Discussion</w:t>
            </w:r>
            <w:r>
              <w:rPr>
                <w:webHidden/>
              </w:rPr>
              <w:tab/>
            </w:r>
            <w:r>
              <w:rPr>
                <w:webHidden/>
              </w:rPr>
              <w:fldChar w:fldCharType="begin"/>
            </w:r>
            <w:r>
              <w:rPr>
                <w:webHidden/>
              </w:rPr>
              <w:instrText xml:space="preserve"> PAGEREF _Toc195466540 \h </w:instrText>
            </w:r>
            <w:r>
              <w:rPr>
                <w:webHidden/>
              </w:rPr>
            </w:r>
          </w:ins>
          <w:r>
            <w:rPr>
              <w:webHidden/>
            </w:rPr>
            <w:fldChar w:fldCharType="separate"/>
          </w:r>
          <w:ins w:id="322" w:author="ANANDHAKRISHNAN MADATHIL REMESH" w:date="2025-04-13T20:05:00Z" w16du:dateUtc="2025-04-13T19:05:00Z">
            <w:r w:rsidR="009B2C7D">
              <w:rPr>
                <w:webHidden/>
              </w:rPr>
              <w:t>38</w:t>
            </w:r>
          </w:ins>
          <w:ins w:id="323" w:author="ANANDHAKRISHNAN MADATHIL REMESH" w:date="2025-04-13T19:54:00Z" w16du:dateUtc="2025-04-13T18:54:00Z">
            <w:r>
              <w:rPr>
                <w:webHidden/>
              </w:rPr>
              <w:fldChar w:fldCharType="end"/>
            </w:r>
            <w:r w:rsidRPr="009B49FF">
              <w:rPr>
                <w:rStyle w:val="Hyperlink"/>
              </w:rPr>
              <w:fldChar w:fldCharType="end"/>
            </w:r>
          </w:ins>
        </w:p>
        <w:p w14:paraId="10B1E75B" w14:textId="7922B927" w:rsidR="00920BB6" w:rsidRDefault="00920BB6">
          <w:pPr>
            <w:pStyle w:val="TOC2"/>
            <w:rPr>
              <w:ins w:id="324" w:author="ANANDHAKRISHNAN MADATHIL REMESH" w:date="2025-04-13T19:54:00Z" w16du:dateUtc="2025-04-13T18:54:00Z"/>
              <w:rFonts w:asciiTheme="minorHAnsi" w:eastAsiaTheme="minorEastAsia" w:hAnsiTheme="minorHAnsi" w:cstheme="minorBidi"/>
              <w:noProof/>
              <w:kern w:val="2"/>
              <w14:ligatures w14:val="standardContextual"/>
            </w:rPr>
          </w:pPr>
          <w:ins w:id="32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5.1</w:t>
            </w:r>
            <w:r>
              <w:rPr>
                <w:rFonts w:asciiTheme="minorHAnsi" w:eastAsiaTheme="minorEastAsia" w:hAnsiTheme="minorHAnsi" w:cstheme="minorBidi"/>
                <w:noProof/>
                <w:kern w:val="2"/>
                <w14:ligatures w14:val="standardContextual"/>
              </w:rPr>
              <w:tab/>
            </w:r>
            <w:r w:rsidRPr="009B49FF">
              <w:rPr>
                <w:rStyle w:val="Hyperlink"/>
                <w:noProof/>
              </w:rPr>
              <w:t>Analysis and Interpretation of Data</w:t>
            </w:r>
            <w:r>
              <w:rPr>
                <w:noProof/>
                <w:webHidden/>
              </w:rPr>
              <w:tab/>
            </w:r>
            <w:r>
              <w:rPr>
                <w:noProof/>
                <w:webHidden/>
              </w:rPr>
              <w:fldChar w:fldCharType="begin"/>
            </w:r>
            <w:r>
              <w:rPr>
                <w:noProof/>
                <w:webHidden/>
              </w:rPr>
              <w:instrText xml:space="preserve"> PAGEREF _Toc195466541 \h </w:instrText>
            </w:r>
            <w:r>
              <w:rPr>
                <w:noProof/>
                <w:webHidden/>
              </w:rPr>
            </w:r>
          </w:ins>
          <w:r>
            <w:rPr>
              <w:noProof/>
              <w:webHidden/>
            </w:rPr>
            <w:fldChar w:fldCharType="separate"/>
          </w:r>
          <w:ins w:id="326" w:author="ANANDHAKRISHNAN MADATHIL REMESH" w:date="2025-04-13T20:05:00Z" w16du:dateUtc="2025-04-13T19:05:00Z">
            <w:r w:rsidR="009B2C7D">
              <w:rPr>
                <w:noProof/>
                <w:webHidden/>
              </w:rPr>
              <w:t>38</w:t>
            </w:r>
          </w:ins>
          <w:ins w:id="327" w:author="ANANDHAKRISHNAN MADATHIL REMESH" w:date="2025-04-13T19:54:00Z" w16du:dateUtc="2025-04-13T18:54:00Z">
            <w:r>
              <w:rPr>
                <w:noProof/>
                <w:webHidden/>
              </w:rPr>
              <w:fldChar w:fldCharType="end"/>
            </w:r>
            <w:r w:rsidRPr="009B49FF">
              <w:rPr>
                <w:rStyle w:val="Hyperlink"/>
                <w:noProof/>
              </w:rPr>
              <w:fldChar w:fldCharType="end"/>
            </w:r>
          </w:ins>
        </w:p>
        <w:p w14:paraId="14054C2D" w14:textId="03C49CB6" w:rsidR="00920BB6" w:rsidRDefault="00920BB6">
          <w:pPr>
            <w:pStyle w:val="TOC2"/>
            <w:rPr>
              <w:ins w:id="328" w:author="ANANDHAKRISHNAN MADATHIL REMESH" w:date="2025-04-13T19:54:00Z" w16du:dateUtc="2025-04-13T18:54:00Z"/>
              <w:rFonts w:asciiTheme="minorHAnsi" w:eastAsiaTheme="minorEastAsia" w:hAnsiTheme="minorHAnsi" w:cstheme="minorBidi"/>
              <w:noProof/>
              <w:kern w:val="2"/>
              <w14:ligatures w14:val="standardContextual"/>
            </w:rPr>
          </w:pPr>
          <w:ins w:id="32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5.2</w:t>
            </w:r>
            <w:r>
              <w:rPr>
                <w:rFonts w:asciiTheme="minorHAnsi" w:eastAsiaTheme="minorEastAsia" w:hAnsiTheme="minorHAnsi" w:cstheme="minorBidi"/>
                <w:noProof/>
                <w:kern w:val="2"/>
                <w14:ligatures w14:val="standardContextual"/>
              </w:rPr>
              <w:tab/>
            </w:r>
            <w:r w:rsidRPr="009B49FF">
              <w:rPr>
                <w:rStyle w:val="Hyperlink"/>
                <w:noProof/>
              </w:rPr>
              <w:t>Machine Learning Model Evaluation</w:t>
            </w:r>
            <w:r>
              <w:rPr>
                <w:noProof/>
                <w:webHidden/>
              </w:rPr>
              <w:tab/>
            </w:r>
            <w:r>
              <w:rPr>
                <w:noProof/>
                <w:webHidden/>
              </w:rPr>
              <w:fldChar w:fldCharType="begin"/>
            </w:r>
            <w:r>
              <w:rPr>
                <w:noProof/>
                <w:webHidden/>
              </w:rPr>
              <w:instrText xml:space="preserve"> PAGEREF _Toc195466542 \h </w:instrText>
            </w:r>
            <w:r>
              <w:rPr>
                <w:noProof/>
                <w:webHidden/>
              </w:rPr>
            </w:r>
          </w:ins>
          <w:r>
            <w:rPr>
              <w:noProof/>
              <w:webHidden/>
            </w:rPr>
            <w:fldChar w:fldCharType="separate"/>
          </w:r>
          <w:ins w:id="330" w:author="ANANDHAKRISHNAN MADATHIL REMESH" w:date="2025-04-13T20:05:00Z" w16du:dateUtc="2025-04-13T19:05:00Z">
            <w:r w:rsidR="009B2C7D">
              <w:rPr>
                <w:noProof/>
                <w:webHidden/>
              </w:rPr>
              <w:t>43</w:t>
            </w:r>
          </w:ins>
          <w:ins w:id="331" w:author="ANANDHAKRISHNAN MADATHIL REMESH" w:date="2025-04-13T19:54:00Z" w16du:dateUtc="2025-04-13T18:54:00Z">
            <w:r>
              <w:rPr>
                <w:noProof/>
                <w:webHidden/>
              </w:rPr>
              <w:fldChar w:fldCharType="end"/>
            </w:r>
            <w:r w:rsidRPr="009B49FF">
              <w:rPr>
                <w:rStyle w:val="Hyperlink"/>
                <w:noProof/>
              </w:rPr>
              <w:fldChar w:fldCharType="end"/>
            </w:r>
          </w:ins>
        </w:p>
        <w:p w14:paraId="2A482414" w14:textId="69D016E1" w:rsidR="00920BB6" w:rsidRDefault="00920BB6">
          <w:pPr>
            <w:pStyle w:val="TOC3"/>
            <w:rPr>
              <w:ins w:id="332" w:author="ANANDHAKRISHNAN MADATHIL REMESH" w:date="2025-04-13T19:54:00Z" w16du:dateUtc="2025-04-13T18:54:00Z"/>
              <w:rFonts w:asciiTheme="minorHAnsi" w:eastAsiaTheme="minorEastAsia" w:hAnsiTheme="minorHAnsi" w:cstheme="minorBidi"/>
              <w:noProof/>
              <w:kern w:val="2"/>
              <w14:ligatures w14:val="standardContextual"/>
            </w:rPr>
          </w:pPr>
          <w:ins w:id="33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5.2.1</w:t>
            </w:r>
            <w:r>
              <w:rPr>
                <w:rFonts w:asciiTheme="minorHAnsi" w:eastAsiaTheme="minorEastAsia" w:hAnsiTheme="minorHAnsi" w:cstheme="minorBidi"/>
                <w:noProof/>
                <w:kern w:val="2"/>
                <w14:ligatures w14:val="standardContextual"/>
              </w:rPr>
              <w:tab/>
            </w:r>
            <w:r w:rsidRPr="009B49FF">
              <w:rPr>
                <w:rStyle w:val="Hyperlink"/>
                <w:noProof/>
              </w:rPr>
              <w:t>XGBoost (XGB) Evaluation</w:t>
            </w:r>
            <w:r>
              <w:rPr>
                <w:noProof/>
                <w:webHidden/>
              </w:rPr>
              <w:tab/>
            </w:r>
            <w:r>
              <w:rPr>
                <w:noProof/>
                <w:webHidden/>
              </w:rPr>
              <w:fldChar w:fldCharType="begin"/>
            </w:r>
            <w:r>
              <w:rPr>
                <w:noProof/>
                <w:webHidden/>
              </w:rPr>
              <w:instrText xml:space="preserve"> PAGEREF _Toc195466543 \h </w:instrText>
            </w:r>
            <w:r>
              <w:rPr>
                <w:noProof/>
                <w:webHidden/>
              </w:rPr>
            </w:r>
          </w:ins>
          <w:r>
            <w:rPr>
              <w:noProof/>
              <w:webHidden/>
            </w:rPr>
            <w:fldChar w:fldCharType="separate"/>
          </w:r>
          <w:ins w:id="334" w:author="ANANDHAKRISHNAN MADATHIL REMESH" w:date="2025-04-13T20:05:00Z" w16du:dateUtc="2025-04-13T19:05:00Z">
            <w:r w:rsidR="009B2C7D">
              <w:rPr>
                <w:noProof/>
                <w:webHidden/>
              </w:rPr>
              <w:t>43</w:t>
            </w:r>
          </w:ins>
          <w:ins w:id="335" w:author="ANANDHAKRISHNAN MADATHIL REMESH" w:date="2025-04-13T19:54:00Z" w16du:dateUtc="2025-04-13T18:54:00Z">
            <w:r>
              <w:rPr>
                <w:noProof/>
                <w:webHidden/>
              </w:rPr>
              <w:fldChar w:fldCharType="end"/>
            </w:r>
            <w:r w:rsidRPr="009B49FF">
              <w:rPr>
                <w:rStyle w:val="Hyperlink"/>
                <w:noProof/>
              </w:rPr>
              <w:fldChar w:fldCharType="end"/>
            </w:r>
          </w:ins>
        </w:p>
        <w:p w14:paraId="2C9CE2EA" w14:textId="04554561" w:rsidR="00920BB6" w:rsidRDefault="00920BB6">
          <w:pPr>
            <w:pStyle w:val="TOC3"/>
            <w:rPr>
              <w:ins w:id="336" w:author="ANANDHAKRISHNAN MADATHIL REMESH" w:date="2025-04-13T19:54:00Z" w16du:dateUtc="2025-04-13T18:54:00Z"/>
              <w:rFonts w:asciiTheme="minorHAnsi" w:eastAsiaTheme="minorEastAsia" w:hAnsiTheme="minorHAnsi" w:cstheme="minorBidi"/>
              <w:noProof/>
              <w:kern w:val="2"/>
              <w14:ligatures w14:val="standardContextual"/>
            </w:rPr>
          </w:pPr>
          <w:ins w:id="33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5.2.2</w:t>
            </w:r>
            <w:r>
              <w:rPr>
                <w:rFonts w:asciiTheme="minorHAnsi" w:eastAsiaTheme="minorEastAsia" w:hAnsiTheme="minorHAnsi" w:cstheme="minorBidi"/>
                <w:noProof/>
                <w:kern w:val="2"/>
                <w14:ligatures w14:val="standardContextual"/>
              </w:rPr>
              <w:tab/>
            </w:r>
            <w:r w:rsidRPr="009B49FF">
              <w:rPr>
                <w:rStyle w:val="Hyperlink"/>
                <w:noProof/>
              </w:rPr>
              <w:t>Random Forest (RF) Evaluation</w:t>
            </w:r>
            <w:r>
              <w:rPr>
                <w:noProof/>
                <w:webHidden/>
              </w:rPr>
              <w:tab/>
            </w:r>
            <w:r>
              <w:rPr>
                <w:noProof/>
                <w:webHidden/>
              </w:rPr>
              <w:fldChar w:fldCharType="begin"/>
            </w:r>
            <w:r>
              <w:rPr>
                <w:noProof/>
                <w:webHidden/>
              </w:rPr>
              <w:instrText xml:space="preserve"> PAGEREF _Toc195466544 \h </w:instrText>
            </w:r>
            <w:r>
              <w:rPr>
                <w:noProof/>
                <w:webHidden/>
              </w:rPr>
            </w:r>
          </w:ins>
          <w:r>
            <w:rPr>
              <w:noProof/>
              <w:webHidden/>
            </w:rPr>
            <w:fldChar w:fldCharType="separate"/>
          </w:r>
          <w:ins w:id="338" w:author="ANANDHAKRISHNAN MADATHIL REMESH" w:date="2025-04-13T20:05:00Z" w16du:dateUtc="2025-04-13T19:05:00Z">
            <w:r w:rsidR="009B2C7D">
              <w:rPr>
                <w:noProof/>
                <w:webHidden/>
              </w:rPr>
              <w:t>47</w:t>
            </w:r>
          </w:ins>
          <w:ins w:id="339" w:author="ANANDHAKRISHNAN MADATHIL REMESH" w:date="2025-04-13T19:54:00Z" w16du:dateUtc="2025-04-13T18:54:00Z">
            <w:r>
              <w:rPr>
                <w:noProof/>
                <w:webHidden/>
              </w:rPr>
              <w:fldChar w:fldCharType="end"/>
            </w:r>
            <w:r w:rsidRPr="009B49FF">
              <w:rPr>
                <w:rStyle w:val="Hyperlink"/>
                <w:noProof/>
              </w:rPr>
              <w:fldChar w:fldCharType="end"/>
            </w:r>
          </w:ins>
        </w:p>
        <w:p w14:paraId="19BA0812" w14:textId="55A82DD7" w:rsidR="00920BB6" w:rsidRDefault="00920BB6">
          <w:pPr>
            <w:pStyle w:val="TOC2"/>
            <w:rPr>
              <w:ins w:id="340" w:author="ANANDHAKRISHNAN MADATHIL REMESH" w:date="2025-04-13T19:54:00Z" w16du:dateUtc="2025-04-13T18:54:00Z"/>
              <w:rFonts w:asciiTheme="minorHAnsi" w:eastAsiaTheme="minorEastAsia" w:hAnsiTheme="minorHAnsi" w:cstheme="minorBidi"/>
              <w:noProof/>
              <w:kern w:val="2"/>
              <w14:ligatures w14:val="standardContextual"/>
            </w:rPr>
          </w:pPr>
          <w:ins w:id="34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"_Toc195466545"</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5.3</w:t>
            </w:r>
            <w:r>
              <w:rPr>
                <w:rFonts w:asciiTheme="minorHAnsi" w:eastAsiaTheme="minorEastAsia" w:hAnsiTheme="minorHAnsi" w:cstheme="minorBidi"/>
                <w:noProof/>
                <w:kern w:val="2"/>
                <w14:ligatures w14:val="standardContextual"/>
              </w:rPr>
              <w:tab/>
            </w:r>
            <w:r w:rsidRPr="009B49FF">
              <w:rPr>
                <w:rStyle w:val="Hyperlink"/>
                <w:noProof/>
              </w:rPr>
              <w:t>Evaluation Summary: Random Forest and XGBoost</w:t>
            </w:r>
            <w:r>
              <w:rPr>
                <w:noProof/>
                <w:webHidden/>
              </w:rPr>
              <w:tab/>
            </w:r>
            <w:r>
              <w:rPr>
                <w:noProof/>
                <w:webHidden/>
              </w:rPr>
              <w:fldChar w:fldCharType="begin"/>
            </w:r>
            <w:r>
              <w:rPr>
                <w:noProof/>
                <w:webHidden/>
              </w:rPr>
              <w:instrText xml:space="preserve"> PAGEREF _Toc195466545 \h </w:instrText>
            </w:r>
            <w:r>
              <w:rPr>
                <w:noProof/>
                <w:webHidden/>
              </w:rPr>
            </w:r>
          </w:ins>
          <w:r>
            <w:rPr>
              <w:noProof/>
              <w:webHidden/>
            </w:rPr>
            <w:fldChar w:fldCharType="separate"/>
          </w:r>
          <w:ins w:id="342" w:author="ANANDHAKRISHNAN MADATHIL REMESH" w:date="2025-04-13T20:05:00Z" w16du:dateUtc="2025-04-13T19:05:00Z">
            <w:r w:rsidR="009B2C7D">
              <w:rPr>
                <w:noProof/>
                <w:webHidden/>
              </w:rPr>
              <w:t>50</w:t>
            </w:r>
          </w:ins>
          <w:ins w:id="343" w:author="ANANDHAKRISHNAN MADATHIL REMESH" w:date="2025-04-13T19:54:00Z" w16du:dateUtc="2025-04-13T18:54:00Z">
            <w:r>
              <w:rPr>
                <w:noProof/>
                <w:webHidden/>
              </w:rPr>
              <w:fldChar w:fldCharType="end"/>
            </w:r>
            <w:r w:rsidRPr="009B49FF">
              <w:rPr>
                <w:rStyle w:val="Hyperlink"/>
                <w:noProof/>
              </w:rPr>
              <w:fldChar w:fldCharType="end"/>
            </w:r>
          </w:ins>
        </w:p>
        <w:p w14:paraId="10D464F2" w14:textId="29D046C6" w:rsidR="00920BB6" w:rsidRDefault="00920BB6">
          <w:pPr>
            <w:pStyle w:val="TOC2"/>
            <w:rPr>
              <w:ins w:id="344" w:author="ANANDHAKRISHNAN MADATHIL REMESH" w:date="2025-04-13T19:54:00Z" w16du:dateUtc="2025-04-13T18:54:00Z"/>
              <w:rFonts w:asciiTheme="minorHAnsi" w:eastAsiaTheme="minorEastAsia" w:hAnsiTheme="minorHAnsi" w:cstheme="minorBidi"/>
              <w:noProof/>
              <w:kern w:val="2"/>
              <w14:ligatures w14:val="standardContextual"/>
            </w:rPr>
          </w:pPr>
          <w:ins w:id="34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5.4</w:t>
            </w:r>
            <w:r>
              <w:rPr>
                <w:rFonts w:asciiTheme="minorHAnsi" w:eastAsiaTheme="minorEastAsia" w:hAnsiTheme="minorHAnsi" w:cstheme="minorBidi"/>
                <w:noProof/>
                <w:kern w:val="2"/>
                <w14:ligatures w14:val="standardContextual"/>
              </w:rPr>
              <w:tab/>
            </w:r>
            <w:r w:rsidRPr="009B49FF">
              <w:rPr>
                <w:rStyle w:val="Hyperlink"/>
                <w:noProof/>
              </w:rPr>
              <w:t>Confusion Matrix Interpretation for Random Forest and XGBoost</w:t>
            </w:r>
            <w:r>
              <w:rPr>
                <w:noProof/>
                <w:webHidden/>
              </w:rPr>
              <w:tab/>
            </w:r>
            <w:r>
              <w:rPr>
                <w:noProof/>
                <w:webHidden/>
              </w:rPr>
              <w:fldChar w:fldCharType="begin"/>
            </w:r>
            <w:r>
              <w:rPr>
                <w:noProof/>
                <w:webHidden/>
              </w:rPr>
              <w:instrText xml:space="preserve"> PAGEREF _Toc195466546 \h </w:instrText>
            </w:r>
            <w:r>
              <w:rPr>
                <w:noProof/>
                <w:webHidden/>
              </w:rPr>
            </w:r>
          </w:ins>
          <w:r>
            <w:rPr>
              <w:noProof/>
              <w:webHidden/>
            </w:rPr>
            <w:fldChar w:fldCharType="separate"/>
          </w:r>
          <w:ins w:id="346" w:author="ANANDHAKRISHNAN MADATHIL REMESH" w:date="2025-04-13T20:05:00Z" w16du:dateUtc="2025-04-13T19:05:00Z">
            <w:r w:rsidR="009B2C7D">
              <w:rPr>
                <w:noProof/>
                <w:webHidden/>
              </w:rPr>
              <w:t>51</w:t>
            </w:r>
          </w:ins>
          <w:ins w:id="347" w:author="ANANDHAKRISHNAN MADATHIL REMESH" w:date="2025-04-13T19:54:00Z" w16du:dateUtc="2025-04-13T18:54:00Z">
            <w:r>
              <w:rPr>
                <w:noProof/>
                <w:webHidden/>
              </w:rPr>
              <w:fldChar w:fldCharType="end"/>
            </w:r>
            <w:r w:rsidRPr="009B49FF">
              <w:rPr>
                <w:rStyle w:val="Hyperlink"/>
                <w:noProof/>
              </w:rPr>
              <w:fldChar w:fldCharType="end"/>
            </w:r>
          </w:ins>
        </w:p>
        <w:p w14:paraId="3F31598D" w14:textId="1BB21CB0" w:rsidR="00920BB6" w:rsidRDefault="00920BB6">
          <w:pPr>
            <w:pStyle w:val="TOC2"/>
            <w:rPr>
              <w:ins w:id="348" w:author="ANANDHAKRISHNAN MADATHIL REMESH" w:date="2025-04-13T19:54:00Z" w16du:dateUtc="2025-04-13T18:54:00Z"/>
              <w:rFonts w:asciiTheme="minorHAnsi" w:eastAsiaTheme="minorEastAsia" w:hAnsiTheme="minorHAnsi" w:cstheme="minorBidi"/>
              <w:noProof/>
              <w:kern w:val="2"/>
              <w14:ligatures w14:val="standardContextual"/>
            </w:rPr>
          </w:pPr>
          <w:ins w:id="34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w:t>
            </w:r>
            <w:r>
              <w:rPr>
                <w:rFonts w:asciiTheme="minorHAnsi" w:eastAsiaTheme="minorEastAsia" w:hAnsiTheme="minorHAnsi" w:cstheme="minorBidi"/>
                <w:noProof/>
                <w:kern w:val="2"/>
                <w14:ligatures w14:val="standardContextual"/>
              </w:rPr>
              <w:tab/>
            </w:r>
            <w:r w:rsidRPr="009B49FF">
              <w:rPr>
                <w:rStyle w:val="Hyperlink"/>
                <w:noProof/>
              </w:rPr>
              <w:t>Deep Learning Evaluation – U-Net for Satellite Flood Mapping</w:t>
            </w:r>
            <w:r>
              <w:rPr>
                <w:noProof/>
                <w:webHidden/>
              </w:rPr>
              <w:tab/>
            </w:r>
            <w:r>
              <w:rPr>
                <w:noProof/>
                <w:webHidden/>
              </w:rPr>
              <w:fldChar w:fldCharType="begin"/>
            </w:r>
            <w:r>
              <w:rPr>
                <w:noProof/>
                <w:webHidden/>
              </w:rPr>
              <w:instrText xml:space="preserve"> PAGEREF _Toc195466547 \h </w:instrText>
            </w:r>
            <w:r>
              <w:rPr>
                <w:noProof/>
                <w:webHidden/>
              </w:rPr>
            </w:r>
          </w:ins>
          <w:r>
            <w:rPr>
              <w:noProof/>
              <w:webHidden/>
            </w:rPr>
            <w:fldChar w:fldCharType="separate"/>
          </w:r>
          <w:ins w:id="350" w:author="ANANDHAKRISHNAN MADATHIL REMESH" w:date="2025-04-13T20:05:00Z" w16du:dateUtc="2025-04-13T19:05:00Z">
            <w:r w:rsidR="009B2C7D">
              <w:rPr>
                <w:noProof/>
                <w:webHidden/>
              </w:rPr>
              <w:t>53</w:t>
            </w:r>
          </w:ins>
          <w:ins w:id="351" w:author="ANANDHAKRISHNAN MADATHIL REMESH" w:date="2025-04-13T19:54:00Z" w16du:dateUtc="2025-04-13T18:54:00Z">
            <w:r>
              <w:rPr>
                <w:noProof/>
                <w:webHidden/>
              </w:rPr>
              <w:fldChar w:fldCharType="end"/>
            </w:r>
            <w:r w:rsidRPr="009B49FF">
              <w:rPr>
                <w:rStyle w:val="Hyperlink"/>
                <w:noProof/>
              </w:rPr>
              <w:fldChar w:fldCharType="end"/>
            </w:r>
          </w:ins>
        </w:p>
        <w:p w14:paraId="6345548E" w14:textId="6AA9A8E1" w:rsidR="00920BB6" w:rsidRDefault="00920BB6">
          <w:pPr>
            <w:pStyle w:val="TOC3"/>
            <w:rPr>
              <w:ins w:id="352" w:author="ANANDHAKRISHNAN MADATHIL REMESH" w:date="2025-04-13T19:54:00Z" w16du:dateUtc="2025-04-13T18:54:00Z"/>
              <w:rFonts w:asciiTheme="minorHAnsi" w:eastAsiaTheme="minorEastAsia" w:hAnsiTheme="minorHAnsi" w:cstheme="minorBidi"/>
              <w:noProof/>
              <w:kern w:val="2"/>
              <w14:ligatures w14:val="standardContextual"/>
            </w:rPr>
          </w:pPr>
          <w:ins w:id="35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"_Toc195466548"</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5.5.1</w:t>
            </w:r>
            <w:r>
              <w:rPr>
                <w:rFonts w:asciiTheme="minorHAnsi" w:eastAsiaTheme="minorEastAsia" w:hAnsiTheme="minorHAnsi" w:cstheme="minorBidi"/>
                <w:noProof/>
                <w:kern w:val="2"/>
                <w14:ligatures w14:val="standardContextual"/>
              </w:rPr>
              <w:tab/>
            </w:r>
            <w:r w:rsidRPr="009B49FF">
              <w:rPr>
                <w:rStyle w:val="Hyperlink"/>
                <w:noProof/>
              </w:rPr>
              <w:t>Initial Training Phase (Epochs 1–50)</w:t>
            </w:r>
            <w:r>
              <w:rPr>
                <w:noProof/>
                <w:webHidden/>
              </w:rPr>
              <w:tab/>
            </w:r>
            <w:r>
              <w:rPr>
                <w:noProof/>
                <w:webHidden/>
              </w:rPr>
              <w:fldChar w:fldCharType="begin"/>
            </w:r>
            <w:r>
              <w:rPr>
                <w:noProof/>
                <w:webHidden/>
              </w:rPr>
              <w:instrText xml:space="preserve"> PAGEREF _Toc195466548 \h </w:instrText>
            </w:r>
            <w:r>
              <w:rPr>
                <w:noProof/>
                <w:webHidden/>
              </w:rPr>
            </w:r>
          </w:ins>
          <w:r>
            <w:rPr>
              <w:noProof/>
              <w:webHidden/>
            </w:rPr>
            <w:fldChar w:fldCharType="separate"/>
          </w:r>
          <w:ins w:id="354" w:author="ANANDHAKRISHNAN MADATHIL REMESH" w:date="2025-04-13T20:05:00Z" w16du:dateUtc="2025-04-13T19:05:00Z">
            <w:r w:rsidR="009B2C7D">
              <w:rPr>
                <w:noProof/>
                <w:webHidden/>
              </w:rPr>
              <w:t>53</w:t>
            </w:r>
          </w:ins>
          <w:ins w:id="355" w:author="ANANDHAKRISHNAN MADATHIL REMESH" w:date="2025-04-13T19:54:00Z" w16du:dateUtc="2025-04-13T18:54:00Z">
            <w:r>
              <w:rPr>
                <w:noProof/>
                <w:webHidden/>
              </w:rPr>
              <w:fldChar w:fldCharType="end"/>
            </w:r>
            <w:r w:rsidRPr="009B49FF">
              <w:rPr>
                <w:rStyle w:val="Hyperlink"/>
                <w:noProof/>
              </w:rPr>
              <w:fldChar w:fldCharType="end"/>
            </w:r>
          </w:ins>
        </w:p>
        <w:p w14:paraId="75C9BFB9" w14:textId="3FDE7143" w:rsidR="00920BB6" w:rsidRDefault="00920BB6">
          <w:pPr>
            <w:pStyle w:val="TOC3"/>
            <w:rPr>
              <w:ins w:id="356" w:author="ANANDHAKRISHNAN MADATHIL REMESH" w:date="2025-04-13T19:54:00Z" w16du:dateUtc="2025-04-13T18:54:00Z"/>
              <w:rFonts w:asciiTheme="minorHAnsi" w:eastAsiaTheme="minorEastAsia" w:hAnsiTheme="minorHAnsi" w:cstheme="minorBidi"/>
              <w:noProof/>
              <w:kern w:val="2"/>
              <w14:ligatures w14:val="standardContextual"/>
            </w:rPr>
          </w:pPr>
          <w:ins w:id="35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"_Toc195466549"</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5.5.2</w:t>
            </w:r>
            <w:r>
              <w:rPr>
                <w:rFonts w:asciiTheme="minorHAnsi" w:eastAsiaTheme="minorEastAsia" w:hAnsiTheme="minorHAnsi" w:cstheme="minorBidi"/>
                <w:noProof/>
                <w:kern w:val="2"/>
                <w14:ligatures w14:val="standardContextual"/>
              </w:rPr>
              <w:tab/>
            </w:r>
            <w:r w:rsidRPr="009B49FF">
              <w:rPr>
                <w:rStyle w:val="Hyperlink"/>
                <w:noProof/>
              </w:rPr>
              <w:t>Fine-Tuning Phase (Epochs 51–60)</w:t>
            </w:r>
            <w:r>
              <w:rPr>
                <w:noProof/>
                <w:webHidden/>
              </w:rPr>
              <w:tab/>
            </w:r>
            <w:r>
              <w:rPr>
                <w:noProof/>
                <w:webHidden/>
              </w:rPr>
              <w:fldChar w:fldCharType="begin"/>
            </w:r>
            <w:r>
              <w:rPr>
                <w:noProof/>
                <w:webHidden/>
              </w:rPr>
              <w:instrText xml:space="preserve"> PAGEREF _Toc195466549 \h </w:instrText>
            </w:r>
            <w:r>
              <w:rPr>
                <w:noProof/>
                <w:webHidden/>
              </w:rPr>
            </w:r>
          </w:ins>
          <w:r>
            <w:rPr>
              <w:noProof/>
              <w:webHidden/>
            </w:rPr>
            <w:fldChar w:fldCharType="separate"/>
          </w:r>
          <w:ins w:id="358" w:author="ANANDHAKRISHNAN MADATHIL REMESH" w:date="2025-04-13T20:05:00Z" w16du:dateUtc="2025-04-13T19:05:00Z">
            <w:r w:rsidR="009B2C7D">
              <w:rPr>
                <w:noProof/>
                <w:webHidden/>
              </w:rPr>
              <w:t>54</w:t>
            </w:r>
          </w:ins>
          <w:ins w:id="359" w:author="ANANDHAKRISHNAN MADATHIL REMESH" w:date="2025-04-13T19:54:00Z" w16du:dateUtc="2025-04-13T18:54:00Z">
            <w:r>
              <w:rPr>
                <w:noProof/>
                <w:webHidden/>
              </w:rPr>
              <w:fldChar w:fldCharType="end"/>
            </w:r>
            <w:r w:rsidRPr="009B49FF">
              <w:rPr>
                <w:rStyle w:val="Hyperlink"/>
                <w:noProof/>
              </w:rPr>
              <w:fldChar w:fldCharType="end"/>
            </w:r>
          </w:ins>
        </w:p>
        <w:p w14:paraId="57CD0AE0" w14:textId="04FD12A6" w:rsidR="00920BB6" w:rsidRDefault="00920BB6">
          <w:pPr>
            <w:pStyle w:val="TOC3"/>
            <w:rPr>
              <w:ins w:id="360" w:author="ANANDHAKRISHNAN MADATHIL REMESH" w:date="2025-04-13T19:54:00Z" w16du:dateUtc="2025-04-13T18:54:00Z"/>
              <w:rFonts w:asciiTheme="minorHAnsi" w:eastAsiaTheme="minorEastAsia" w:hAnsiTheme="minorHAnsi" w:cstheme="minorBidi"/>
              <w:noProof/>
              <w:kern w:val="2"/>
              <w14:ligatures w14:val="standardContextual"/>
            </w:rPr>
          </w:pPr>
          <w:ins w:id="36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"_Toc195466550"</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5.5.3</w:t>
            </w:r>
            <w:r>
              <w:rPr>
                <w:rFonts w:asciiTheme="minorHAnsi" w:eastAsiaTheme="minorEastAsia" w:hAnsiTheme="minorHAnsi" w:cstheme="minorBidi"/>
                <w:noProof/>
                <w:kern w:val="2"/>
                <w14:ligatures w14:val="standardContextual"/>
              </w:rPr>
              <w:tab/>
            </w:r>
            <w:r w:rsidRPr="009B49FF">
              <w:rPr>
                <w:rStyle w:val="Hyperlink"/>
                <w:noProof/>
              </w:rPr>
              <w:t>Learning Curves and Visual Interpretations</w:t>
            </w:r>
            <w:r>
              <w:rPr>
                <w:noProof/>
                <w:webHidden/>
              </w:rPr>
              <w:tab/>
            </w:r>
            <w:r>
              <w:rPr>
                <w:noProof/>
                <w:webHidden/>
              </w:rPr>
              <w:fldChar w:fldCharType="begin"/>
            </w:r>
            <w:r>
              <w:rPr>
                <w:noProof/>
                <w:webHidden/>
              </w:rPr>
              <w:instrText xml:space="preserve"> PAGEREF _Toc195466550 \h </w:instrText>
            </w:r>
            <w:r>
              <w:rPr>
                <w:noProof/>
                <w:webHidden/>
              </w:rPr>
            </w:r>
          </w:ins>
          <w:r>
            <w:rPr>
              <w:noProof/>
              <w:webHidden/>
            </w:rPr>
            <w:fldChar w:fldCharType="separate"/>
          </w:r>
          <w:ins w:id="362" w:author="ANANDHAKRISHNAN MADATHIL REMESH" w:date="2025-04-13T20:05:00Z" w16du:dateUtc="2025-04-13T19:05:00Z">
            <w:r w:rsidR="009B2C7D">
              <w:rPr>
                <w:noProof/>
                <w:webHidden/>
              </w:rPr>
              <w:t>54</w:t>
            </w:r>
          </w:ins>
          <w:ins w:id="363" w:author="ANANDHAKRISHNAN MADATHIL REMESH" w:date="2025-04-13T19:54:00Z" w16du:dateUtc="2025-04-13T18:54:00Z">
            <w:r>
              <w:rPr>
                <w:noProof/>
                <w:webHidden/>
              </w:rPr>
              <w:fldChar w:fldCharType="end"/>
            </w:r>
            <w:r w:rsidRPr="009B49FF">
              <w:rPr>
                <w:rStyle w:val="Hyperlink"/>
                <w:noProof/>
              </w:rPr>
              <w:fldChar w:fldCharType="end"/>
            </w:r>
          </w:ins>
        </w:p>
        <w:p w14:paraId="70271827" w14:textId="38B1E993" w:rsidR="00920BB6" w:rsidRDefault="00920BB6">
          <w:pPr>
            <w:pStyle w:val="TOC3"/>
            <w:rPr>
              <w:ins w:id="364" w:author="ANANDHAKRISHNAN MADATHIL REMESH" w:date="2025-04-13T19:54:00Z" w16du:dateUtc="2025-04-13T18:54:00Z"/>
              <w:rFonts w:asciiTheme="minorHAnsi" w:eastAsiaTheme="minorEastAsia" w:hAnsiTheme="minorHAnsi" w:cstheme="minorBidi"/>
              <w:noProof/>
              <w:kern w:val="2"/>
              <w14:ligatures w14:val="standardContextual"/>
            </w:rPr>
          </w:pPr>
          <w:ins w:id="36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5.5.4</w:t>
            </w:r>
            <w:r>
              <w:rPr>
                <w:rFonts w:asciiTheme="minorHAnsi" w:eastAsiaTheme="minorEastAsia" w:hAnsiTheme="minorHAnsi" w:cstheme="minorBidi"/>
                <w:noProof/>
                <w:kern w:val="2"/>
                <w14:ligatures w14:val="standardContextual"/>
              </w:rPr>
              <w:tab/>
            </w:r>
            <w:r w:rsidRPr="009B49FF">
              <w:rPr>
                <w:rStyle w:val="Hyperlink"/>
                <w:noProof/>
              </w:rPr>
              <w:t>Visual Predictions and Segmentation Quality</w:t>
            </w:r>
            <w:r>
              <w:rPr>
                <w:noProof/>
                <w:webHidden/>
              </w:rPr>
              <w:tab/>
            </w:r>
            <w:r>
              <w:rPr>
                <w:noProof/>
                <w:webHidden/>
              </w:rPr>
              <w:fldChar w:fldCharType="begin"/>
            </w:r>
            <w:r>
              <w:rPr>
                <w:noProof/>
                <w:webHidden/>
              </w:rPr>
              <w:instrText xml:space="preserve"> PAGEREF _Toc195466551 \h </w:instrText>
            </w:r>
            <w:r>
              <w:rPr>
                <w:noProof/>
                <w:webHidden/>
              </w:rPr>
            </w:r>
          </w:ins>
          <w:r>
            <w:rPr>
              <w:noProof/>
              <w:webHidden/>
            </w:rPr>
            <w:fldChar w:fldCharType="separate"/>
          </w:r>
          <w:ins w:id="366" w:author="ANANDHAKRISHNAN MADATHIL REMESH" w:date="2025-04-13T20:05:00Z" w16du:dateUtc="2025-04-13T19:05:00Z">
            <w:r w:rsidR="009B2C7D">
              <w:rPr>
                <w:noProof/>
                <w:webHidden/>
              </w:rPr>
              <w:t>58</w:t>
            </w:r>
          </w:ins>
          <w:ins w:id="367" w:author="ANANDHAKRISHNAN MADATHIL REMESH" w:date="2025-04-13T19:54:00Z" w16du:dateUtc="2025-04-13T18:54:00Z">
            <w:r>
              <w:rPr>
                <w:noProof/>
                <w:webHidden/>
              </w:rPr>
              <w:fldChar w:fldCharType="end"/>
            </w:r>
            <w:r w:rsidRPr="009B49FF">
              <w:rPr>
                <w:rStyle w:val="Hyperlink"/>
                <w:noProof/>
              </w:rPr>
              <w:fldChar w:fldCharType="end"/>
            </w:r>
          </w:ins>
        </w:p>
        <w:p w14:paraId="26D675C6" w14:textId="54C92DA1" w:rsidR="00920BB6" w:rsidRDefault="00920BB6">
          <w:pPr>
            <w:pStyle w:val="TOC3"/>
            <w:rPr>
              <w:ins w:id="368" w:author="ANANDHAKRISHNAN MADATHIL REMESH" w:date="2025-04-13T19:54:00Z" w16du:dateUtc="2025-04-13T18:54:00Z"/>
              <w:rFonts w:asciiTheme="minorHAnsi" w:eastAsiaTheme="minorEastAsia" w:hAnsiTheme="minorHAnsi" w:cstheme="minorBidi"/>
              <w:noProof/>
              <w:kern w:val="2"/>
              <w14:ligatures w14:val="standardContextual"/>
            </w:rPr>
          </w:pPr>
          <w:ins w:id="36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"_Toc195466552"</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5.5.5</w:t>
            </w:r>
            <w:r>
              <w:rPr>
                <w:rFonts w:asciiTheme="minorHAnsi" w:eastAsiaTheme="minorEastAsia" w:hAnsiTheme="minorHAnsi" w:cstheme="minorBidi"/>
                <w:noProof/>
                <w:kern w:val="2"/>
                <w14:ligatures w14:val="standardContextual"/>
              </w:rPr>
              <w:tab/>
            </w:r>
            <w:r w:rsidRPr="009B49FF">
              <w:rPr>
                <w:rStyle w:val="Hyperlink"/>
                <w:noProof/>
              </w:rPr>
              <w:t>Conclusion and Insights</w:t>
            </w:r>
            <w:r>
              <w:rPr>
                <w:noProof/>
                <w:webHidden/>
              </w:rPr>
              <w:tab/>
            </w:r>
            <w:r>
              <w:rPr>
                <w:noProof/>
                <w:webHidden/>
              </w:rPr>
              <w:fldChar w:fldCharType="begin"/>
            </w:r>
            <w:r>
              <w:rPr>
                <w:noProof/>
                <w:webHidden/>
              </w:rPr>
              <w:instrText xml:space="preserve"> PAGEREF _Toc195466552 \h </w:instrText>
            </w:r>
            <w:r>
              <w:rPr>
                <w:noProof/>
                <w:webHidden/>
              </w:rPr>
            </w:r>
          </w:ins>
          <w:r>
            <w:rPr>
              <w:noProof/>
              <w:webHidden/>
            </w:rPr>
            <w:fldChar w:fldCharType="separate"/>
          </w:r>
          <w:ins w:id="370" w:author="ANANDHAKRISHNAN MADATHIL REMESH" w:date="2025-04-13T20:05:00Z" w16du:dateUtc="2025-04-13T19:05:00Z">
            <w:r w:rsidR="009B2C7D">
              <w:rPr>
                <w:noProof/>
                <w:webHidden/>
              </w:rPr>
              <w:t>59</w:t>
            </w:r>
          </w:ins>
          <w:ins w:id="371" w:author="ANANDHAKRISHNAN MADATHIL REMESH" w:date="2025-04-13T19:54:00Z" w16du:dateUtc="2025-04-13T18:54:00Z">
            <w:r>
              <w:rPr>
                <w:noProof/>
                <w:webHidden/>
              </w:rPr>
              <w:fldChar w:fldCharType="end"/>
            </w:r>
            <w:r w:rsidRPr="009B49FF">
              <w:rPr>
                <w:rStyle w:val="Hyperlink"/>
                <w:noProof/>
              </w:rPr>
              <w:fldChar w:fldCharType="end"/>
            </w:r>
          </w:ins>
        </w:p>
        <w:p w14:paraId="0C70EC19" w14:textId="223E7341" w:rsidR="00920BB6" w:rsidRDefault="00920BB6">
          <w:pPr>
            <w:pStyle w:val="TOC3"/>
            <w:rPr>
              <w:ins w:id="372" w:author="ANANDHAKRISHNAN MADATHIL REMESH" w:date="2025-04-13T19:54:00Z" w16du:dateUtc="2025-04-13T18:54:00Z"/>
              <w:rFonts w:asciiTheme="minorHAnsi" w:eastAsiaTheme="minorEastAsia" w:hAnsiTheme="minorHAnsi" w:cstheme="minorBidi"/>
              <w:noProof/>
              <w:kern w:val="2"/>
              <w14:ligatures w14:val="standardContextual"/>
            </w:rPr>
          </w:pPr>
          <w:ins w:id="37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"_Toc195466553"</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5.5.6</w:t>
            </w:r>
            <w:r>
              <w:rPr>
                <w:rFonts w:asciiTheme="minorHAnsi" w:eastAsiaTheme="minorEastAsia" w:hAnsiTheme="minorHAnsi" w:cstheme="minorBidi"/>
                <w:noProof/>
                <w:kern w:val="2"/>
                <w14:ligatures w14:val="standardContextual"/>
              </w:rPr>
              <w:tab/>
            </w:r>
            <w:r w:rsidRPr="009B49FF">
              <w:rPr>
                <w:rStyle w:val="Hyperlink"/>
                <w:noProof/>
              </w:rPr>
              <w:t>Model generalization evaluation</w:t>
            </w:r>
            <w:r>
              <w:rPr>
                <w:noProof/>
                <w:webHidden/>
              </w:rPr>
              <w:tab/>
            </w:r>
            <w:r>
              <w:rPr>
                <w:noProof/>
                <w:webHidden/>
              </w:rPr>
              <w:fldChar w:fldCharType="begin"/>
            </w:r>
            <w:r>
              <w:rPr>
                <w:noProof/>
                <w:webHidden/>
              </w:rPr>
              <w:instrText xml:space="preserve"> PAGEREF _Toc195466553 \h </w:instrText>
            </w:r>
            <w:r>
              <w:rPr>
                <w:noProof/>
                <w:webHidden/>
              </w:rPr>
            </w:r>
          </w:ins>
          <w:r>
            <w:rPr>
              <w:noProof/>
              <w:webHidden/>
            </w:rPr>
            <w:fldChar w:fldCharType="separate"/>
          </w:r>
          <w:ins w:id="374" w:author="ANANDHAKRISHNAN MADATHIL REMESH" w:date="2025-04-13T20:05:00Z" w16du:dateUtc="2025-04-13T19:05:00Z">
            <w:r w:rsidR="009B2C7D">
              <w:rPr>
                <w:noProof/>
                <w:webHidden/>
              </w:rPr>
              <w:t>59</w:t>
            </w:r>
          </w:ins>
          <w:ins w:id="375" w:author="ANANDHAKRISHNAN MADATHIL REMESH" w:date="2025-04-13T19:54:00Z" w16du:dateUtc="2025-04-13T18:54:00Z">
            <w:r>
              <w:rPr>
                <w:noProof/>
                <w:webHidden/>
              </w:rPr>
              <w:fldChar w:fldCharType="end"/>
            </w:r>
            <w:r w:rsidRPr="009B49FF">
              <w:rPr>
                <w:rStyle w:val="Hyperlink"/>
                <w:noProof/>
              </w:rPr>
              <w:fldChar w:fldCharType="end"/>
            </w:r>
          </w:ins>
        </w:p>
        <w:p w14:paraId="631E3347" w14:textId="1670280B" w:rsidR="00920BB6" w:rsidRDefault="00920BB6">
          <w:pPr>
            <w:pStyle w:val="TOC2"/>
            <w:rPr>
              <w:ins w:id="376" w:author="ANANDHAKRISHNAN MADATHIL REMESH" w:date="2025-04-13T19:54:00Z" w16du:dateUtc="2025-04-13T18:54:00Z"/>
              <w:rFonts w:asciiTheme="minorHAnsi" w:eastAsiaTheme="minorEastAsia" w:hAnsiTheme="minorHAnsi" w:cstheme="minorBidi"/>
              <w:noProof/>
              <w:kern w:val="2"/>
              <w14:ligatures w14:val="standardContextual"/>
            </w:rPr>
          </w:pPr>
          <w:ins w:id="37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"_Toc195466554"</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5.6</w:t>
            </w:r>
            <w:r>
              <w:rPr>
                <w:rFonts w:asciiTheme="minorHAnsi" w:eastAsiaTheme="minorEastAsia" w:hAnsiTheme="minorHAnsi" w:cstheme="minorBidi"/>
                <w:noProof/>
                <w:kern w:val="2"/>
                <w14:ligatures w14:val="standardContextual"/>
              </w:rPr>
              <w:tab/>
            </w:r>
            <w:r w:rsidRPr="009B49FF">
              <w:rPr>
                <w:rStyle w:val="Hyperlink"/>
                <w:noProof/>
              </w:rPr>
              <w:t>Project Implementation Plan</w:t>
            </w:r>
            <w:r>
              <w:rPr>
                <w:noProof/>
                <w:webHidden/>
              </w:rPr>
              <w:tab/>
            </w:r>
            <w:r>
              <w:rPr>
                <w:noProof/>
                <w:webHidden/>
              </w:rPr>
              <w:fldChar w:fldCharType="begin"/>
            </w:r>
            <w:r>
              <w:rPr>
                <w:noProof/>
                <w:webHidden/>
              </w:rPr>
              <w:instrText xml:space="preserve"> PAGEREF _Toc195466554 \h </w:instrText>
            </w:r>
            <w:r>
              <w:rPr>
                <w:noProof/>
                <w:webHidden/>
              </w:rPr>
            </w:r>
          </w:ins>
          <w:r>
            <w:rPr>
              <w:noProof/>
              <w:webHidden/>
            </w:rPr>
            <w:fldChar w:fldCharType="separate"/>
          </w:r>
          <w:ins w:id="378" w:author="ANANDHAKRISHNAN MADATHIL REMESH" w:date="2025-04-13T20:05:00Z" w16du:dateUtc="2025-04-13T19:05:00Z">
            <w:r w:rsidR="009B2C7D">
              <w:rPr>
                <w:noProof/>
                <w:webHidden/>
              </w:rPr>
              <w:t>64</w:t>
            </w:r>
          </w:ins>
          <w:ins w:id="379" w:author="ANANDHAKRISHNAN MADATHIL REMESH" w:date="2025-04-13T19:54:00Z" w16du:dateUtc="2025-04-13T18:54:00Z">
            <w:r>
              <w:rPr>
                <w:noProof/>
                <w:webHidden/>
              </w:rPr>
              <w:fldChar w:fldCharType="end"/>
            </w:r>
            <w:r w:rsidRPr="009B49FF">
              <w:rPr>
                <w:rStyle w:val="Hyperlink"/>
                <w:noProof/>
              </w:rPr>
              <w:fldChar w:fldCharType="end"/>
            </w:r>
          </w:ins>
        </w:p>
        <w:p w14:paraId="18A20D7A" w14:textId="53033D90" w:rsidR="00920BB6" w:rsidRDefault="00920BB6">
          <w:pPr>
            <w:pStyle w:val="TOC1"/>
            <w:rPr>
              <w:ins w:id="380" w:author="ANANDHAKRISHNAN MADATHIL REMESH" w:date="2025-04-13T19:54:00Z" w16du:dateUtc="2025-04-13T18:54:00Z"/>
              <w:rFonts w:asciiTheme="minorHAnsi" w:eastAsiaTheme="minorEastAsia" w:hAnsiTheme="minorHAnsi" w:cstheme="minorBidi"/>
              <w:iCs w:val="0"/>
              <w:smallCaps w:val="0"/>
              <w:kern w:val="2"/>
              <w14:ligatures w14:val="standardContextual"/>
            </w:rPr>
          </w:pPr>
          <w:ins w:id="381" w:author="ANANDHAKRISHNAN MADATHIL REMESH" w:date="2025-04-13T19:54:00Z" w16du:dateUtc="2025-04-13T18:54:00Z">
            <w:r w:rsidRPr="009B49FF">
              <w:rPr>
                <w:rStyle w:val="Hyperlink"/>
              </w:rPr>
              <w:fldChar w:fldCharType="begin"/>
            </w:r>
            <w:r w:rsidRPr="009B49FF">
              <w:rPr>
                <w:rStyle w:val="Hyperlink"/>
              </w:rPr>
              <w:instrText xml:space="preserve"> </w:instrText>
            </w:r>
            <w:r>
              <w:instrText>HYPERLINK \l "_Toc195466555"</w:instrText>
            </w:r>
            <w:r w:rsidRPr="009B49FF">
              <w:rPr>
                <w:rStyle w:val="Hyperlink"/>
              </w:rPr>
              <w:instrText xml:space="preserve"> </w:instrText>
            </w:r>
            <w:r w:rsidRPr="009B49FF">
              <w:rPr>
                <w:rStyle w:val="Hyperlink"/>
              </w:rPr>
            </w:r>
            <w:r w:rsidRPr="009B49FF">
              <w:rPr>
                <w:rStyle w:val="Hyperlink"/>
              </w:rPr>
              <w:fldChar w:fldCharType="separate"/>
            </w:r>
            <w:r w:rsidRPr="009B49FF">
              <w:rPr>
                <w:rStyle w:val="Hyperlink"/>
                <w:b/>
              </w:rPr>
              <w:t>Chapter 6:</w:t>
            </w:r>
            <w:r>
              <w:rPr>
                <w:rFonts w:asciiTheme="minorHAnsi" w:eastAsiaTheme="minorEastAsia" w:hAnsiTheme="minorHAnsi" w:cstheme="minorBidi"/>
                <w:iCs w:val="0"/>
                <w:smallCaps w:val="0"/>
                <w:kern w:val="2"/>
                <w14:ligatures w14:val="standardContextual"/>
              </w:rPr>
              <w:tab/>
            </w:r>
            <w:r w:rsidRPr="009B49FF">
              <w:rPr>
                <w:rStyle w:val="Hyperlink"/>
              </w:rPr>
              <w:t>Conclusion</w:t>
            </w:r>
            <w:r>
              <w:rPr>
                <w:webHidden/>
              </w:rPr>
              <w:tab/>
            </w:r>
            <w:r>
              <w:rPr>
                <w:webHidden/>
              </w:rPr>
              <w:fldChar w:fldCharType="begin"/>
            </w:r>
            <w:r>
              <w:rPr>
                <w:webHidden/>
              </w:rPr>
              <w:instrText xml:space="preserve"> PAGEREF _Toc195466555 \h </w:instrText>
            </w:r>
            <w:r>
              <w:rPr>
                <w:webHidden/>
              </w:rPr>
            </w:r>
          </w:ins>
          <w:r>
            <w:rPr>
              <w:webHidden/>
            </w:rPr>
            <w:fldChar w:fldCharType="separate"/>
          </w:r>
          <w:ins w:id="382" w:author="ANANDHAKRISHNAN MADATHIL REMESH" w:date="2025-04-13T20:05:00Z" w16du:dateUtc="2025-04-13T19:05:00Z">
            <w:r w:rsidR="009B2C7D">
              <w:rPr>
                <w:webHidden/>
              </w:rPr>
              <w:t>65</w:t>
            </w:r>
          </w:ins>
          <w:ins w:id="383" w:author="ANANDHAKRISHNAN MADATHIL REMESH" w:date="2025-04-13T19:54:00Z" w16du:dateUtc="2025-04-13T18:54:00Z">
            <w:r>
              <w:rPr>
                <w:webHidden/>
              </w:rPr>
              <w:fldChar w:fldCharType="end"/>
            </w:r>
            <w:r w:rsidRPr="009B49FF">
              <w:rPr>
                <w:rStyle w:val="Hyperlink"/>
              </w:rPr>
              <w:fldChar w:fldCharType="end"/>
            </w:r>
          </w:ins>
        </w:p>
        <w:p w14:paraId="1BEBBD44" w14:textId="25EFD6B0" w:rsidR="00920BB6" w:rsidRDefault="00920BB6">
          <w:pPr>
            <w:pStyle w:val="TOC2"/>
            <w:rPr>
              <w:ins w:id="384" w:author="ANANDHAKRISHNAN MADATHIL REMESH" w:date="2025-04-13T19:54:00Z" w16du:dateUtc="2025-04-13T18:54:00Z"/>
              <w:rFonts w:asciiTheme="minorHAnsi" w:eastAsiaTheme="minorEastAsia" w:hAnsiTheme="minorHAnsi" w:cstheme="minorBidi"/>
              <w:noProof/>
              <w:kern w:val="2"/>
              <w14:ligatures w14:val="standardContextual"/>
            </w:rPr>
          </w:pPr>
          <w:ins w:id="38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"_Toc195466556"</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6.1</w:t>
            </w:r>
            <w:r>
              <w:rPr>
                <w:rFonts w:asciiTheme="minorHAnsi" w:eastAsiaTheme="minorEastAsia" w:hAnsiTheme="minorHAnsi" w:cstheme="minorBidi"/>
                <w:noProof/>
                <w:kern w:val="2"/>
                <w14:ligatures w14:val="standardContextual"/>
              </w:rPr>
              <w:tab/>
            </w:r>
            <w:r w:rsidRPr="009B49FF">
              <w:rPr>
                <w:rStyle w:val="Hyperlink"/>
                <w:noProof/>
              </w:rPr>
              <w:t>Concluding remarks</w:t>
            </w:r>
            <w:r>
              <w:rPr>
                <w:noProof/>
                <w:webHidden/>
              </w:rPr>
              <w:tab/>
            </w:r>
            <w:r>
              <w:rPr>
                <w:noProof/>
                <w:webHidden/>
              </w:rPr>
              <w:fldChar w:fldCharType="begin"/>
            </w:r>
            <w:r>
              <w:rPr>
                <w:noProof/>
                <w:webHidden/>
              </w:rPr>
              <w:instrText xml:space="preserve"> PAGEREF _Toc195466556 \h </w:instrText>
            </w:r>
            <w:r>
              <w:rPr>
                <w:noProof/>
                <w:webHidden/>
              </w:rPr>
            </w:r>
          </w:ins>
          <w:r>
            <w:rPr>
              <w:noProof/>
              <w:webHidden/>
            </w:rPr>
            <w:fldChar w:fldCharType="separate"/>
          </w:r>
          <w:ins w:id="386" w:author="ANANDHAKRISHNAN MADATHIL REMESH" w:date="2025-04-13T20:05:00Z" w16du:dateUtc="2025-04-13T19:05:00Z">
            <w:r w:rsidR="009B2C7D">
              <w:rPr>
                <w:noProof/>
                <w:webHidden/>
              </w:rPr>
              <w:t>65</w:t>
            </w:r>
          </w:ins>
          <w:ins w:id="387" w:author="ANANDHAKRISHNAN MADATHIL REMESH" w:date="2025-04-13T19:54:00Z" w16du:dateUtc="2025-04-13T18:54:00Z">
            <w:r>
              <w:rPr>
                <w:noProof/>
                <w:webHidden/>
              </w:rPr>
              <w:fldChar w:fldCharType="end"/>
            </w:r>
            <w:r w:rsidRPr="009B49FF">
              <w:rPr>
                <w:rStyle w:val="Hyperlink"/>
                <w:noProof/>
              </w:rPr>
              <w:fldChar w:fldCharType="end"/>
            </w:r>
          </w:ins>
        </w:p>
        <w:p w14:paraId="3DC8992B" w14:textId="4E196B61" w:rsidR="00920BB6" w:rsidRDefault="00920BB6">
          <w:pPr>
            <w:pStyle w:val="TOC2"/>
            <w:rPr>
              <w:ins w:id="388" w:author="ANANDHAKRISHNAN MADATHIL REMESH" w:date="2025-04-13T19:54:00Z" w16du:dateUtc="2025-04-13T18:54:00Z"/>
              <w:rFonts w:asciiTheme="minorHAnsi" w:eastAsiaTheme="minorEastAsia" w:hAnsiTheme="minorHAnsi" w:cstheme="minorBidi"/>
              <w:noProof/>
              <w:kern w:val="2"/>
              <w14:ligatures w14:val="standardContextual"/>
            </w:rPr>
          </w:pPr>
          <w:ins w:id="389"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"_Toc195466557"</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6.2</w:t>
            </w:r>
            <w:r>
              <w:rPr>
                <w:rFonts w:asciiTheme="minorHAnsi" w:eastAsiaTheme="minorEastAsia" w:hAnsiTheme="minorHAnsi" w:cstheme="minorBidi"/>
                <w:noProof/>
                <w:kern w:val="2"/>
                <w14:ligatures w14:val="standardContextual"/>
              </w:rPr>
              <w:tab/>
            </w:r>
            <w:r w:rsidRPr="009B49FF">
              <w:rPr>
                <w:rStyle w:val="Hyperlink"/>
                <w:noProof/>
              </w:rPr>
              <w:t>Limitations of the study</w:t>
            </w:r>
            <w:r>
              <w:rPr>
                <w:noProof/>
                <w:webHidden/>
              </w:rPr>
              <w:tab/>
            </w:r>
            <w:r>
              <w:rPr>
                <w:noProof/>
                <w:webHidden/>
              </w:rPr>
              <w:fldChar w:fldCharType="begin"/>
            </w:r>
            <w:r>
              <w:rPr>
                <w:noProof/>
                <w:webHidden/>
              </w:rPr>
              <w:instrText xml:space="preserve"> PAGEREF _Toc195466557 \h </w:instrText>
            </w:r>
            <w:r>
              <w:rPr>
                <w:noProof/>
                <w:webHidden/>
              </w:rPr>
            </w:r>
          </w:ins>
          <w:r>
            <w:rPr>
              <w:noProof/>
              <w:webHidden/>
            </w:rPr>
            <w:fldChar w:fldCharType="separate"/>
          </w:r>
          <w:ins w:id="390" w:author="ANANDHAKRISHNAN MADATHIL REMESH" w:date="2025-04-13T20:05:00Z" w16du:dateUtc="2025-04-13T19:05:00Z">
            <w:r w:rsidR="009B2C7D">
              <w:rPr>
                <w:noProof/>
                <w:webHidden/>
              </w:rPr>
              <w:t>66</w:t>
            </w:r>
          </w:ins>
          <w:ins w:id="391" w:author="ANANDHAKRISHNAN MADATHIL REMESH" w:date="2025-04-13T19:54:00Z" w16du:dateUtc="2025-04-13T18:54:00Z">
            <w:r>
              <w:rPr>
                <w:noProof/>
                <w:webHidden/>
              </w:rPr>
              <w:fldChar w:fldCharType="end"/>
            </w:r>
            <w:r w:rsidRPr="009B49FF">
              <w:rPr>
                <w:rStyle w:val="Hyperlink"/>
                <w:noProof/>
              </w:rPr>
              <w:fldChar w:fldCharType="end"/>
            </w:r>
          </w:ins>
        </w:p>
        <w:p w14:paraId="53A8DAB1" w14:textId="71637705" w:rsidR="00920BB6" w:rsidRDefault="00920BB6">
          <w:pPr>
            <w:pStyle w:val="TOC2"/>
            <w:rPr>
              <w:ins w:id="392" w:author="ANANDHAKRISHNAN MADATHIL REMESH" w:date="2025-04-13T19:54:00Z" w16du:dateUtc="2025-04-13T18:54:00Z"/>
              <w:rFonts w:asciiTheme="minorHAnsi" w:eastAsiaTheme="minorEastAsia" w:hAnsiTheme="minorHAnsi" w:cstheme="minorBidi"/>
              <w:noProof/>
              <w:kern w:val="2"/>
              <w14:ligatures w14:val="standardContextual"/>
            </w:rPr>
          </w:pPr>
          <w:ins w:id="393"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"_Toc195466558"</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6.3</w:t>
            </w:r>
            <w:r>
              <w:rPr>
                <w:rFonts w:asciiTheme="minorHAnsi" w:eastAsiaTheme="minorEastAsia" w:hAnsiTheme="minorHAnsi" w:cstheme="minorBidi"/>
                <w:noProof/>
                <w:kern w:val="2"/>
                <w14:ligatures w14:val="standardContextual"/>
              </w:rPr>
              <w:tab/>
            </w:r>
            <w:r w:rsidRPr="009B49FF">
              <w:rPr>
                <w:rStyle w:val="Hyperlink"/>
                <w:noProof/>
              </w:rPr>
              <w:t>Recommendations for practical implementation</w:t>
            </w:r>
            <w:r>
              <w:rPr>
                <w:noProof/>
                <w:webHidden/>
              </w:rPr>
              <w:tab/>
            </w:r>
            <w:r>
              <w:rPr>
                <w:noProof/>
                <w:webHidden/>
              </w:rPr>
              <w:fldChar w:fldCharType="begin"/>
            </w:r>
            <w:r>
              <w:rPr>
                <w:noProof/>
                <w:webHidden/>
              </w:rPr>
              <w:instrText xml:space="preserve"> PAGEREF _Toc195466558 \h </w:instrText>
            </w:r>
            <w:r>
              <w:rPr>
                <w:noProof/>
                <w:webHidden/>
              </w:rPr>
            </w:r>
          </w:ins>
          <w:r>
            <w:rPr>
              <w:noProof/>
              <w:webHidden/>
            </w:rPr>
            <w:fldChar w:fldCharType="separate"/>
          </w:r>
          <w:ins w:id="394" w:author="ANANDHAKRISHNAN MADATHIL REMESH" w:date="2025-04-13T20:05:00Z" w16du:dateUtc="2025-04-13T19:05:00Z">
            <w:r w:rsidR="009B2C7D">
              <w:rPr>
                <w:noProof/>
                <w:webHidden/>
              </w:rPr>
              <w:t>66</w:t>
            </w:r>
          </w:ins>
          <w:ins w:id="395" w:author="ANANDHAKRISHNAN MADATHIL REMESH" w:date="2025-04-13T19:54:00Z" w16du:dateUtc="2025-04-13T18:54:00Z">
            <w:r>
              <w:rPr>
                <w:noProof/>
                <w:webHidden/>
              </w:rPr>
              <w:fldChar w:fldCharType="end"/>
            </w:r>
            <w:r w:rsidRPr="009B49FF">
              <w:rPr>
                <w:rStyle w:val="Hyperlink"/>
                <w:noProof/>
              </w:rPr>
              <w:fldChar w:fldCharType="end"/>
            </w:r>
          </w:ins>
        </w:p>
        <w:p w14:paraId="0FDA8A80" w14:textId="354F654B" w:rsidR="00920BB6" w:rsidRDefault="00920BB6">
          <w:pPr>
            <w:pStyle w:val="TOC2"/>
            <w:rPr>
              <w:ins w:id="396" w:author="ANANDHAKRISHNAN MADATHIL REMESH" w:date="2025-04-13T19:54:00Z" w16du:dateUtc="2025-04-13T18:54:00Z"/>
              <w:rFonts w:asciiTheme="minorHAnsi" w:eastAsiaTheme="minorEastAsia" w:hAnsiTheme="minorHAnsi" w:cstheme="minorBidi"/>
              <w:noProof/>
              <w:kern w:val="2"/>
              <w14:ligatures w14:val="standardContextual"/>
            </w:rPr>
          </w:pPr>
          <w:ins w:id="397"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"_Toc195466559"</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6.4</w:t>
            </w:r>
            <w:r>
              <w:rPr>
                <w:rFonts w:asciiTheme="minorHAnsi" w:eastAsiaTheme="minorEastAsia" w:hAnsiTheme="minorHAnsi" w:cstheme="minorBidi"/>
                <w:noProof/>
                <w:kern w:val="2"/>
                <w14:ligatures w14:val="standardContextual"/>
              </w:rPr>
              <w:tab/>
            </w:r>
            <w:r w:rsidRPr="009B49FF">
              <w:rPr>
                <w:rStyle w:val="Hyperlink"/>
                <w:noProof/>
              </w:rPr>
              <w:t>Recommendations for future research</w:t>
            </w:r>
            <w:r>
              <w:rPr>
                <w:noProof/>
                <w:webHidden/>
              </w:rPr>
              <w:tab/>
            </w:r>
            <w:r>
              <w:rPr>
                <w:noProof/>
                <w:webHidden/>
              </w:rPr>
              <w:fldChar w:fldCharType="begin"/>
            </w:r>
            <w:r>
              <w:rPr>
                <w:noProof/>
                <w:webHidden/>
              </w:rPr>
              <w:instrText xml:space="preserve"> PAGEREF _Toc195466559 \h </w:instrText>
            </w:r>
            <w:r>
              <w:rPr>
                <w:noProof/>
                <w:webHidden/>
              </w:rPr>
            </w:r>
          </w:ins>
          <w:r>
            <w:rPr>
              <w:noProof/>
              <w:webHidden/>
            </w:rPr>
            <w:fldChar w:fldCharType="separate"/>
          </w:r>
          <w:ins w:id="398" w:author="ANANDHAKRISHNAN MADATHIL REMESH" w:date="2025-04-13T20:05:00Z" w16du:dateUtc="2025-04-13T19:05:00Z">
            <w:r w:rsidR="009B2C7D">
              <w:rPr>
                <w:noProof/>
                <w:webHidden/>
              </w:rPr>
              <w:t>67</w:t>
            </w:r>
          </w:ins>
          <w:ins w:id="399" w:author="ANANDHAKRISHNAN MADATHIL REMESH" w:date="2025-04-13T19:54:00Z" w16du:dateUtc="2025-04-13T18:54:00Z">
            <w:r>
              <w:rPr>
                <w:noProof/>
                <w:webHidden/>
              </w:rPr>
              <w:fldChar w:fldCharType="end"/>
            </w:r>
            <w:r w:rsidRPr="009B49FF">
              <w:rPr>
                <w:rStyle w:val="Hyperlink"/>
                <w:noProof/>
              </w:rPr>
              <w:fldChar w:fldCharType="end"/>
            </w:r>
          </w:ins>
        </w:p>
        <w:p w14:paraId="4E000DF1" w14:textId="58477B00" w:rsidR="00920BB6" w:rsidRDefault="00920BB6">
          <w:pPr>
            <w:pStyle w:val="TOC2"/>
            <w:rPr>
              <w:ins w:id="400" w:author="ANANDHAKRISHNAN MADATHIL REMESH" w:date="2025-04-13T19:54:00Z" w16du:dateUtc="2025-04-13T18:54:00Z"/>
              <w:rFonts w:asciiTheme="minorHAnsi" w:eastAsiaTheme="minorEastAsia" w:hAnsiTheme="minorHAnsi" w:cstheme="minorBidi"/>
              <w:noProof/>
              <w:kern w:val="2"/>
              <w14:ligatures w14:val="standardContextual"/>
            </w:rPr>
          </w:pPr>
          <w:ins w:id="401"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"_Toc195466560"</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6.5</w:t>
            </w:r>
            <w:r>
              <w:rPr>
                <w:rFonts w:asciiTheme="minorHAnsi" w:eastAsiaTheme="minorEastAsia" w:hAnsiTheme="minorHAnsi" w:cstheme="minorBidi"/>
                <w:noProof/>
                <w:kern w:val="2"/>
                <w14:ligatures w14:val="standardContextual"/>
              </w:rPr>
              <w:tab/>
            </w:r>
            <w:r w:rsidRPr="009B49FF">
              <w:rPr>
                <w:rStyle w:val="Hyperlink"/>
                <w:noProof/>
              </w:rPr>
              <w:t>Concluding insights: advancing flood prediction through practical and interpretable AI</w:t>
            </w:r>
            <w:r>
              <w:rPr>
                <w:noProof/>
                <w:webHidden/>
              </w:rPr>
              <w:tab/>
            </w:r>
            <w:r>
              <w:rPr>
                <w:noProof/>
                <w:webHidden/>
              </w:rPr>
              <w:fldChar w:fldCharType="begin"/>
            </w:r>
            <w:r>
              <w:rPr>
                <w:noProof/>
                <w:webHidden/>
              </w:rPr>
              <w:instrText xml:space="preserve"> PAGEREF _Toc195466560 \h </w:instrText>
            </w:r>
            <w:r>
              <w:rPr>
                <w:noProof/>
                <w:webHidden/>
              </w:rPr>
            </w:r>
          </w:ins>
          <w:r>
            <w:rPr>
              <w:noProof/>
              <w:webHidden/>
            </w:rPr>
            <w:fldChar w:fldCharType="separate"/>
          </w:r>
          <w:ins w:id="402" w:author="ANANDHAKRISHNAN MADATHIL REMESH" w:date="2025-04-13T20:05:00Z" w16du:dateUtc="2025-04-13T19:05:00Z">
            <w:r w:rsidR="009B2C7D">
              <w:rPr>
                <w:noProof/>
                <w:webHidden/>
              </w:rPr>
              <w:t>68</w:t>
            </w:r>
          </w:ins>
          <w:ins w:id="403" w:author="ANANDHAKRISHNAN MADATHIL REMESH" w:date="2025-04-13T19:54:00Z" w16du:dateUtc="2025-04-13T18:54:00Z">
            <w:r>
              <w:rPr>
                <w:noProof/>
                <w:webHidden/>
              </w:rPr>
              <w:fldChar w:fldCharType="end"/>
            </w:r>
            <w:r w:rsidRPr="009B49FF">
              <w:rPr>
                <w:rStyle w:val="Hyperlink"/>
                <w:noProof/>
              </w:rPr>
              <w:fldChar w:fldCharType="end"/>
            </w:r>
          </w:ins>
        </w:p>
        <w:p w14:paraId="7323AE4A" w14:textId="3615A293" w:rsidR="00920BB6" w:rsidRDefault="00920BB6">
          <w:pPr>
            <w:pStyle w:val="TOC2"/>
            <w:rPr>
              <w:ins w:id="404" w:author="ANANDHAKRISHNAN MADATHIL REMESH" w:date="2025-04-13T19:54:00Z" w16du:dateUtc="2025-04-13T18:54:00Z"/>
              <w:rFonts w:asciiTheme="minorHAnsi" w:eastAsiaTheme="minorEastAsia" w:hAnsiTheme="minorHAnsi" w:cstheme="minorBidi"/>
              <w:noProof/>
              <w:kern w:val="2"/>
              <w14:ligatures w14:val="standardContextual"/>
            </w:rPr>
          </w:pPr>
          <w:ins w:id="405" w:author="ANANDHAKRISHNAN MADATHIL REMESH" w:date="2025-04-13T19:54:00Z" w16du:dateUtc="2025-04-13T18:54:00Z">
            <w:r w:rsidRPr="009B49FF">
              <w:rPr>
                <w:rStyle w:val="Hyperlink"/>
                <w:noProof/>
              </w:rPr>
              <w:fldChar w:fldCharType="begin"/>
            </w:r>
            <w:r w:rsidRPr="009B49FF">
              <w:rPr>
                <w:rStyle w:val="Hyperlink"/>
                <w:noProof/>
              </w:rPr>
              <w:instrText xml:space="preserve"> </w:instrText>
            </w:r>
            <w:r>
              <w:rPr>
                <w:noProof/>
              </w:rPr>
              <w:instrText>HYPERLINK \l "_Toc195466561"</w:instrText>
            </w:r>
            <w:r w:rsidRPr="009B49FF">
              <w:rPr>
                <w:rStyle w:val="Hyperlink"/>
                <w:noProof/>
              </w:rPr>
              <w:instrText xml:space="preserve"> </w:instrText>
            </w:r>
            <w:r w:rsidRPr="009B49FF">
              <w:rPr>
                <w:rStyle w:val="Hyperlink"/>
                <w:noProof/>
              </w:rPr>
            </w:r>
            <w:r w:rsidRPr="009B49FF">
              <w:rPr>
                <w:rStyle w:val="Hyperlink"/>
                <w:noProof/>
              </w:rPr>
              <w:fldChar w:fldCharType="separate"/>
            </w:r>
            <w:r w:rsidRPr="009B49FF">
              <w:rPr>
                <w:rStyle w:val="Hyperlink"/>
                <w:noProof/>
              </w:rPr>
              <w:t>6.6</w:t>
            </w:r>
            <w:r>
              <w:rPr>
                <w:rFonts w:asciiTheme="minorHAnsi" w:eastAsiaTheme="minorEastAsia" w:hAnsiTheme="minorHAnsi" w:cstheme="minorBidi"/>
                <w:noProof/>
                <w:kern w:val="2"/>
                <w14:ligatures w14:val="standardContextual"/>
              </w:rPr>
              <w:tab/>
            </w:r>
            <w:r w:rsidRPr="009B49FF">
              <w:rPr>
                <w:rStyle w:val="Hyperlink"/>
                <w:noProof/>
              </w:rPr>
              <w:t>Final reflection</w:t>
            </w:r>
            <w:r>
              <w:rPr>
                <w:noProof/>
                <w:webHidden/>
              </w:rPr>
              <w:tab/>
            </w:r>
            <w:r>
              <w:rPr>
                <w:noProof/>
                <w:webHidden/>
              </w:rPr>
              <w:fldChar w:fldCharType="begin"/>
            </w:r>
            <w:r>
              <w:rPr>
                <w:noProof/>
                <w:webHidden/>
              </w:rPr>
              <w:instrText xml:space="preserve"> PAGEREF _Toc195466561 \h </w:instrText>
            </w:r>
            <w:r>
              <w:rPr>
                <w:noProof/>
                <w:webHidden/>
              </w:rPr>
            </w:r>
          </w:ins>
          <w:r>
            <w:rPr>
              <w:noProof/>
              <w:webHidden/>
            </w:rPr>
            <w:fldChar w:fldCharType="separate"/>
          </w:r>
          <w:ins w:id="406" w:author="ANANDHAKRISHNAN MADATHIL REMESH" w:date="2025-04-13T20:05:00Z" w16du:dateUtc="2025-04-13T19:05:00Z">
            <w:r w:rsidR="009B2C7D">
              <w:rPr>
                <w:noProof/>
                <w:webHidden/>
              </w:rPr>
              <w:t>68</w:t>
            </w:r>
          </w:ins>
          <w:ins w:id="407" w:author="ANANDHAKRISHNAN MADATHIL REMESH" w:date="2025-04-13T19:54:00Z" w16du:dateUtc="2025-04-13T18:54:00Z">
            <w:r>
              <w:rPr>
                <w:noProof/>
                <w:webHidden/>
              </w:rPr>
              <w:fldChar w:fldCharType="end"/>
            </w:r>
            <w:r w:rsidRPr="009B49FF">
              <w:rPr>
                <w:rStyle w:val="Hyperlink"/>
                <w:noProof/>
              </w:rPr>
              <w:fldChar w:fldCharType="end"/>
            </w:r>
          </w:ins>
        </w:p>
        <w:p w14:paraId="0527004A" w14:textId="3AE2419F" w:rsidR="00F30EE7" w:rsidRPr="00272B1A" w:rsidDel="00BF7AC6" w:rsidRDefault="00F30EE7">
          <w:pPr>
            <w:pStyle w:val="TOC1"/>
            <w:rPr>
              <w:del w:id="408" w:author="ANANDHAKRISHNAN MADATHIL REMESH" w:date="2025-03-27T00:34:00Z" w16du:dateUtc="2025-03-27T00:34:00Z"/>
              <w:rFonts w:ascii="Trebuchet MS" w:hAnsi="Trebuchet MS" w:cstheme="minorBidi"/>
              <w:iCs w:val="0"/>
              <w:smallCaps w:val="0"/>
              <w:kern w:val="2"/>
              <w:sz w:val="22"/>
              <w:lang w:eastAsia="zh-CN"/>
              <w14:ligatures w14:val="standardContextual"/>
              <w:rPrChange w:id="409" w:author="ANANDHAKRISHNAN MADATHIL REMESH" w:date="2025-03-27T01:05:00Z" w16du:dateUtc="2025-03-27T01:05:00Z">
                <w:rPr>
                  <w:del w:id="410" w:author="ANANDHAKRISHNAN MADATHIL REMESH" w:date="2025-03-27T00:34:00Z" w16du:dateUtc="2025-03-27T00:34:00Z"/>
                  <w:rFonts w:asciiTheme="minorHAnsi" w:hAnsiTheme="minorHAnsi" w:cstheme="minorBidi"/>
                  <w:iCs w:val="0"/>
                  <w:smallCaps w:val="0"/>
                  <w:kern w:val="2"/>
                  <w:sz w:val="22"/>
                  <w:lang w:eastAsia="zh-CN"/>
                  <w14:ligatures w14:val="standardContextual"/>
                </w:rPr>
              </w:rPrChange>
            </w:rPr>
          </w:pPr>
          <w:del w:id="411" w:author="ANANDHAKRISHNAN MADATHIL REMESH" w:date="2025-03-27T00:34:00Z" w16du:dateUtc="2025-03-27T00:34:00Z">
            <w:r w:rsidRPr="00272B1A" w:rsidDel="00BF7AC6">
              <w:rPr>
                <w:rFonts w:ascii="Trebuchet MS" w:hAnsi="Trebuchet MS"/>
                <w:rPrChange w:id="412" w:author="ANANDHAKRISHNAN MADATHIL REMESH" w:date="2025-03-27T01:05:00Z" w16du:dateUtc="2025-03-27T01:05:00Z">
                  <w:rPr>
                    <w:rStyle w:val="Hyperlink"/>
                    <w:iCs w:val="0"/>
                    <w:smallCaps w:val="0"/>
                  </w:rPr>
                </w:rPrChange>
              </w:rPr>
              <w:delText>Chapter 1:</w:delText>
            </w:r>
            <w:r w:rsidRPr="00272B1A" w:rsidDel="00BF7AC6">
              <w:rPr>
                <w:rFonts w:ascii="Trebuchet MS" w:hAnsi="Trebuchet MS"/>
                <w:kern w:val="2"/>
                <w:sz w:val="22"/>
                <w:lang w:eastAsia="zh-CN"/>
                <w14:ligatures w14:val="standardContextual"/>
                <w:rPrChange w:id="413" w:author="ANANDHAKRISHNAN MADATHIL REMESH" w:date="2025-03-27T01:05:00Z" w16du:dateUtc="2025-03-27T01:05:00Z">
                  <w:rPr>
                    <w:rFonts w:asciiTheme="minorHAnsi" w:hAnsiTheme="minorHAnsi"/>
                    <w:kern w:val="2"/>
                    <w:sz w:val="22"/>
                    <w:lang w:eastAsia="zh-CN"/>
                    <w14:ligatures w14:val="standardContextual"/>
                  </w:rPr>
                </w:rPrChange>
              </w:rPr>
              <w:tab/>
            </w:r>
            <w:r w:rsidRPr="00272B1A" w:rsidDel="00BF7AC6">
              <w:rPr>
                <w:rFonts w:ascii="Trebuchet MS" w:hAnsi="Trebuchet MS"/>
                <w:rPrChange w:id="414" w:author="ANANDHAKRISHNAN MADATHIL REMESH" w:date="2025-03-27T01:05:00Z" w16du:dateUtc="2025-03-27T01:05:00Z">
                  <w:rPr>
                    <w:rStyle w:val="Hyperlink"/>
                    <w:iCs w:val="0"/>
                    <w:smallCaps w:val="0"/>
                  </w:rPr>
                </w:rPrChange>
              </w:rPr>
              <w:delText>Introduction</w:delText>
            </w:r>
            <w:r w:rsidRPr="00272B1A" w:rsidDel="00BF7AC6">
              <w:rPr>
                <w:rFonts w:ascii="Trebuchet MS" w:hAnsi="Trebuchet MS"/>
                <w:iCs w:val="0"/>
                <w:smallCaps w:val="0"/>
                <w:webHidden/>
                <w:rPrChange w:id="415" w:author="ANANDHAKRISHNAN MADATHIL REMESH" w:date="2025-03-27T01:05:00Z" w16du:dateUtc="2025-03-27T01:05:00Z">
                  <w:rPr>
                    <w:iCs w:val="0"/>
                    <w:smallCaps w:val="0"/>
                    <w:webHidden/>
                  </w:rPr>
                </w:rPrChange>
              </w:rPr>
              <w:tab/>
            </w:r>
            <w:r w:rsidR="00C613D4" w:rsidRPr="00272B1A" w:rsidDel="00BF7AC6">
              <w:rPr>
                <w:rFonts w:ascii="Trebuchet MS" w:hAnsi="Trebuchet MS"/>
                <w:iCs w:val="0"/>
                <w:smallCaps w:val="0"/>
                <w:webHidden/>
                <w:rPrChange w:id="416" w:author="ANANDHAKRISHNAN MADATHIL REMESH" w:date="2025-03-27T01:05:00Z" w16du:dateUtc="2025-03-27T01:05:00Z">
                  <w:rPr>
                    <w:iCs w:val="0"/>
                    <w:smallCaps w:val="0"/>
                    <w:webHidden/>
                  </w:rPr>
                </w:rPrChange>
              </w:rPr>
              <w:delText>1</w:delText>
            </w:r>
          </w:del>
        </w:p>
        <w:p w14:paraId="4442DB5E" w14:textId="6C1195D3" w:rsidR="00F30EE7" w:rsidRPr="00272B1A" w:rsidDel="00BF7AC6" w:rsidRDefault="00F30EE7">
          <w:pPr>
            <w:pStyle w:val="TOC2"/>
            <w:rPr>
              <w:del w:id="417" w:author="ANANDHAKRISHNAN MADATHIL REMESH" w:date="2025-03-27T00:34:00Z" w16du:dateUtc="2025-03-27T00:34:00Z"/>
              <w:rFonts w:ascii="Trebuchet MS" w:hAnsi="Trebuchet MS"/>
              <w:noProof/>
              <w:kern w:val="2"/>
              <w:sz w:val="22"/>
              <w:lang w:eastAsia="zh-CN"/>
              <w14:ligatures w14:val="standardContextual"/>
              <w:rPrChange w:id="418" w:author="ANANDHAKRISHNAN MADATHIL REMESH" w:date="2025-03-27T01:05:00Z" w16du:dateUtc="2025-03-27T01:05:00Z">
                <w:rPr>
                  <w:del w:id="419" w:author="ANANDHAKRISHNAN MADATHIL REMESH" w:date="2025-03-27T00:34:00Z" w16du:dateUtc="2025-03-27T00:34:00Z"/>
                  <w:rFonts w:asciiTheme="minorHAnsi" w:hAnsiTheme="minorHAnsi"/>
                  <w:noProof/>
                  <w:kern w:val="2"/>
                  <w:sz w:val="22"/>
                  <w:lang w:eastAsia="zh-CN"/>
                  <w14:ligatures w14:val="standardContextual"/>
                </w:rPr>
              </w:rPrChange>
            </w:rPr>
          </w:pPr>
          <w:del w:id="420" w:author="ANANDHAKRISHNAN MADATHIL REMESH" w:date="2025-03-27T00:34:00Z" w16du:dateUtc="2025-03-27T00:34:00Z">
            <w:r w:rsidRPr="00272B1A" w:rsidDel="00BF7AC6">
              <w:rPr>
                <w:rFonts w:ascii="Trebuchet MS" w:hAnsi="Trebuchet MS"/>
                <w:noProof/>
                <w:rPrChange w:id="421" w:author="ANANDHAKRISHNAN MADATHIL REMESH" w:date="2025-03-27T01:05:00Z" w16du:dateUtc="2025-03-27T01:05:00Z">
                  <w:rPr>
                    <w:rStyle w:val="Hyperlink"/>
                    <w:noProof/>
                  </w:rPr>
                </w:rPrChange>
              </w:rPr>
              <w:delText>1.1</w:delText>
            </w:r>
            <w:r w:rsidRPr="00272B1A" w:rsidDel="00BF7AC6">
              <w:rPr>
                <w:rFonts w:ascii="Trebuchet MS" w:hAnsi="Trebuchet MS"/>
                <w:noProof/>
                <w:kern w:val="2"/>
                <w:sz w:val="22"/>
                <w:lang w:eastAsia="zh-CN"/>
                <w14:ligatures w14:val="standardContextual"/>
                <w:rPrChange w:id="422"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23" w:author="ANANDHAKRISHNAN MADATHIL REMESH" w:date="2025-03-27T01:05:00Z" w16du:dateUtc="2025-03-27T01:05:00Z">
                  <w:rPr>
                    <w:rStyle w:val="Hyperlink"/>
                    <w:noProof/>
                  </w:rPr>
                </w:rPrChange>
              </w:rPr>
              <w:delText>Research Background</w:delText>
            </w:r>
            <w:r w:rsidRPr="00272B1A" w:rsidDel="00BF7AC6">
              <w:rPr>
                <w:rFonts w:ascii="Trebuchet MS" w:hAnsi="Trebuchet MS"/>
                <w:noProof/>
                <w:webHidden/>
                <w:rPrChange w:id="424"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25" w:author="ANANDHAKRISHNAN MADATHIL REMESH" w:date="2025-03-27T01:05:00Z" w16du:dateUtc="2025-03-27T01:05:00Z">
                  <w:rPr>
                    <w:noProof/>
                    <w:webHidden/>
                  </w:rPr>
                </w:rPrChange>
              </w:rPr>
              <w:delText>1</w:delText>
            </w:r>
          </w:del>
        </w:p>
        <w:p w14:paraId="53E67FBC" w14:textId="57B4B203" w:rsidR="00F30EE7" w:rsidRPr="00272B1A" w:rsidDel="00BF7AC6" w:rsidRDefault="00F30EE7">
          <w:pPr>
            <w:pStyle w:val="TOC2"/>
            <w:rPr>
              <w:del w:id="426" w:author="ANANDHAKRISHNAN MADATHIL REMESH" w:date="2025-03-27T00:34:00Z" w16du:dateUtc="2025-03-27T00:34:00Z"/>
              <w:rFonts w:ascii="Trebuchet MS" w:hAnsi="Trebuchet MS"/>
              <w:noProof/>
              <w:kern w:val="2"/>
              <w:sz w:val="22"/>
              <w:lang w:eastAsia="zh-CN"/>
              <w14:ligatures w14:val="standardContextual"/>
              <w:rPrChange w:id="427" w:author="ANANDHAKRISHNAN MADATHIL REMESH" w:date="2025-03-27T01:05:00Z" w16du:dateUtc="2025-03-27T01:05:00Z">
                <w:rPr>
                  <w:del w:id="428" w:author="ANANDHAKRISHNAN MADATHIL REMESH" w:date="2025-03-27T00:34:00Z" w16du:dateUtc="2025-03-27T00:34:00Z"/>
                  <w:rFonts w:asciiTheme="minorHAnsi" w:hAnsiTheme="minorHAnsi"/>
                  <w:noProof/>
                  <w:kern w:val="2"/>
                  <w:sz w:val="22"/>
                  <w:lang w:eastAsia="zh-CN"/>
                  <w14:ligatures w14:val="standardContextual"/>
                </w:rPr>
              </w:rPrChange>
            </w:rPr>
          </w:pPr>
          <w:del w:id="429" w:author="ANANDHAKRISHNAN MADATHIL REMESH" w:date="2025-03-27T00:34:00Z" w16du:dateUtc="2025-03-27T00:34:00Z">
            <w:r w:rsidRPr="00272B1A" w:rsidDel="00BF7AC6">
              <w:rPr>
                <w:rFonts w:ascii="Trebuchet MS" w:hAnsi="Trebuchet MS"/>
                <w:noProof/>
                <w:rPrChange w:id="430" w:author="ANANDHAKRISHNAN MADATHIL REMESH" w:date="2025-03-27T01:05:00Z" w16du:dateUtc="2025-03-27T01:05:00Z">
                  <w:rPr>
                    <w:rStyle w:val="Hyperlink"/>
                    <w:noProof/>
                  </w:rPr>
                </w:rPrChange>
              </w:rPr>
              <w:delText>1.2</w:delText>
            </w:r>
            <w:r w:rsidRPr="00272B1A" w:rsidDel="00BF7AC6">
              <w:rPr>
                <w:rFonts w:ascii="Trebuchet MS" w:hAnsi="Trebuchet MS"/>
                <w:noProof/>
                <w:kern w:val="2"/>
                <w:sz w:val="22"/>
                <w:lang w:eastAsia="zh-CN"/>
                <w14:ligatures w14:val="standardContextual"/>
                <w:rPrChange w:id="431"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32" w:author="ANANDHAKRISHNAN MADATHIL REMESH" w:date="2025-03-27T01:05:00Z" w16du:dateUtc="2025-03-27T01:05:00Z">
                  <w:rPr>
                    <w:rStyle w:val="Hyperlink"/>
                    <w:noProof/>
                  </w:rPr>
                </w:rPrChange>
              </w:rPr>
              <w:delText>Problem Statement</w:delText>
            </w:r>
            <w:r w:rsidRPr="00272B1A" w:rsidDel="00BF7AC6">
              <w:rPr>
                <w:rFonts w:ascii="Trebuchet MS" w:hAnsi="Trebuchet MS"/>
                <w:noProof/>
                <w:webHidden/>
                <w:rPrChange w:id="433"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34" w:author="ANANDHAKRISHNAN MADATHIL REMESH" w:date="2025-03-27T01:05:00Z" w16du:dateUtc="2025-03-27T01:05:00Z">
                  <w:rPr>
                    <w:noProof/>
                    <w:webHidden/>
                  </w:rPr>
                </w:rPrChange>
              </w:rPr>
              <w:delText>1</w:delText>
            </w:r>
          </w:del>
        </w:p>
        <w:p w14:paraId="4CBF404A" w14:textId="75B5DDB1" w:rsidR="00F30EE7" w:rsidRPr="00272B1A" w:rsidDel="00BF7AC6" w:rsidRDefault="00F30EE7">
          <w:pPr>
            <w:pStyle w:val="TOC2"/>
            <w:rPr>
              <w:del w:id="435" w:author="ANANDHAKRISHNAN MADATHIL REMESH" w:date="2025-03-27T00:34:00Z" w16du:dateUtc="2025-03-27T00:34:00Z"/>
              <w:rFonts w:ascii="Trebuchet MS" w:hAnsi="Trebuchet MS"/>
              <w:noProof/>
              <w:kern w:val="2"/>
              <w:sz w:val="22"/>
              <w:lang w:eastAsia="zh-CN"/>
              <w14:ligatures w14:val="standardContextual"/>
              <w:rPrChange w:id="436" w:author="ANANDHAKRISHNAN MADATHIL REMESH" w:date="2025-03-27T01:05:00Z" w16du:dateUtc="2025-03-27T01:05:00Z">
                <w:rPr>
                  <w:del w:id="437" w:author="ANANDHAKRISHNAN MADATHIL REMESH" w:date="2025-03-27T00:34:00Z" w16du:dateUtc="2025-03-27T00:34:00Z"/>
                  <w:rFonts w:asciiTheme="minorHAnsi" w:hAnsiTheme="minorHAnsi"/>
                  <w:noProof/>
                  <w:kern w:val="2"/>
                  <w:sz w:val="22"/>
                  <w:lang w:eastAsia="zh-CN"/>
                  <w14:ligatures w14:val="standardContextual"/>
                </w:rPr>
              </w:rPrChange>
            </w:rPr>
          </w:pPr>
          <w:del w:id="438" w:author="ANANDHAKRISHNAN MADATHIL REMESH" w:date="2025-03-27T00:34:00Z" w16du:dateUtc="2025-03-27T00:34:00Z">
            <w:r w:rsidRPr="00272B1A" w:rsidDel="00BF7AC6">
              <w:rPr>
                <w:rFonts w:ascii="Trebuchet MS" w:hAnsi="Trebuchet MS"/>
                <w:noProof/>
                <w:rPrChange w:id="439" w:author="ANANDHAKRISHNAN MADATHIL REMESH" w:date="2025-03-27T01:05:00Z" w16du:dateUtc="2025-03-27T01:05:00Z">
                  <w:rPr>
                    <w:rStyle w:val="Hyperlink"/>
                    <w:noProof/>
                  </w:rPr>
                </w:rPrChange>
              </w:rPr>
              <w:delText>1.3</w:delText>
            </w:r>
            <w:r w:rsidRPr="00272B1A" w:rsidDel="00BF7AC6">
              <w:rPr>
                <w:rFonts w:ascii="Trebuchet MS" w:hAnsi="Trebuchet MS"/>
                <w:noProof/>
                <w:kern w:val="2"/>
                <w:sz w:val="22"/>
                <w:lang w:eastAsia="zh-CN"/>
                <w14:ligatures w14:val="standardContextual"/>
                <w:rPrChange w:id="440"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41" w:author="ANANDHAKRISHNAN MADATHIL REMESH" w:date="2025-03-27T01:05:00Z" w16du:dateUtc="2025-03-27T01:05:00Z">
                  <w:rPr>
                    <w:rStyle w:val="Hyperlink"/>
                    <w:noProof/>
                  </w:rPr>
                </w:rPrChange>
              </w:rPr>
              <w:delText>Proposed Solution</w:delText>
            </w:r>
            <w:r w:rsidRPr="00272B1A" w:rsidDel="00BF7AC6">
              <w:rPr>
                <w:rFonts w:ascii="Trebuchet MS" w:hAnsi="Trebuchet MS"/>
                <w:noProof/>
                <w:webHidden/>
                <w:rPrChange w:id="442"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43" w:author="ANANDHAKRISHNAN MADATHIL REMESH" w:date="2025-03-27T01:05:00Z" w16du:dateUtc="2025-03-27T01:05:00Z">
                  <w:rPr>
                    <w:noProof/>
                    <w:webHidden/>
                  </w:rPr>
                </w:rPrChange>
              </w:rPr>
              <w:delText>2</w:delText>
            </w:r>
          </w:del>
        </w:p>
        <w:p w14:paraId="60122D6C" w14:textId="360F6B8F" w:rsidR="00F30EE7" w:rsidRPr="00272B1A" w:rsidDel="00BF7AC6" w:rsidRDefault="00F30EE7">
          <w:pPr>
            <w:pStyle w:val="TOC2"/>
            <w:rPr>
              <w:del w:id="444" w:author="ANANDHAKRISHNAN MADATHIL REMESH" w:date="2025-03-27T00:34:00Z" w16du:dateUtc="2025-03-27T00:34:00Z"/>
              <w:rFonts w:ascii="Trebuchet MS" w:hAnsi="Trebuchet MS"/>
              <w:noProof/>
              <w:kern w:val="2"/>
              <w:sz w:val="22"/>
              <w:lang w:eastAsia="zh-CN"/>
              <w14:ligatures w14:val="standardContextual"/>
              <w:rPrChange w:id="445" w:author="ANANDHAKRISHNAN MADATHIL REMESH" w:date="2025-03-27T01:05:00Z" w16du:dateUtc="2025-03-27T01:05:00Z">
                <w:rPr>
                  <w:del w:id="446" w:author="ANANDHAKRISHNAN MADATHIL REMESH" w:date="2025-03-27T00:34:00Z" w16du:dateUtc="2025-03-27T00:34:00Z"/>
                  <w:rFonts w:asciiTheme="minorHAnsi" w:hAnsiTheme="minorHAnsi"/>
                  <w:noProof/>
                  <w:kern w:val="2"/>
                  <w:sz w:val="22"/>
                  <w:lang w:eastAsia="zh-CN"/>
                  <w14:ligatures w14:val="standardContextual"/>
                </w:rPr>
              </w:rPrChange>
            </w:rPr>
          </w:pPr>
          <w:del w:id="447" w:author="ANANDHAKRISHNAN MADATHIL REMESH" w:date="2025-03-27T00:34:00Z" w16du:dateUtc="2025-03-27T00:34:00Z">
            <w:r w:rsidRPr="00272B1A" w:rsidDel="00BF7AC6">
              <w:rPr>
                <w:rFonts w:ascii="Trebuchet MS" w:hAnsi="Trebuchet MS"/>
                <w:noProof/>
                <w:rPrChange w:id="448" w:author="ANANDHAKRISHNAN MADATHIL REMESH" w:date="2025-03-27T01:05:00Z" w16du:dateUtc="2025-03-27T01:05:00Z">
                  <w:rPr>
                    <w:rStyle w:val="Hyperlink"/>
                    <w:noProof/>
                  </w:rPr>
                </w:rPrChange>
              </w:rPr>
              <w:delText>1.4</w:delText>
            </w:r>
            <w:r w:rsidRPr="00272B1A" w:rsidDel="00BF7AC6">
              <w:rPr>
                <w:rFonts w:ascii="Trebuchet MS" w:hAnsi="Trebuchet MS"/>
                <w:noProof/>
                <w:kern w:val="2"/>
                <w:sz w:val="22"/>
                <w:lang w:eastAsia="zh-CN"/>
                <w14:ligatures w14:val="standardContextual"/>
                <w:rPrChange w:id="449"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50" w:author="ANANDHAKRISHNAN MADATHIL REMESH" w:date="2025-03-27T01:05:00Z" w16du:dateUtc="2025-03-27T01:05:00Z">
                  <w:rPr>
                    <w:rStyle w:val="Hyperlink"/>
                    <w:noProof/>
                  </w:rPr>
                </w:rPrChange>
              </w:rPr>
              <w:delText>AIMS and objectives</w:delText>
            </w:r>
            <w:r w:rsidRPr="00272B1A" w:rsidDel="00BF7AC6">
              <w:rPr>
                <w:rFonts w:ascii="Trebuchet MS" w:hAnsi="Trebuchet MS"/>
                <w:noProof/>
                <w:webHidden/>
                <w:rPrChange w:id="451"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52" w:author="ANANDHAKRISHNAN MADATHIL REMESH" w:date="2025-03-27T01:05:00Z" w16du:dateUtc="2025-03-27T01:05:00Z">
                  <w:rPr>
                    <w:noProof/>
                    <w:webHidden/>
                  </w:rPr>
                </w:rPrChange>
              </w:rPr>
              <w:delText>2</w:delText>
            </w:r>
          </w:del>
        </w:p>
        <w:p w14:paraId="34658092" w14:textId="5988C00F" w:rsidR="00F30EE7" w:rsidRPr="00272B1A" w:rsidDel="00BF7AC6" w:rsidRDefault="00F30EE7">
          <w:pPr>
            <w:pStyle w:val="TOC2"/>
            <w:rPr>
              <w:del w:id="453" w:author="ANANDHAKRISHNAN MADATHIL REMESH" w:date="2025-03-27T00:34:00Z" w16du:dateUtc="2025-03-27T00:34:00Z"/>
              <w:rFonts w:ascii="Trebuchet MS" w:hAnsi="Trebuchet MS"/>
              <w:noProof/>
              <w:kern w:val="2"/>
              <w:sz w:val="22"/>
              <w:lang w:eastAsia="zh-CN"/>
              <w14:ligatures w14:val="standardContextual"/>
              <w:rPrChange w:id="454" w:author="ANANDHAKRISHNAN MADATHIL REMESH" w:date="2025-03-27T01:05:00Z" w16du:dateUtc="2025-03-27T01:05:00Z">
                <w:rPr>
                  <w:del w:id="455" w:author="ANANDHAKRISHNAN MADATHIL REMESH" w:date="2025-03-27T00:34:00Z" w16du:dateUtc="2025-03-27T00:34:00Z"/>
                  <w:rFonts w:asciiTheme="minorHAnsi" w:hAnsiTheme="minorHAnsi"/>
                  <w:noProof/>
                  <w:kern w:val="2"/>
                  <w:sz w:val="22"/>
                  <w:lang w:eastAsia="zh-CN"/>
                  <w14:ligatures w14:val="standardContextual"/>
                </w:rPr>
              </w:rPrChange>
            </w:rPr>
          </w:pPr>
          <w:del w:id="456" w:author="ANANDHAKRISHNAN MADATHIL REMESH" w:date="2025-03-27T00:34:00Z" w16du:dateUtc="2025-03-27T00:34:00Z">
            <w:r w:rsidRPr="00272B1A" w:rsidDel="00BF7AC6">
              <w:rPr>
                <w:rFonts w:ascii="Trebuchet MS" w:hAnsi="Trebuchet MS"/>
                <w:noProof/>
                <w:rPrChange w:id="457" w:author="ANANDHAKRISHNAN MADATHIL REMESH" w:date="2025-03-27T01:05:00Z" w16du:dateUtc="2025-03-27T01:05:00Z">
                  <w:rPr>
                    <w:rStyle w:val="Hyperlink"/>
                    <w:noProof/>
                  </w:rPr>
                </w:rPrChange>
              </w:rPr>
              <w:delText>1.5</w:delText>
            </w:r>
            <w:r w:rsidRPr="00272B1A" w:rsidDel="00BF7AC6">
              <w:rPr>
                <w:rFonts w:ascii="Trebuchet MS" w:hAnsi="Trebuchet MS"/>
                <w:noProof/>
                <w:kern w:val="2"/>
                <w:sz w:val="22"/>
                <w:lang w:eastAsia="zh-CN"/>
                <w14:ligatures w14:val="standardContextual"/>
                <w:rPrChange w:id="458"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59" w:author="ANANDHAKRISHNAN MADATHIL REMESH" w:date="2025-03-27T01:05:00Z" w16du:dateUtc="2025-03-27T01:05:00Z">
                  <w:rPr>
                    <w:rStyle w:val="Hyperlink"/>
                    <w:noProof/>
                  </w:rPr>
                </w:rPrChange>
              </w:rPr>
              <w:delText>Research Questions</w:delText>
            </w:r>
            <w:r w:rsidRPr="00272B1A" w:rsidDel="00BF7AC6">
              <w:rPr>
                <w:rFonts w:ascii="Trebuchet MS" w:hAnsi="Trebuchet MS"/>
                <w:noProof/>
                <w:webHidden/>
                <w:rPrChange w:id="460"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61" w:author="ANANDHAKRISHNAN MADATHIL REMESH" w:date="2025-03-27T01:05:00Z" w16du:dateUtc="2025-03-27T01:05:00Z">
                  <w:rPr>
                    <w:noProof/>
                    <w:webHidden/>
                  </w:rPr>
                </w:rPrChange>
              </w:rPr>
              <w:delText>2</w:delText>
            </w:r>
          </w:del>
        </w:p>
        <w:p w14:paraId="35022FF1" w14:textId="038591BF" w:rsidR="00F30EE7" w:rsidRPr="00272B1A" w:rsidDel="00BF7AC6" w:rsidRDefault="00F30EE7">
          <w:pPr>
            <w:pStyle w:val="TOC2"/>
            <w:rPr>
              <w:del w:id="462" w:author="ANANDHAKRISHNAN MADATHIL REMESH" w:date="2025-03-27T00:34:00Z" w16du:dateUtc="2025-03-27T00:34:00Z"/>
              <w:rFonts w:ascii="Trebuchet MS" w:hAnsi="Trebuchet MS"/>
              <w:noProof/>
              <w:kern w:val="2"/>
              <w:sz w:val="22"/>
              <w:lang w:eastAsia="zh-CN"/>
              <w14:ligatures w14:val="standardContextual"/>
              <w:rPrChange w:id="463" w:author="ANANDHAKRISHNAN MADATHIL REMESH" w:date="2025-03-27T01:05:00Z" w16du:dateUtc="2025-03-27T01:05:00Z">
                <w:rPr>
                  <w:del w:id="464" w:author="ANANDHAKRISHNAN MADATHIL REMESH" w:date="2025-03-27T00:34:00Z" w16du:dateUtc="2025-03-27T00:34:00Z"/>
                  <w:rFonts w:asciiTheme="minorHAnsi" w:hAnsiTheme="minorHAnsi"/>
                  <w:noProof/>
                  <w:kern w:val="2"/>
                  <w:sz w:val="22"/>
                  <w:lang w:eastAsia="zh-CN"/>
                  <w14:ligatures w14:val="standardContextual"/>
                </w:rPr>
              </w:rPrChange>
            </w:rPr>
          </w:pPr>
          <w:del w:id="465" w:author="ANANDHAKRISHNAN MADATHIL REMESH" w:date="2025-03-27T00:34:00Z" w16du:dateUtc="2025-03-27T00:34:00Z">
            <w:r w:rsidRPr="00272B1A" w:rsidDel="00BF7AC6">
              <w:rPr>
                <w:rFonts w:ascii="Trebuchet MS" w:hAnsi="Trebuchet MS"/>
                <w:noProof/>
                <w:rPrChange w:id="466" w:author="ANANDHAKRISHNAN MADATHIL REMESH" w:date="2025-03-27T01:05:00Z" w16du:dateUtc="2025-03-27T01:05:00Z">
                  <w:rPr>
                    <w:rStyle w:val="Hyperlink"/>
                    <w:noProof/>
                  </w:rPr>
                </w:rPrChange>
              </w:rPr>
              <w:delText>1.6</w:delText>
            </w:r>
            <w:r w:rsidRPr="00272B1A" w:rsidDel="00BF7AC6">
              <w:rPr>
                <w:rFonts w:ascii="Trebuchet MS" w:hAnsi="Trebuchet MS"/>
                <w:noProof/>
                <w:kern w:val="2"/>
                <w:sz w:val="22"/>
                <w:lang w:eastAsia="zh-CN"/>
                <w14:ligatures w14:val="standardContextual"/>
                <w:rPrChange w:id="467"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68" w:author="ANANDHAKRISHNAN MADATHIL REMESH" w:date="2025-03-27T01:05:00Z" w16du:dateUtc="2025-03-27T01:05:00Z">
                  <w:rPr>
                    <w:rStyle w:val="Hyperlink"/>
                    <w:noProof/>
                  </w:rPr>
                </w:rPrChange>
              </w:rPr>
              <w:delText>Ethical Consideration</w:delText>
            </w:r>
            <w:r w:rsidRPr="00272B1A" w:rsidDel="00BF7AC6">
              <w:rPr>
                <w:rFonts w:ascii="Trebuchet MS" w:hAnsi="Trebuchet MS"/>
                <w:noProof/>
                <w:webHidden/>
                <w:rPrChange w:id="469"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70" w:author="ANANDHAKRISHNAN MADATHIL REMESH" w:date="2025-03-27T01:05:00Z" w16du:dateUtc="2025-03-27T01:05:00Z">
                  <w:rPr>
                    <w:noProof/>
                    <w:webHidden/>
                  </w:rPr>
                </w:rPrChange>
              </w:rPr>
              <w:delText>2</w:delText>
            </w:r>
          </w:del>
        </w:p>
        <w:p w14:paraId="2FF5EE4B" w14:textId="46D86B83" w:rsidR="00F30EE7" w:rsidRPr="00272B1A" w:rsidDel="00BF7AC6" w:rsidRDefault="00F30EE7">
          <w:pPr>
            <w:pStyle w:val="TOC2"/>
            <w:rPr>
              <w:del w:id="471" w:author="ANANDHAKRISHNAN MADATHIL REMESH" w:date="2025-03-27T00:34:00Z" w16du:dateUtc="2025-03-27T00:34:00Z"/>
              <w:rFonts w:ascii="Trebuchet MS" w:hAnsi="Trebuchet MS"/>
              <w:noProof/>
              <w:kern w:val="2"/>
              <w:sz w:val="22"/>
              <w:lang w:eastAsia="zh-CN"/>
              <w14:ligatures w14:val="standardContextual"/>
              <w:rPrChange w:id="472" w:author="ANANDHAKRISHNAN MADATHIL REMESH" w:date="2025-03-27T01:05:00Z" w16du:dateUtc="2025-03-27T01:05:00Z">
                <w:rPr>
                  <w:del w:id="473" w:author="ANANDHAKRISHNAN MADATHIL REMESH" w:date="2025-03-27T00:34:00Z" w16du:dateUtc="2025-03-27T00:34:00Z"/>
                  <w:rFonts w:asciiTheme="minorHAnsi" w:hAnsiTheme="minorHAnsi"/>
                  <w:noProof/>
                  <w:kern w:val="2"/>
                  <w:sz w:val="22"/>
                  <w:lang w:eastAsia="zh-CN"/>
                  <w14:ligatures w14:val="standardContextual"/>
                </w:rPr>
              </w:rPrChange>
            </w:rPr>
          </w:pPr>
          <w:del w:id="474" w:author="ANANDHAKRISHNAN MADATHIL REMESH" w:date="2025-03-27T00:34:00Z" w16du:dateUtc="2025-03-27T00:34:00Z">
            <w:r w:rsidRPr="00272B1A" w:rsidDel="00BF7AC6">
              <w:rPr>
                <w:rFonts w:ascii="Trebuchet MS" w:hAnsi="Trebuchet MS"/>
                <w:noProof/>
                <w:rPrChange w:id="475" w:author="ANANDHAKRISHNAN MADATHIL REMESH" w:date="2025-03-27T01:05:00Z" w16du:dateUtc="2025-03-27T01:05:00Z">
                  <w:rPr>
                    <w:rStyle w:val="Hyperlink"/>
                    <w:noProof/>
                  </w:rPr>
                </w:rPrChange>
              </w:rPr>
              <w:delText>1.7</w:delText>
            </w:r>
            <w:r w:rsidRPr="00272B1A" w:rsidDel="00BF7AC6">
              <w:rPr>
                <w:rFonts w:ascii="Trebuchet MS" w:hAnsi="Trebuchet MS"/>
                <w:noProof/>
                <w:kern w:val="2"/>
                <w:sz w:val="22"/>
                <w:lang w:eastAsia="zh-CN"/>
                <w14:ligatures w14:val="standardContextual"/>
                <w:rPrChange w:id="476"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77" w:author="ANANDHAKRISHNAN MADATHIL REMESH" w:date="2025-03-27T01:05:00Z" w16du:dateUtc="2025-03-27T01:05:00Z">
                  <w:rPr>
                    <w:rStyle w:val="Hyperlink"/>
                    <w:noProof/>
                  </w:rPr>
                </w:rPrChange>
              </w:rPr>
              <w:delText>Dissertation Outline</w:delText>
            </w:r>
            <w:r w:rsidRPr="00272B1A" w:rsidDel="00BF7AC6">
              <w:rPr>
                <w:rFonts w:ascii="Trebuchet MS" w:hAnsi="Trebuchet MS"/>
                <w:noProof/>
                <w:webHidden/>
                <w:rPrChange w:id="478"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79" w:author="ANANDHAKRISHNAN MADATHIL REMESH" w:date="2025-03-27T01:05:00Z" w16du:dateUtc="2025-03-27T01:05:00Z">
                  <w:rPr>
                    <w:noProof/>
                    <w:webHidden/>
                  </w:rPr>
                </w:rPrChange>
              </w:rPr>
              <w:delText>2</w:delText>
            </w:r>
          </w:del>
        </w:p>
        <w:p w14:paraId="08C38080" w14:textId="14E98F86" w:rsidR="00F30EE7" w:rsidRPr="00272B1A" w:rsidDel="00BF7AC6" w:rsidRDefault="00F30EE7">
          <w:pPr>
            <w:pStyle w:val="TOC1"/>
            <w:rPr>
              <w:del w:id="480" w:author="ANANDHAKRISHNAN MADATHIL REMESH" w:date="2025-03-27T00:34:00Z" w16du:dateUtc="2025-03-27T00:34:00Z"/>
              <w:rFonts w:ascii="Trebuchet MS" w:hAnsi="Trebuchet MS" w:cstheme="minorBidi"/>
              <w:iCs w:val="0"/>
              <w:smallCaps w:val="0"/>
              <w:kern w:val="2"/>
              <w:sz w:val="22"/>
              <w:lang w:eastAsia="zh-CN"/>
              <w14:ligatures w14:val="standardContextual"/>
              <w:rPrChange w:id="481" w:author="ANANDHAKRISHNAN MADATHIL REMESH" w:date="2025-03-27T01:05:00Z" w16du:dateUtc="2025-03-27T01:05:00Z">
                <w:rPr>
                  <w:del w:id="482" w:author="ANANDHAKRISHNAN MADATHIL REMESH" w:date="2025-03-27T00:34:00Z" w16du:dateUtc="2025-03-27T00:34:00Z"/>
                  <w:rFonts w:asciiTheme="minorHAnsi" w:hAnsiTheme="minorHAnsi" w:cstheme="minorBidi"/>
                  <w:iCs w:val="0"/>
                  <w:smallCaps w:val="0"/>
                  <w:kern w:val="2"/>
                  <w:sz w:val="22"/>
                  <w:lang w:eastAsia="zh-CN"/>
                  <w14:ligatures w14:val="standardContextual"/>
                </w:rPr>
              </w:rPrChange>
            </w:rPr>
          </w:pPr>
          <w:del w:id="483" w:author="ANANDHAKRISHNAN MADATHIL REMESH" w:date="2025-03-27T00:34:00Z" w16du:dateUtc="2025-03-27T00:34:00Z">
            <w:r w:rsidRPr="00272B1A" w:rsidDel="00BF7AC6">
              <w:rPr>
                <w:rFonts w:ascii="Trebuchet MS" w:hAnsi="Trebuchet MS"/>
                <w:rPrChange w:id="484" w:author="ANANDHAKRISHNAN MADATHIL REMESH" w:date="2025-03-27T01:05:00Z" w16du:dateUtc="2025-03-27T01:05:00Z">
                  <w:rPr>
                    <w:rStyle w:val="Hyperlink"/>
                    <w:iCs w:val="0"/>
                    <w:smallCaps w:val="0"/>
                  </w:rPr>
                </w:rPrChange>
              </w:rPr>
              <w:delText>Chapter 2:</w:delText>
            </w:r>
            <w:r w:rsidRPr="00272B1A" w:rsidDel="00BF7AC6">
              <w:rPr>
                <w:rFonts w:ascii="Trebuchet MS" w:hAnsi="Trebuchet MS"/>
                <w:kern w:val="2"/>
                <w:sz w:val="22"/>
                <w:lang w:eastAsia="zh-CN"/>
                <w14:ligatures w14:val="standardContextual"/>
                <w:rPrChange w:id="485" w:author="ANANDHAKRISHNAN MADATHIL REMESH" w:date="2025-03-27T01:05:00Z" w16du:dateUtc="2025-03-27T01:05:00Z">
                  <w:rPr>
                    <w:rFonts w:asciiTheme="minorHAnsi" w:hAnsiTheme="minorHAnsi"/>
                    <w:kern w:val="2"/>
                    <w:sz w:val="22"/>
                    <w:lang w:eastAsia="zh-CN"/>
                    <w14:ligatures w14:val="standardContextual"/>
                  </w:rPr>
                </w:rPrChange>
              </w:rPr>
              <w:tab/>
            </w:r>
            <w:r w:rsidRPr="00272B1A" w:rsidDel="00BF7AC6">
              <w:rPr>
                <w:rFonts w:ascii="Trebuchet MS" w:hAnsi="Trebuchet MS"/>
                <w:rPrChange w:id="486" w:author="ANANDHAKRISHNAN MADATHIL REMESH" w:date="2025-03-27T01:05:00Z" w16du:dateUtc="2025-03-27T01:05:00Z">
                  <w:rPr>
                    <w:rStyle w:val="Hyperlink"/>
                    <w:iCs w:val="0"/>
                    <w:smallCaps w:val="0"/>
                  </w:rPr>
                </w:rPrChange>
              </w:rPr>
              <w:delText>Literature Review</w:delText>
            </w:r>
            <w:r w:rsidRPr="00272B1A" w:rsidDel="00BF7AC6">
              <w:rPr>
                <w:rFonts w:ascii="Trebuchet MS" w:hAnsi="Trebuchet MS"/>
                <w:iCs w:val="0"/>
                <w:smallCaps w:val="0"/>
                <w:webHidden/>
                <w:rPrChange w:id="487" w:author="ANANDHAKRISHNAN MADATHIL REMESH" w:date="2025-03-27T01:05:00Z" w16du:dateUtc="2025-03-27T01:05:00Z">
                  <w:rPr>
                    <w:iCs w:val="0"/>
                    <w:smallCaps w:val="0"/>
                    <w:webHidden/>
                  </w:rPr>
                </w:rPrChange>
              </w:rPr>
              <w:tab/>
            </w:r>
            <w:r w:rsidR="00C613D4" w:rsidRPr="00272B1A" w:rsidDel="00BF7AC6">
              <w:rPr>
                <w:rFonts w:ascii="Trebuchet MS" w:hAnsi="Trebuchet MS"/>
                <w:iCs w:val="0"/>
                <w:smallCaps w:val="0"/>
                <w:webHidden/>
                <w:rPrChange w:id="488" w:author="ANANDHAKRISHNAN MADATHIL REMESH" w:date="2025-03-27T01:05:00Z" w16du:dateUtc="2025-03-27T01:05:00Z">
                  <w:rPr>
                    <w:iCs w:val="0"/>
                    <w:smallCaps w:val="0"/>
                    <w:webHidden/>
                  </w:rPr>
                </w:rPrChange>
              </w:rPr>
              <w:delText>3</w:delText>
            </w:r>
          </w:del>
        </w:p>
        <w:p w14:paraId="4F256C64" w14:textId="7723D266" w:rsidR="00F30EE7" w:rsidRPr="00272B1A" w:rsidDel="00BF7AC6" w:rsidRDefault="00F30EE7">
          <w:pPr>
            <w:pStyle w:val="TOC2"/>
            <w:rPr>
              <w:del w:id="489" w:author="ANANDHAKRISHNAN MADATHIL REMESH" w:date="2025-03-27T00:34:00Z" w16du:dateUtc="2025-03-27T00:34:00Z"/>
              <w:rFonts w:ascii="Trebuchet MS" w:hAnsi="Trebuchet MS"/>
              <w:noProof/>
              <w:kern w:val="2"/>
              <w:sz w:val="22"/>
              <w:lang w:eastAsia="zh-CN"/>
              <w14:ligatures w14:val="standardContextual"/>
              <w:rPrChange w:id="490" w:author="ANANDHAKRISHNAN MADATHIL REMESH" w:date="2025-03-27T01:05:00Z" w16du:dateUtc="2025-03-27T01:05:00Z">
                <w:rPr>
                  <w:del w:id="491" w:author="ANANDHAKRISHNAN MADATHIL REMESH" w:date="2025-03-27T00:34:00Z" w16du:dateUtc="2025-03-27T00:34:00Z"/>
                  <w:rFonts w:asciiTheme="minorHAnsi" w:hAnsiTheme="minorHAnsi"/>
                  <w:noProof/>
                  <w:kern w:val="2"/>
                  <w:sz w:val="22"/>
                  <w:lang w:eastAsia="zh-CN"/>
                  <w14:ligatures w14:val="standardContextual"/>
                </w:rPr>
              </w:rPrChange>
            </w:rPr>
          </w:pPr>
          <w:del w:id="492" w:author="ANANDHAKRISHNAN MADATHIL REMESH" w:date="2025-03-27T00:34:00Z" w16du:dateUtc="2025-03-27T00:34:00Z">
            <w:r w:rsidRPr="00272B1A" w:rsidDel="00BF7AC6">
              <w:rPr>
                <w:rFonts w:ascii="Trebuchet MS" w:hAnsi="Trebuchet MS"/>
                <w:noProof/>
                <w:rPrChange w:id="493" w:author="ANANDHAKRISHNAN MADATHIL REMESH" w:date="2025-03-27T01:05:00Z" w16du:dateUtc="2025-03-27T01:05:00Z">
                  <w:rPr>
                    <w:rStyle w:val="Hyperlink"/>
                    <w:noProof/>
                  </w:rPr>
                </w:rPrChange>
              </w:rPr>
              <w:delText>2.1</w:delText>
            </w:r>
            <w:r w:rsidRPr="00272B1A" w:rsidDel="00BF7AC6">
              <w:rPr>
                <w:rFonts w:ascii="Trebuchet MS" w:hAnsi="Trebuchet MS"/>
                <w:noProof/>
                <w:kern w:val="2"/>
                <w:sz w:val="22"/>
                <w:lang w:eastAsia="zh-CN"/>
                <w14:ligatures w14:val="standardContextual"/>
                <w:rPrChange w:id="494"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495" w:author="ANANDHAKRISHNAN MADATHIL REMESH" w:date="2025-03-27T01:05:00Z" w16du:dateUtc="2025-03-27T01:05:00Z">
                  <w:rPr>
                    <w:rStyle w:val="Hyperlink"/>
                    <w:noProof/>
                  </w:rPr>
                </w:rPrChange>
              </w:rPr>
              <w:delText>Topic 1</w:delText>
            </w:r>
            <w:r w:rsidRPr="00272B1A" w:rsidDel="00BF7AC6">
              <w:rPr>
                <w:rFonts w:ascii="Trebuchet MS" w:hAnsi="Trebuchet MS"/>
                <w:noProof/>
                <w:webHidden/>
                <w:rPrChange w:id="496"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497" w:author="ANANDHAKRISHNAN MADATHIL REMESH" w:date="2025-03-27T01:05:00Z" w16du:dateUtc="2025-03-27T01:05:00Z">
                  <w:rPr>
                    <w:noProof/>
                    <w:webHidden/>
                  </w:rPr>
                </w:rPrChange>
              </w:rPr>
              <w:delText>4</w:delText>
            </w:r>
          </w:del>
        </w:p>
        <w:p w14:paraId="69BC1383" w14:textId="7095062E" w:rsidR="00F30EE7" w:rsidRPr="00272B1A" w:rsidDel="00BF7AC6" w:rsidRDefault="00F30EE7">
          <w:pPr>
            <w:pStyle w:val="TOC3"/>
            <w:rPr>
              <w:del w:id="498" w:author="ANANDHAKRISHNAN MADATHIL REMESH" w:date="2025-03-27T00:34:00Z" w16du:dateUtc="2025-03-27T00:34:00Z"/>
              <w:rFonts w:ascii="Trebuchet MS" w:hAnsi="Trebuchet MS"/>
              <w:noProof/>
              <w:kern w:val="2"/>
              <w:sz w:val="22"/>
              <w:lang w:eastAsia="zh-CN"/>
              <w14:ligatures w14:val="standardContextual"/>
              <w:rPrChange w:id="499" w:author="ANANDHAKRISHNAN MADATHIL REMESH" w:date="2025-03-27T01:05:00Z" w16du:dateUtc="2025-03-27T01:05:00Z">
                <w:rPr>
                  <w:del w:id="500" w:author="ANANDHAKRISHNAN MADATHIL REMESH" w:date="2025-03-27T00:34:00Z" w16du:dateUtc="2025-03-27T00:34:00Z"/>
                  <w:rFonts w:asciiTheme="minorHAnsi" w:hAnsiTheme="minorHAnsi"/>
                  <w:noProof/>
                  <w:kern w:val="2"/>
                  <w:sz w:val="22"/>
                  <w:lang w:eastAsia="zh-CN"/>
                  <w14:ligatures w14:val="standardContextual"/>
                </w:rPr>
              </w:rPrChange>
            </w:rPr>
          </w:pPr>
          <w:del w:id="501" w:author="ANANDHAKRISHNAN MADATHIL REMESH" w:date="2025-03-27T00:34:00Z" w16du:dateUtc="2025-03-27T00:34:00Z">
            <w:r w:rsidRPr="00272B1A" w:rsidDel="00BF7AC6">
              <w:rPr>
                <w:rFonts w:ascii="Trebuchet MS" w:hAnsi="Trebuchet MS"/>
                <w:noProof/>
                <w:rPrChange w:id="502" w:author="ANANDHAKRISHNAN MADATHIL REMESH" w:date="2025-03-27T01:05:00Z" w16du:dateUtc="2025-03-27T01:05:00Z">
                  <w:rPr>
                    <w:rStyle w:val="Hyperlink"/>
                    <w:noProof/>
                  </w:rPr>
                </w:rPrChange>
              </w:rPr>
              <w:delText>2.1.1</w:delText>
            </w:r>
            <w:r w:rsidRPr="00272B1A" w:rsidDel="00BF7AC6">
              <w:rPr>
                <w:rFonts w:ascii="Trebuchet MS" w:hAnsi="Trebuchet MS"/>
                <w:noProof/>
                <w:kern w:val="2"/>
                <w:sz w:val="22"/>
                <w:lang w:eastAsia="zh-CN"/>
                <w14:ligatures w14:val="standardContextual"/>
                <w:rPrChange w:id="503"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04" w:author="ANANDHAKRISHNAN MADATHIL REMESH" w:date="2025-03-27T01:05:00Z" w16du:dateUtc="2025-03-27T01:05:00Z">
                  <w:rPr>
                    <w:rStyle w:val="Hyperlink"/>
                    <w:noProof/>
                  </w:rPr>
                </w:rPrChange>
              </w:rPr>
              <w:delText>Sub-topic 1</w:delText>
            </w:r>
            <w:r w:rsidRPr="00272B1A" w:rsidDel="00BF7AC6">
              <w:rPr>
                <w:rFonts w:ascii="Trebuchet MS" w:hAnsi="Trebuchet MS"/>
                <w:noProof/>
                <w:webHidden/>
                <w:rPrChange w:id="505"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06" w:author="ANANDHAKRISHNAN MADATHIL REMESH" w:date="2025-03-27T01:05:00Z" w16du:dateUtc="2025-03-27T01:05:00Z">
                  <w:rPr>
                    <w:noProof/>
                    <w:webHidden/>
                  </w:rPr>
                </w:rPrChange>
              </w:rPr>
              <w:delText>4</w:delText>
            </w:r>
          </w:del>
        </w:p>
        <w:p w14:paraId="6F458AF6" w14:textId="066EFA40" w:rsidR="00F30EE7" w:rsidRPr="00272B1A" w:rsidDel="00BF7AC6" w:rsidRDefault="00F30EE7">
          <w:pPr>
            <w:pStyle w:val="TOC2"/>
            <w:rPr>
              <w:del w:id="507" w:author="ANANDHAKRISHNAN MADATHIL REMESH" w:date="2025-03-27T00:34:00Z" w16du:dateUtc="2025-03-27T00:34:00Z"/>
              <w:rFonts w:ascii="Trebuchet MS" w:hAnsi="Trebuchet MS"/>
              <w:noProof/>
              <w:kern w:val="2"/>
              <w:sz w:val="22"/>
              <w:lang w:eastAsia="zh-CN"/>
              <w14:ligatures w14:val="standardContextual"/>
              <w:rPrChange w:id="508" w:author="ANANDHAKRISHNAN MADATHIL REMESH" w:date="2025-03-27T01:05:00Z" w16du:dateUtc="2025-03-27T01:05:00Z">
                <w:rPr>
                  <w:del w:id="509" w:author="ANANDHAKRISHNAN MADATHIL REMESH" w:date="2025-03-27T00:34:00Z" w16du:dateUtc="2025-03-27T00:34:00Z"/>
                  <w:rFonts w:asciiTheme="minorHAnsi" w:hAnsiTheme="minorHAnsi"/>
                  <w:noProof/>
                  <w:kern w:val="2"/>
                  <w:sz w:val="22"/>
                  <w:lang w:eastAsia="zh-CN"/>
                  <w14:ligatures w14:val="standardContextual"/>
                </w:rPr>
              </w:rPrChange>
            </w:rPr>
          </w:pPr>
          <w:del w:id="510" w:author="ANANDHAKRISHNAN MADATHIL REMESH" w:date="2025-03-27T00:34:00Z" w16du:dateUtc="2025-03-27T00:34:00Z">
            <w:r w:rsidRPr="00272B1A" w:rsidDel="00BF7AC6">
              <w:rPr>
                <w:rFonts w:ascii="Trebuchet MS" w:hAnsi="Trebuchet MS"/>
                <w:noProof/>
                <w:rPrChange w:id="511" w:author="ANANDHAKRISHNAN MADATHIL REMESH" w:date="2025-03-27T01:05:00Z" w16du:dateUtc="2025-03-27T01:05:00Z">
                  <w:rPr>
                    <w:rStyle w:val="Hyperlink"/>
                    <w:noProof/>
                  </w:rPr>
                </w:rPrChange>
              </w:rPr>
              <w:delText>2.2</w:delText>
            </w:r>
            <w:r w:rsidRPr="00272B1A" w:rsidDel="00BF7AC6">
              <w:rPr>
                <w:rFonts w:ascii="Trebuchet MS" w:hAnsi="Trebuchet MS"/>
                <w:noProof/>
                <w:kern w:val="2"/>
                <w:sz w:val="22"/>
                <w:lang w:eastAsia="zh-CN"/>
                <w14:ligatures w14:val="standardContextual"/>
                <w:rPrChange w:id="512"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13" w:author="ANANDHAKRISHNAN MADATHIL REMESH" w:date="2025-03-27T01:05:00Z" w16du:dateUtc="2025-03-27T01:05:00Z">
                  <w:rPr>
                    <w:rStyle w:val="Hyperlink"/>
                    <w:noProof/>
                  </w:rPr>
                </w:rPrChange>
              </w:rPr>
              <w:delText>Topic 2</w:delText>
            </w:r>
            <w:r w:rsidRPr="00272B1A" w:rsidDel="00BF7AC6">
              <w:rPr>
                <w:rFonts w:ascii="Trebuchet MS" w:hAnsi="Trebuchet MS"/>
                <w:noProof/>
                <w:webHidden/>
                <w:rPrChange w:id="514"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15" w:author="ANANDHAKRISHNAN MADATHIL REMESH" w:date="2025-03-27T01:05:00Z" w16du:dateUtc="2025-03-27T01:05:00Z">
                  <w:rPr>
                    <w:noProof/>
                    <w:webHidden/>
                  </w:rPr>
                </w:rPrChange>
              </w:rPr>
              <w:delText>4</w:delText>
            </w:r>
          </w:del>
        </w:p>
        <w:p w14:paraId="59F101AB" w14:textId="697EAC89" w:rsidR="00F30EE7" w:rsidRPr="00272B1A" w:rsidDel="00BF7AC6" w:rsidRDefault="00F30EE7">
          <w:pPr>
            <w:pStyle w:val="TOC2"/>
            <w:rPr>
              <w:del w:id="516" w:author="ANANDHAKRISHNAN MADATHIL REMESH" w:date="2025-03-27T00:34:00Z" w16du:dateUtc="2025-03-27T00:34:00Z"/>
              <w:rFonts w:ascii="Trebuchet MS" w:hAnsi="Trebuchet MS"/>
              <w:noProof/>
              <w:kern w:val="2"/>
              <w:sz w:val="22"/>
              <w:lang w:eastAsia="zh-CN"/>
              <w14:ligatures w14:val="standardContextual"/>
              <w:rPrChange w:id="517" w:author="ANANDHAKRISHNAN MADATHIL REMESH" w:date="2025-03-27T01:05:00Z" w16du:dateUtc="2025-03-27T01:05:00Z">
                <w:rPr>
                  <w:del w:id="518" w:author="ANANDHAKRISHNAN MADATHIL REMESH" w:date="2025-03-27T00:34:00Z" w16du:dateUtc="2025-03-27T00:34:00Z"/>
                  <w:rFonts w:asciiTheme="minorHAnsi" w:hAnsiTheme="minorHAnsi"/>
                  <w:noProof/>
                  <w:kern w:val="2"/>
                  <w:sz w:val="22"/>
                  <w:lang w:eastAsia="zh-CN"/>
                  <w14:ligatures w14:val="standardContextual"/>
                </w:rPr>
              </w:rPrChange>
            </w:rPr>
          </w:pPr>
          <w:del w:id="519" w:author="ANANDHAKRISHNAN MADATHIL REMESH" w:date="2025-03-27T00:34:00Z" w16du:dateUtc="2025-03-27T00:34:00Z">
            <w:r w:rsidRPr="00272B1A" w:rsidDel="00BF7AC6">
              <w:rPr>
                <w:rFonts w:ascii="Trebuchet MS" w:hAnsi="Trebuchet MS"/>
                <w:noProof/>
                <w:rPrChange w:id="520" w:author="ANANDHAKRISHNAN MADATHIL REMESH" w:date="2025-03-27T01:05:00Z" w16du:dateUtc="2025-03-27T01:05:00Z">
                  <w:rPr>
                    <w:rStyle w:val="Hyperlink"/>
                    <w:noProof/>
                  </w:rPr>
                </w:rPrChange>
              </w:rPr>
              <w:delText>2.3</w:delText>
            </w:r>
            <w:r w:rsidRPr="00272B1A" w:rsidDel="00BF7AC6">
              <w:rPr>
                <w:rFonts w:ascii="Trebuchet MS" w:hAnsi="Trebuchet MS"/>
                <w:noProof/>
                <w:kern w:val="2"/>
                <w:sz w:val="22"/>
                <w:lang w:eastAsia="zh-CN"/>
                <w14:ligatures w14:val="standardContextual"/>
                <w:rPrChange w:id="521"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22" w:author="ANANDHAKRISHNAN MADATHIL REMESH" w:date="2025-03-27T01:05:00Z" w16du:dateUtc="2025-03-27T01:05:00Z">
                  <w:rPr>
                    <w:rStyle w:val="Hyperlink"/>
                    <w:noProof/>
                  </w:rPr>
                </w:rPrChange>
              </w:rPr>
              <w:delText>Topic 3</w:delText>
            </w:r>
            <w:r w:rsidRPr="00272B1A" w:rsidDel="00BF7AC6">
              <w:rPr>
                <w:rFonts w:ascii="Trebuchet MS" w:hAnsi="Trebuchet MS"/>
                <w:noProof/>
                <w:webHidden/>
                <w:rPrChange w:id="523"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24" w:author="ANANDHAKRISHNAN MADATHIL REMESH" w:date="2025-03-27T01:05:00Z" w16du:dateUtc="2025-03-27T01:05:00Z">
                  <w:rPr>
                    <w:noProof/>
                    <w:webHidden/>
                  </w:rPr>
                </w:rPrChange>
              </w:rPr>
              <w:delText>4</w:delText>
            </w:r>
          </w:del>
        </w:p>
        <w:p w14:paraId="0DD9D22B" w14:textId="3E3EBE20" w:rsidR="00F30EE7" w:rsidRPr="00272B1A" w:rsidDel="00BF7AC6" w:rsidRDefault="00F30EE7">
          <w:pPr>
            <w:pStyle w:val="TOC2"/>
            <w:rPr>
              <w:del w:id="525" w:author="ANANDHAKRISHNAN MADATHIL REMESH" w:date="2025-03-27T00:34:00Z" w16du:dateUtc="2025-03-27T00:34:00Z"/>
              <w:rFonts w:ascii="Trebuchet MS" w:hAnsi="Trebuchet MS"/>
              <w:noProof/>
              <w:kern w:val="2"/>
              <w:sz w:val="22"/>
              <w:lang w:eastAsia="zh-CN"/>
              <w14:ligatures w14:val="standardContextual"/>
              <w:rPrChange w:id="526" w:author="ANANDHAKRISHNAN MADATHIL REMESH" w:date="2025-03-27T01:05:00Z" w16du:dateUtc="2025-03-27T01:05:00Z">
                <w:rPr>
                  <w:del w:id="527" w:author="ANANDHAKRISHNAN MADATHIL REMESH" w:date="2025-03-27T00:34:00Z" w16du:dateUtc="2025-03-27T00:34:00Z"/>
                  <w:rFonts w:asciiTheme="minorHAnsi" w:hAnsiTheme="minorHAnsi"/>
                  <w:noProof/>
                  <w:kern w:val="2"/>
                  <w:sz w:val="22"/>
                  <w:lang w:eastAsia="zh-CN"/>
                  <w14:ligatures w14:val="standardContextual"/>
                </w:rPr>
              </w:rPrChange>
            </w:rPr>
          </w:pPr>
          <w:del w:id="528" w:author="ANANDHAKRISHNAN MADATHIL REMESH" w:date="2025-03-27T00:34:00Z" w16du:dateUtc="2025-03-27T00:34:00Z">
            <w:r w:rsidRPr="00272B1A" w:rsidDel="00BF7AC6">
              <w:rPr>
                <w:rFonts w:ascii="Trebuchet MS" w:hAnsi="Trebuchet MS"/>
                <w:noProof/>
                <w:rPrChange w:id="529" w:author="ANANDHAKRISHNAN MADATHIL REMESH" w:date="2025-03-27T01:05:00Z" w16du:dateUtc="2025-03-27T01:05:00Z">
                  <w:rPr>
                    <w:rStyle w:val="Hyperlink"/>
                    <w:noProof/>
                  </w:rPr>
                </w:rPrChange>
              </w:rPr>
              <w:delText>2.4</w:delText>
            </w:r>
            <w:r w:rsidRPr="00272B1A" w:rsidDel="00BF7AC6">
              <w:rPr>
                <w:rFonts w:ascii="Trebuchet MS" w:hAnsi="Trebuchet MS"/>
                <w:noProof/>
                <w:kern w:val="2"/>
                <w:sz w:val="22"/>
                <w:lang w:eastAsia="zh-CN"/>
                <w14:ligatures w14:val="standardContextual"/>
                <w:rPrChange w:id="530"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31" w:author="ANANDHAKRISHNAN MADATHIL REMESH" w:date="2025-03-27T01:05:00Z" w16du:dateUtc="2025-03-27T01:05:00Z">
                  <w:rPr>
                    <w:rStyle w:val="Hyperlink"/>
                    <w:noProof/>
                  </w:rPr>
                </w:rPrChange>
              </w:rPr>
              <w:delText>Summary and Implications</w:delText>
            </w:r>
            <w:r w:rsidRPr="00272B1A" w:rsidDel="00BF7AC6">
              <w:rPr>
                <w:rFonts w:ascii="Trebuchet MS" w:hAnsi="Trebuchet MS"/>
                <w:noProof/>
                <w:webHidden/>
                <w:rPrChange w:id="532"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33" w:author="ANANDHAKRISHNAN MADATHIL REMESH" w:date="2025-03-27T01:05:00Z" w16du:dateUtc="2025-03-27T01:05:00Z">
                  <w:rPr>
                    <w:noProof/>
                    <w:webHidden/>
                  </w:rPr>
                </w:rPrChange>
              </w:rPr>
              <w:delText>4</w:delText>
            </w:r>
          </w:del>
        </w:p>
        <w:p w14:paraId="78607550" w14:textId="2DEC8369" w:rsidR="00F30EE7" w:rsidRPr="00272B1A" w:rsidDel="00BF7AC6" w:rsidRDefault="00F30EE7">
          <w:pPr>
            <w:pStyle w:val="TOC1"/>
            <w:rPr>
              <w:del w:id="534" w:author="ANANDHAKRISHNAN MADATHIL REMESH" w:date="2025-03-27T00:34:00Z" w16du:dateUtc="2025-03-27T00:34:00Z"/>
              <w:rFonts w:ascii="Trebuchet MS" w:hAnsi="Trebuchet MS" w:cstheme="minorBidi"/>
              <w:iCs w:val="0"/>
              <w:smallCaps w:val="0"/>
              <w:kern w:val="2"/>
              <w:sz w:val="22"/>
              <w:lang w:eastAsia="zh-CN"/>
              <w14:ligatures w14:val="standardContextual"/>
              <w:rPrChange w:id="535" w:author="ANANDHAKRISHNAN MADATHIL REMESH" w:date="2025-03-27T01:05:00Z" w16du:dateUtc="2025-03-27T01:05:00Z">
                <w:rPr>
                  <w:del w:id="536" w:author="ANANDHAKRISHNAN MADATHIL REMESH" w:date="2025-03-27T00:34:00Z" w16du:dateUtc="2025-03-27T00:34:00Z"/>
                  <w:rFonts w:asciiTheme="minorHAnsi" w:hAnsiTheme="minorHAnsi" w:cstheme="minorBidi"/>
                  <w:iCs w:val="0"/>
                  <w:smallCaps w:val="0"/>
                  <w:kern w:val="2"/>
                  <w:sz w:val="22"/>
                  <w:lang w:eastAsia="zh-CN"/>
                  <w14:ligatures w14:val="standardContextual"/>
                </w:rPr>
              </w:rPrChange>
            </w:rPr>
          </w:pPr>
          <w:del w:id="537" w:author="ANANDHAKRISHNAN MADATHIL REMESH" w:date="2025-03-27T00:34:00Z" w16du:dateUtc="2025-03-27T00:34:00Z">
            <w:r w:rsidRPr="00272B1A" w:rsidDel="00BF7AC6">
              <w:rPr>
                <w:rFonts w:ascii="Trebuchet MS" w:hAnsi="Trebuchet MS"/>
                <w:rPrChange w:id="538" w:author="ANANDHAKRISHNAN MADATHIL REMESH" w:date="2025-03-27T01:05:00Z" w16du:dateUtc="2025-03-27T01:05:00Z">
                  <w:rPr>
                    <w:rStyle w:val="Hyperlink"/>
                    <w:iCs w:val="0"/>
                    <w:smallCaps w:val="0"/>
                  </w:rPr>
                </w:rPrChange>
              </w:rPr>
              <w:delText>Chapter 3:</w:delText>
            </w:r>
            <w:r w:rsidRPr="00272B1A" w:rsidDel="00BF7AC6">
              <w:rPr>
                <w:rFonts w:ascii="Trebuchet MS" w:hAnsi="Trebuchet MS"/>
                <w:kern w:val="2"/>
                <w:sz w:val="22"/>
                <w:lang w:eastAsia="zh-CN"/>
                <w14:ligatures w14:val="standardContextual"/>
                <w:rPrChange w:id="539" w:author="ANANDHAKRISHNAN MADATHIL REMESH" w:date="2025-03-27T01:05:00Z" w16du:dateUtc="2025-03-27T01:05:00Z">
                  <w:rPr>
                    <w:rFonts w:asciiTheme="minorHAnsi" w:hAnsiTheme="minorHAnsi"/>
                    <w:kern w:val="2"/>
                    <w:sz w:val="22"/>
                    <w:lang w:eastAsia="zh-CN"/>
                    <w14:ligatures w14:val="standardContextual"/>
                  </w:rPr>
                </w:rPrChange>
              </w:rPr>
              <w:tab/>
            </w:r>
            <w:r w:rsidRPr="00272B1A" w:rsidDel="00BF7AC6">
              <w:rPr>
                <w:rFonts w:ascii="Trebuchet MS" w:hAnsi="Trebuchet MS"/>
                <w:rPrChange w:id="540" w:author="ANANDHAKRISHNAN MADATHIL REMESH" w:date="2025-03-27T01:05:00Z" w16du:dateUtc="2025-03-27T01:05:00Z">
                  <w:rPr>
                    <w:rStyle w:val="Hyperlink"/>
                    <w:iCs w:val="0"/>
                    <w:smallCaps w:val="0"/>
                  </w:rPr>
                </w:rPrChange>
              </w:rPr>
              <w:delText>Methodology</w:delText>
            </w:r>
            <w:r w:rsidRPr="00272B1A" w:rsidDel="00BF7AC6">
              <w:rPr>
                <w:rFonts w:ascii="Trebuchet MS" w:hAnsi="Trebuchet MS"/>
                <w:iCs w:val="0"/>
                <w:smallCaps w:val="0"/>
                <w:webHidden/>
                <w:rPrChange w:id="541" w:author="ANANDHAKRISHNAN MADATHIL REMESH" w:date="2025-03-27T01:05:00Z" w16du:dateUtc="2025-03-27T01:05:00Z">
                  <w:rPr>
                    <w:iCs w:val="0"/>
                    <w:smallCaps w:val="0"/>
                    <w:webHidden/>
                  </w:rPr>
                </w:rPrChange>
              </w:rPr>
              <w:tab/>
            </w:r>
            <w:r w:rsidR="00C613D4" w:rsidRPr="00272B1A" w:rsidDel="00BF7AC6">
              <w:rPr>
                <w:rFonts w:ascii="Trebuchet MS" w:hAnsi="Trebuchet MS"/>
                <w:iCs w:val="0"/>
                <w:smallCaps w:val="0"/>
                <w:webHidden/>
                <w:rPrChange w:id="542" w:author="ANANDHAKRISHNAN MADATHIL REMESH" w:date="2025-03-27T01:05:00Z" w16du:dateUtc="2025-03-27T01:05:00Z">
                  <w:rPr>
                    <w:iCs w:val="0"/>
                    <w:smallCaps w:val="0"/>
                    <w:webHidden/>
                  </w:rPr>
                </w:rPrChange>
              </w:rPr>
              <w:delText>5</w:delText>
            </w:r>
          </w:del>
        </w:p>
        <w:p w14:paraId="27817906" w14:textId="682B69E9" w:rsidR="00F30EE7" w:rsidRPr="00272B1A" w:rsidDel="00BF7AC6" w:rsidRDefault="00F30EE7">
          <w:pPr>
            <w:pStyle w:val="TOC2"/>
            <w:rPr>
              <w:del w:id="543" w:author="ANANDHAKRISHNAN MADATHIL REMESH" w:date="2025-03-27T00:34:00Z" w16du:dateUtc="2025-03-27T00:34:00Z"/>
              <w:rFonts w:ascii="Trebuchet MS" w:hAnsi="Trebuchet MS"/>
              <w:noProof/>
              <w:kern w:val="2"/>
              <w:sz w:val="22"/>
              <w:lang w:eastAsia="zh-CN"/>
              <w14:ligatures w14:val="standardContextual"/>
              <w:rPrChange w:id="544" w:author="ANANDHAKRISHNAN MADATHIL REMESH" w:date="2025-03-27T01:05:00Z" w16du:dateUtc="2025-03-27T01:05:00Z">
                <w:rPr>
                  <w:del w:id="545" w:author="ANANDHAKRISHNAN MADATHIL REMESH" w:date="2025-03-27T00:34:00Z" w16du:dateUtc="2025-03-27T00:34:00Z"/>
                  <w:rFonts w:asciiTheme="minorHAnsi" w:hAnsiTheme="minorHAnsi"/>
                  <w:noProof/>
                  <w:kern w:val="2"/>
                  <w:sz w:val="22"/>
                  <w:lang w:eastAsia="zh-CN"/>
                  <w14:ligatures w14:val="standardContextual"/>
                </w:rPr>
              </w:rPrChange>
            </w:rPr>
          </w:pPr>
          <w:del w:id="546" w:author="ANANDHAKRISHNAN MADATHIL REMESH" w:date="2025-03-27T00:34:00Z" w16du:dateUtc="2025-03-27T00:34:00Z">
            <w:r w:rsidRPr="00272B1A" w:rsidDel="00BF7AC6">
              <w:rPr>
                <w:rFonts w:ascii="Trebuchet MS" w:hAnsi="Trebuchet MS"/>
                <w:noProof/>
                <w:rPrChange w:id="547" w:author="ANANDHAKRISHNAN MADATHIL REMESH" w:date="2025-03-27T01:05:00Z" w16du:dateUtc="2025-03-27T01:05:00Z">
                  <w:rPr>
                    <w:rStyle w:val="Hyperlink"/>
                    <w:noProof/>
                  </w:rPr>
                </w:rPrChange>
              </w:rPr>
              <w:delText>3.1</w:delText>
            </w:r>
            <w:r w:rsidRPr="00272B1A" w:rsidDel="00BF7AC6">
              <w:rPr>
                <w:rFonts w:ascii="Trebuchet MS" w:hAnsi="Trebuchet MS"/>
                <w:noProof/>
                <w:kern w:val="2"/>
                <w:sz w:val="22"/>
                <w:lang w:eastAsia="zh-CN"/>
                <w14:ligatures w14:val="standardContextual"/>
                <w:rPrChange w:id="548"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49" w:author="ANANDHAKRISHNAN MADATHIL REMESH" w:date="2025-03-27T01:05:00Z" w16du:dateUtc="2025-03-27T01:05:00Z">
                  <w:rPr>
                    <w:rStyle w:val="Hyperlink"/>
                    <w:noProof/>
                  </w:rPr>
                </w:rPrChange>
              </w:rPr>
              <w:delText>Methodology and Research Design</w:delText>
            </w:r>
            <w:r w:rsidRPr="00272B1A" w:rsidDel="00BF7AC6">
              <w:rPr>
                <w:rFonts w:ascii="Trebuchet MS" w:hAnsi="Trebuchet MS"/>
                <w:noProof/>
                <w:webHidden/>
                <w:rPrChange w:id="550"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51" w:author="ANANDHAKRISHNAN MADATHIL REMESH" w:date="2025-03-27T01:05:00Z" w16du:dateUtc="2025-03-27T01:05:00Z">
                  <w:rPr>
                    <w:noProof/>
                    <w:webHidden/>
                  </w:rPr>
                </w:rPrChange>
              </w:rPr>
              <w:delText>5</w:delText>
            </w:r>
          </w:del>
        </w:p>
        <w:p w14:paraId="2D0C9181" w14:textId="0AEB5EC9" w:rsidR="00F30EE7" w:rsidRPr="00272B1A" w:rsidDel="00BF7AC6" w:rsidRDefault="00F30EE7">
          <w:pPr>
            <w:pStyle w:val="TOC3"/>
            <w:rPr>
              <w:del w:id="552" w:author="ANANDHAKRISHNAN MADATHIL REMESH" w:date="2025-03-27T00:34:00Z" w16du:dateUtc="2025-03-27T00:34:00Z"/>
              <w:rFonts w:ascii="Trebuchet MS" w:hAnsi="Trebuchet MS"/>
              <w:noProof/>
              <w:kern w:val="2"/>
              <w:sz w:val="22"/>
              <w:lang w:eastAsia="zh-CN"/>
              <w14:ligatures w14:val="standardContextual"/>
              <w:rPrChange w:id="553" w:author="ANANDHAKRISHNAN MADATHIL REMESH" w:date="2025-03-27T01:05:00Z" w16du:dateUtc="2025-03-27T01:05:00Z">
                <w:rPr>
                  <w:del w:id="554" w:author="ANANDHAKRISHNAN MADATHIL REMESH" w:date="2025-03-27T00:34:00Z" w16du:dateUtc="2025-03-27T00:34:00Z"/>
                  <w:rFonts w:asciiTheme="minorHAnsi" w:hAnsiTheme="minorHAnsi"/>
                  <w:noProof/>
                  <w:kern w:val="2"/>
                  <w:sz w:val="22"/>
                  <w:lang w:eastAsia="zh-CN"/>
                  <w14:ligatures w14:val="standardContextual"/>
                </w:rPr>
              </w:rPrChange>
            </w:rPr>
          </w:pPr>
          <w:del w:id="555" w:author="ANANDHAKRISHNAN MADATHIL REMESH" w:date="2025-03-27T00:34:00Z" w16du:dateUtc="2025-03-27T00:34:00Z">
            <w:r w:rsidRPr="00272B1A" w:rsidDel="00BF7AC6">
              <w:rPr>
                <w:rFonts w:ascii="Trebuchet MS" w:hAnsi="Trebuchet MS"/>
                <w:noProof/>
                <w:rPrChange w:id="556" w:author="ANANDHAKRISHNAN MADATHIL REMESH" w:date="2025-03-27T01:05:00Z" w16du:dateUtc="2025-03-27T01:05:00Z">
                  <w:rPr>
                    <w:rStyle w:val="Hyperlink"/>
                    <w:noProof/>
                  </w:rPr>
                </w:rPrChange>
              </w:rPr>
              <w:delText>3.1.1</w:delText>
            </w:r>
            <w:r w:rsidRPr="00272B1A" w:rsidDel="00BF7AC6">
              <w:rPr>
                <w:rFonts w:ascii="Trebuchet MS" w:hAnsi="Trebuchet MS"/>
                <w:noProof/>
                <w:kern w:val="2"/>
                <w:sz w:val="22"/>
                <w:lang w:eastAsia="zh-CN"/>
                <w14:ligatures w14:val="standardContextual"/>
                <w:rPrChange w:id="557"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58" w:author="ANANDHAKRISHNAN MADATHIL REMESH" w:date="2025-03-27T01:05:00Z" w16du:dateUtc="2025-03-27T01:05:00Z">
                  <w:rPr>
                    <w:rStyle w:val="Hyperlink"/>
                    <w:noProof/>
                  </w:rPr>
                </w:rPrChange>
              </w:rPr>
              <w:delText>Methodology</w:delText>
            </w:r>
            <w:r w:rsidRPr="00272B1A" w:rsidDel="00BF7AC6">
              <w:rPr>
                <w:rFonts w:ascii="Trebuchet MS" w:hAnsi="Trebuchet MS"/>
                <w:noProof/>
                <w:webHidden/>
                <w:rPrChange w:id="559"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60" w:author="ANANDHAKRISHNAN MADATHIL REMESH" w:date="2025-03-27T01:05:00Z" w16du:dateUtc="2025-03-27T01:05:00Z">
                  <w:rPr>
                    <w:noProof/>
                    <w:webHidden/>
                  </w:rPr>
                </w:rPrChange>
              </w:rPr>
              <w:delText>5</w:delText>
            </w:r>
          </w:del>
        </w:p>
        <w:p w14:paraId="5636CFCA" w14:textId="35784F29" w:rsidR="00F30EE7" w:rsidRPr="00272B1A" w:rsidDel="00BF7AC6" w:rsidRDefault="00F30EE7">
          <w:pPr>
            <w:pStyle w:val="TOC3"/>
            <w:rPr>
              <w:del w:id="561" w:author="ANANDHAKRISHNAN MADATHIL REMESH" w:date="2025-03-27T00:34:00Z" w16du:dateUtc="2025-03-27T00:34:00Z"/>
              <w:rFonts w:ascii="Trebuchet MS" w:hAnsi="Trebuchet MS"/>
              <w:noProof/>
              <w:kern w:val="2"/>
              <w:sz w:val="22"/>
              <w:lang w:eastAsia="zh-CN"/>
              <w14:ligatures w14:val="standardContextual"/>
              <w:rPrChange w:id="562" w:author="ANANDHAKRISHNAN MADATHIL REMESH" w:date="2025-03-27T01:05:00Z" w16du:dateUtc="2025-03-27T01:05:00Z">
                <w:rPr>
                  <w:del w:id="563" w:author="ANANDHAKRISHNAN MADATHIL REMESH" w:date="2025-03-27T00:34:00Z" w16du:dateUtc="2025-03-27T00:34:00Z"/>
                  <w:rFonts w:asciiTheme="minorHAnsi" w:hAnsiTheme="minorHAnsi"/>
                  <w:noProof/>
                  <w:kern w:val="2"/>
                  <w:sz w:val="22"/>
                  <w:lang w:eastAsia="zh-CN"/>
                  <w14:ligatures w14:val="standardContextual"/>
                </w:rPr>
              </w:rPrChange>
            </w:rPr>
          </w:pPr>
          <w:del w:id="564" w:author="ANANDHAKRISHNAN MADATHIL REMESH" w:date="2025-03-27T00:34:00Z" w16du:dateUtc="2025-03-27T00:34:00Z">
            <w:r w:rsidRPr="00272B1A" w:rsidDel="00BF7AC6">
              <w:rPr>
                <w:rFonts w:ascii="Trebuchet MS" w:hAnsi="Trebuchet MS"/>
                <w:noProof/>
                <w:rPrChange w:id="565" w:author="ANANDHAKRISHNAN MADATHIL REMESH" w:date="2025-03-27T01:05:00Z" w16du:dateUtc="2025-03-27T01:05:00Z">
                  <w:rPr>
                    <w:rStyle w:val="Hyperlink"/>
                    <w:noProof/>
                  </w:rPr>
                </w:rPrChange>
              </w:rPr>
              <w:delText>3.1.2</w:delText>
            </w:r>
            <w:r w:rsidRPr="00272B1A" w:rsidDel="00BF7AC6">
              <w:rPr>
                <w:rFonts w:ascii="Trebuchet MS" w:hAnsi="Trebuchet MS"/>
                <w:noProof/>
                <w:kern w:val="2"/>
                <w:sz w:val="22"/>
                <w:lang w:eastAsia="zh-CN"/>
                <w14:ligatures w14:val="standardContextual"/>
                <w:rPrChange w:id="566"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67" w:author="ANANDHAKRISHNAN MADATHIL REMESH" w:date="2025-03-27T01:05:00Z" w16du:dateUtc="2025-03-27T01:05:00Z">
                  <w:rPr>
                    <w:rStyle w:val="Hyperlink"/>
                    <w:noProof/>
                  </w:rPr>
                </w:rPrChange>
              </w:rPr>
              <w:delText>Research Design</w:delText>
            </w:r>
            <w:r w:rsidRPr="00272B1A" w:rsidDel="00BF7AC6">
              <w:rPr>
                <w:rFonts w:ascii="Trebuchet MS" w:hAnsi="Trebuchet MS"/>
                <w:noProof/>
                <w:webHidden/>
                <w:rPrChange w:id="568"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69" w:author="ANANDHAKRISHNAN MADATHIL REMESH" w:date="2025-03-27T01:05:00Z" w16du:dateUtc="2025-03-27T01:05:00Z">
                  <w:rPr>
                    <w:noProof/>
                    <w:webHidden/>
                  </w:rPr>
                </w:rPrChange>
              </w:rPr>
              <w:delText>5</w:delText>
            </w:r>
          </w:del>
        </w:p>
        <w:p w14:paraId="0FCE4EA1" w14:textId="63136F9C" w:rsidR="00F30EE7" w:rsidRPr="00272B1A" w:rsidDel="00BF7AC6" w:rsidRDefault="00F30EE7">
          <w:pPr>
            <w:pStyle w:val="TOC2"/>
            <w:rPr>
              <w:del w:id="570" w:author="ANANDHAKRISHNAN MADATHIL REMESH" w:date="2025-03-27T00:34:00Z" w16du:dateUtc="2025-03-27T00:34:00Z"/>
              <w:rFonts w:ascii="Trebuchet MS" w:hAnsi="Trebuchet MS"/>
              <w:noProof/>
              <w:kern w:val="2"/>
              <w:sz w:val="22"/>
              <w:lang w:eastAsia="zh-CN"/>
              <w14:ligatures w14:val="standardContextual"/>
              <w:rPrChange w:id="571" w:author="ANANDHAKRISHNAN MADATHIL REMESH" w:date="2025-03-27T01:05:00Z" w16du:dateUtc="2025-03-27T01:05:00Z">
                <w:rPr>
                  <w:del w:id="572" w:author="ANANDHAKRISHNAN MADATHIL REMESH" w:date="2025-03-27T00:34:00Z" w16du:dateUtc="2025-03-27T00:34:00Z"/>
                  <w:rFonts w:asciiTheme="minorHAnsi" w:hAnsiTheme="minorHAnsi"/>
                  <w:noProof/>
                  <w:kern w:val="2"/>
                  <w:sz w:val="22"/>
                  <w:lang w:eastAsia="zh-CN"/>
                  <w14:ligatures w14:val="standardContextual"/>
                </w:rPr>
              </w:rPrChange>
            </w:rPr>
          </w:pPr>
          <w:del w:id="573" w:author="ANANDHAKRISHNAN MADATHIL REMESH" w:date="2025-03-27T00:34:00Z" w16du:dateUtc="2025-03-27T00:34:00Z">
            <w:r w:rsidRPr="00272B1A" w:rsidDel="00BF7AC6">
              <w:rPr>
                <w:rFonts w:ascii="Trebuchet MS" w:hAnsi="Trebuchet MS"/>
                <w:noProof/>
                <w:rPrChange w:id="574" w:author="ANANDHAKRISHNAN MADATHIL REMESH" w:date="2025-03-27T01:05:00Z" w16du:dateUtc="2025-03-27T01:05:00Z">
                  <w:rPr>
                    <w:rStyle w:val="Hyperlink"/>
                    <w:noProof/>
                  </w:rPr>
                </w:rPrChange>
              </w:rPr>
              <w:delText>3.2</w:delText>
            </w:r>
            <w:r w:rsidRPr="00272B1A" w:rsidDel="00BF7AC6">
              <w:rPr>
                <w:rFonts w:ascii="Trebuchet MS" w:hAnsi="Trebuchet MS"/>
                <w:noProof/>
                <w:kern w:val="2"/>
                <w:sz w:val="22"/>
                <w:lang w:eastAsia="zh-CN"/>
                <w14:ligatures w14:val="standardContextual"/>
                <w:rPrChange w:id="575"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76" w:author="ANANDHAKRISHNAN MADATHIL REMESH" w:date="2025-03-27T01:05:00Z" w16du:dateUtc="2025-03-27T01:05:00Z">
                  <w:rPr>
                    <w:rStyle w:val="Hyperlink"/>
                    <w:noProof/>
                  </w:rPr>
                </w:rPrChange>
              </w:rPr>
              <w:delText>Participants [OPtional]</w:delText>
            </w:r>
            <w:r w:rsidRPr="00272B1A" w:rsidDel="00BF7AC6">
              <w:rPr>
                <w:rFonts w:ascii="Trebuchet MS" w:hAnsi="Trebuchet MS"/>
                <w:noProof/>
                <w:webHidden/>
                <w:rPrChange w:id="577"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78" w:author="ANANDHAKRISHNAN MADATHIL REMESH" w:date="2025-03-27T01:05:00Z" w16du:dateUtc="2025-03-27T01:05:00Z">
                  <w:rPr>
                    <w:noProof/>
                    <w:webHidden/>
                  </w:rPr>
                </w:rPrChange>
              </w:rPr>
              <w:delText>6</w:delText>
            </w:r>
          </w:del>
        </w:p>
        <w:p w14:paraId="78AB2C95" w14:textId="66738841" w:rsidR="00F30EE7" w:rsidRPr="00272B1A" w:rsidDel="00BF7AC6" w:rsidRDefault="00F30EE7">
          <w:pPr>
            <w:pStyle w:val="TOC2"/>
            <w:rPr>
              <w:del w:id="579" w:author="ANANDHAKRISHNAN MADATHIL REMESH" w:date="2025-03-27T00:34:00Z" w16du:dateUtc="2025-03-27T00:34:00Z"/>
              <w:rFonts w:ascii="Trebuchet MS" w:hAnsi="Trebuchet MS"/>
              <w:noProof/>
              <w:kern w:val="2"/>
              <w:sz w:val="22"/>
              <w:lang w:eastAsia="zh-CN"/>
              <w14:ligatures w14:val="standardContextual"/>
              <w:rPrChange w:id="580" w:author="ANANDHAKRISHNAN MADATHIL REMESH" w:date="2025-03-27T01:05:00Z" w16du:dateUtc="2025-03-27T01:05:00Z">
                <w:rPr>
                  <w:del w:id="581" w:author="ANANDHAKRISHNAN MADATHIL REMESH" w:date="2025-03-27T00:34:00Z" w16du:dateUtc="2025-03-27T00:34:00Z"/>
                  <w:rFonts w:asciiTheme="minorHAnsi" w:hAnsiTheme="minorHAnsi"/>
                  <w:noProof/>
                  <w:kern w:val="2"/>
                  <w:sz w:val="22"/>
                  <w:lang w:eastAsia="zh-CN"/>
                  <w14:ligatures w14:val="standardContextual"/>
                </w:rPr>
              </w:rPrChange>
            </w:rPr>
          </w:pPr>
          <w:del w:id="582" w:author="ANANDHAKRISHNAN MADATHIL REMESH" w:date="2025-03-27T00:34:00Z" w16du:dateUtc="2025-03-27T00:34:00Z">
            <w:r w:rsidRPr="00272B1A" w:rsidDel="00BF7AC6">
              <w:rPr>
                <w:rFonts w:ascii="Trebuchet MS" w:hAnsi="Trebuchet MS"/>
                <w:noProof/>
                <w:rPrChange w:id="583" w:author="ANANDHAKRISHNAN MADATHIL REMESH" w:date="2025-03-27T01:05:00Z" w16du:dateUtc="2025-03-27T01:05:00Z">
                  <w:rPr>
                    <w:rStyle w:val="Hyperlink"/>
                    <w:noProof/>
                  </w:rPr>
                </w:rPrChange>
              </w:rPr>
              <w:delText>3.3</w:delText>
            </w:r>
            <w:r w:rsidRPr="00272B1A" w:rsidDel="00BF7AC6">
              <w:rPr>
                <w:rFonts w:ascii="Trebuchet MS" w:hAnsi="Trebuchet MS"/>
                <w:noProof/>
                <w:kern w:val="2"/>
                <w:sz w:val="22"/>
                <w:lang w:eastAsia="zh-CN"/>
                <w14:ligatures w14:val="standardContextual"/>
                <w:rPrChange w:id="584"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585" w:author="ANANDHAKRISHNAN MADATHIL REMESH" w:date="2025-03-27T01:05:00Z" w16du:dateUtc="2025-03-27T01:05:00Z">
                  <w:rPr>
                    <w:rStyle w:val="Hyperlink"/>
                    <w:noProof/>
                  </w:rPr>
                </w:rPrChange>
              </w:rPr>
              <w:delText>Instruments [Optional]</w:delText>
            </w:r>
            <w:r w:rsidRPr="00272B1A" w:rsidDel="00BF7AC6">
              <w:rPr>
                <w:rFonts w:ascii="Trebuchet MS" w:hAnsi="Trebuchet MS"/>
                <w:noProof/>
                <w:webHidden/>
                <w:rPrChange w:id="586"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587" w:author="ANANDHAKRISHNAN MADATHIL REMESH" w:date="2025-03-27T01:05:00Z" w16du:dateUtc="2025-03-27T01:05:00Z">
                  <w:rPr>
                    <w:noProof/>
                    <w:webHidden/>
                  </w:rPr>
                </w:rPrChange>
              </w:rPr>
              <w:delText>6</w:delText>
            </w:r>
          </w:del>
        </w:p>
        <w:p w14:paraId="59DA55E0" w14:textId="604064D4" w:rsidR="00F30EE7" w:rsidRPr="00272B1A" w:rsidDel="00BF7AC6" w:rsidRDefault="00F30EE7">
          <w:pPr>
            <w:pStyle w:val="TOC1"/>
            <w:rPr>
              <w:del w:id="588" w:author="ANANDHAKRISHNAN MADATHIL REMESH" w:date="2025-03-27T00:34:00Z" w16du:dateUtc="2025-03-27T00:34:00Z"/>
              <w:rFonts w:ascii="Trebuchet MS" w:hAnsi="Trebuchet MS" w:cstheme="minorBidi"/>
              <w:iCs w:val="0"/>
              <w:smallCaps w:val="0"/>
              <w:kern w:val="2"/>
              <w:sz w:val="22"/>
              <w:lang w:eastAsia="zh-CN"/>
              <w14:ligatures w14:val="standardContextual"/>
              <w:rPrChange w:id="589" w:author="ANANDHAKRISHNAN MADATHIL REMESH" w:date="2025-03-27T01:05:00Z" w16du:dateUtc="2025-03-27T01:05:00Z">
                <w:rPr>
                  <w:del w:id="590" w:author="ANANDHAKRISHNAN MADATHIL REMESH" w:date="2025-03-27T00:34:00Z" w16du:dateUtc="2025-03-27T00:34:00Z"/>
                  <w:rFonts w:asciiTheme="minorHAnsi" w:hAnsiTheme="minorHAnsi" w:cstheme="minorBidi"/>
                  <w:iCs w:val="0"/>
                  <w:smallCaps w:val="0"/>
                  <w:kern w:val="2"/>
                  <w:sz w:val="22"/>
                  <w:lang w:eastAsia="zh-CN"/>
                  <w14:ligatures w14:val="standardContextual"/>
                </w:rPr>
              </w:rPrChange>
            </w:rPr>
          </w:pPr>
          <w:del w:id="591" w:author="ANANDHAKRISHNAN MADATHIL REMESH" w:date="2025-03-27T00:34:00Z" w16du:dateUtc="2025-03-27T00:34:00Z">
            <w:r w:rsidRPr="00272B1A" w:rsidDel="00BF7AC6">
              <w:rPr>
                <w:rFonts w:ascii="Trebuchet MS" w:hAnsi="Trebuchet MS"/>
                <w:rPrChange w:id="592" w:author="ANANDHAKRISHNAN MADATHIL REMESH" w:date="2025-03-27T01:05:00Z" w16du:dateUtc="2025-03-27T01:05:00Z">
                  <w:rPr>
                    <w:rStyle w:val="Hyperlink"/>
                    <w:iCs w:val="0"/>
                    <w:smallCaps w:val="0"/>
                  </w:rPr>
                </w:rPrChange>
              </w:rPr>
              <w:delText>Chapter 4:</w:delText>
            </w:r>
            <w:r w:rsidRPr="00272B1A" w:rsidDel="00BF7AC6">
              <w:rPr>
                <w:rFonts w:ascii="Trebuchet MS" w:hAnsi="Trebuchet MS"/>
                <w:kern w:val="2"/>
                <w:sz w:val="22"/>
                <w:lang w:eastAsia="zh-CN"/>
                <w14:ligatures w14:val="standardContextual"/>
                <w:rPrChange w:id="593" w:author="ANANDHAKRISHNAN MADATHIL REMESH" w:date="2025-03-27T01:05:00Z" w16du:dateUtc="2025-03-27T01:05:00Z">
                  <w:rPr>
                    <w:rFonts w:asciiTheme="minorHAnsi" w:hAnsiTheme="minorHAnsi"/>
                    <w:kern w:val="2"/>
                    <w:sz w:val="22"/>
                    <w:lang w:eastAsia="zh-CN"/>
                    <w14:ligatures w14:val="standardContextual"/>
                  </w:rPr>
                </w:rPrChange>
              </w:rPr>
              <w:tab/>
            </w:r>
            <w:r w:rsidRPr="00272B1A" w:rsidDel="00BF7AC6">
              <w:rPr>
                <w:rFonts w:ascii="Trebuchet MS" w:hAnsi="Trebuchet MS"/>
                <w:rPrChange w:id="594" w:author="ANANDHAKRISHNAN MADATHIL REMESH" w:date="2025-03-27T01:05:00Z" w16du:dateUtc="2025-03-27T01:05:00Z">
                  <w:rPr>
                    <w:rStyle w:val="Hyperlink"/>
                    <w:iCs w:val="0"/>
                    <w:smallCaps w:val="0"/>
                  </w:rPr>
                </w:rPrChange>
              </w:rPr>
              <w:delText>Results and Discussion</w:delText>
            </w:r>
            <w:r w:rsidRPr="00272B1A" w:rsidDel="00BF7AC6">
              <w:rPr>
                <w:rFonts w:ascii="Trebuchet MS" w:hAnsi="Trebuchet MS"/>
                <w:iCs w:val="0"/>
                <w:smallCaps w:val="0"/>
                <w:webHidden/>
                <w:rPrChange w:id="595" w:author="ANANDHAKRISHNAN MADATHIL REMESH" w:date="2025-03-27T01:05:00Z" w16du:dateUtc="2025-03-27T01:05:00Z">
                  <w:rPr>
                    <w:iCs w:val="0"/>
                    <w:smallCaps w:val="0"/>
                    <w:webHidden/>
                  </w:rPr>
                </w:rPrChange>
              </w:rPr>
              <w:tab/>
            </w:r>
            <w:r w:rsidR="00C613D4" w:rsidRPr="00272B1A" w:rsidDel="00BF7AC6">
              <w:rPr>
                <w:rFonts w:ascii="Trebuchet MS" w:hAnsi="Trebuchet MS"/>
                <w:iCs w:val="0"/>
                <w:smallCaps w:val="0"/>
                <w:webHidden/>
                <w:rPrChange w:id="596" w:author="ANANDHAKRISHNAN MADATHIL REMESH" w:date="2025-03-27T01:05:00Z" w16du:dateUtc="2025-03-27T01:05:00Z">
                  <w:rPr>
                    <w:iCs w:val="0"/>
                    <w:smallCaps w:val="0"/>
                    <w:webHidden/>
                  </w:rPr>
                </w:rPrChange>
              </w:rPr>
              <w:delText>7</w:delText>
            </w:r>
          </w:del>
        </w:p>
        <w:p w14:paraId="281D550F" w14:textId="30E5953F" w:rsidR="00F30EE7" w:rsidRPr="00272B1A" w:rsidDel="00BF7AC6" w:rsidRDefault="00F30EE7">
          <w:pPr>
            <w:pStyle w:val="TOC2"/>
            <w:rPr>
              <w:del w:id="597" w:author="ANANDHAKRISHNAN MADATHIL REMESH" w:date="2025-03-27T00:34:00Z" w16du:dateUtc="2025-03-27T00:34:00Z"/>
              <w:rFonts w:ascii="Trebuchet MS" w:hAnsi="Trebuchet MS"/>
              <w:noProof/>
              <w:kern w:val="2"/>
              <w:sz w:val="22"/>
              <w:lang w:eastAsia="zh-CN"/>
              <w14:ligatures w14:val="standardContextual"/>
              <w:rPrChange w:id="598" w:author="ANANDHAKRISHNAN MADATHIL REMESH" w:date="2025-03-27T01:05:00Z" w16du:dateUtc="2025-03-27T01:05:00Z">
                <w:rPr>
                  <w:del w:id="599" w:author="ANANDHAKRISHNAN MADATHIL REMESH" w:date="2025-03-27T00:34:00Z" w16du:dateUtc="2025-03-27T00:34:00Z"/>
                  <w:rFonts w:asciiTheme="minorHAnsi" w:hAnsiTheme="minorHAnsi"/>
                  <w:noProof/>
                  <w:kern w:val="2"/>
                  <w:sz w:val="22"/>
                  <w:lang w:eastAsia="zh-CN"/>
                  <w14:ligatures w14:val="standardContextual"/>
                </w:rPr>
              </w:rPrChange>
            </w:rPr>
          </w:pPr>
          <w:del w:id="600" w:author="ANANDHAKRISHNAN MADATHIL REMESH" w:date="2025-03-27T00:34:00Z" w16du:dateUtc="2025-03-27T00:34:00Z">
            <w:r w:rsidRPr="00272B1A" w:rsidDel="00BF7AC6">
              <w:rPr>
                <w:rFonts w:ascii="Trebuchet MS" w:hAnsi="Trebuchet MS"/>
                <w:noProof/>
                <w:rPrChange w:id="601" w:author="ANANDHAKRISHNAN MADATHIL REMESH" w:date="2025-03-27T01:05:00Z" w16du:dateUtc="2025-03-27T01:05:00Z">
                  <w:rPr>
                    <w:rStyle w:val="Hyperlink"/>
                    <w:noProof/>
                  </w:rPr>
                </w:rPrChange>
              </w:rPr>
              <w:delText>4.1</w:delText>
            </w:r>
            <w:r w:rsidRPr="00272B1A" w:rsidDel="00BF7AC6">
              <w:rPr>
                <w:rFonts w:ascii="Trebuchet MS" w:hAnsi="Trebuchet MS"/>
                <w:noProof/>
                <w:kern w:val="2"/>
                <w:sz w:val="22"/>
                <w:lang w:eastAsia="zh-CN"/>
                <w14:ligatures w14:val="standardContextual"/>
                <w:rPrChange w:id="602" w:author="ANANDHAKRISHNAN MADATHIL REMESH" w:date="2025-03-27T01:05:00Z" w16du:dateUtc="2025-03-27T01:05:00Z">
                  <w:rPr>
                    <w:rFonts w:asciiTheme="minorHAnsi" w:hAnsiTheme="minorHAnsi"/>
                    <w:noProof/>
                    <w:kern w:val="2"/>
                    <w:sz w:val="22"/>
                    <w:lang w:eastAsia="zh-CN"/>
                    <w14:ligatures w14:val="standardContextual"/>
                  </w:rPr>
                </w:rPrChange>
              </w:rPr>
              <w:tab/>
            </w:r>
            <w:r w:rsidRPr="00272B1A" w:rsidDel="00BF7AC6">
              <w:rPr>
                <w:rFonts w:ascii="Trebuchet MS" w:hAnsi="Trebuchet MS"/>
                <w:noProof/>
                <w:rPrChange w:id="603" w:author="ANANDHAKRISHNAN MADATHIL REMESH" w:date="2025-03-27T01:05:00Z" w16du:dateUtc="2025-03-27T01:05:00Z">
                  <w:rPr>
                    <w:rStyle w:val="Hyperlink"/>
                    <w:noProof/>
                  </w:rPr>
                </w:rPrChange>
              </w:rPr>
              <w:delText>Project Implementation Plan</w:delText>
            </w:r>
            <w:r w:rsidRPr="00272B1A" w:rsidDel="00BF7AC6">
              <w:rPr>
                <w:rFonts w:ascii="Trebuchet MS" w:hAnsi="Trebuchet MS"/>
                <w:noProof/>
                <w:webHidden/>
                <w:rPrChange w:id="604" w:author="ANANDHAKRISHNAN MADATHIL REMESH" w:date="2025-03-27T01:05:00Z" w16du:dateUtc="2025-03-27T01:05:00Z">
                  <w:rPr>
                    <w:noProof/>
                    <w:webHidden/>
                  </w:rPr>
                </w:rPrChange>
              </w:rPr>
              <w:tab/>
            </w:r>
            <w:r w:rsidR="00C613D4" w:rsidRPr="00272B1A" w:rsidDel="00BF7AC6">
              <w:rPr>
                <w:rFonts w:ascii="Trebuchet MS" w:hAnsi="Trebuchet MS"/>
                <w:noProof/>
                <w:webHidden/>
                <w:rPrChange w:id="605" w:author="ANANDHAKRISHNAN MADATHIL REMESH" w:date="2025-03-27T01:05:00Z" w16du:dateUtc="2025-03-27T01:05:00Z">
                  <w:rPr>
                    <w:noProof/>
                    <w:webHidden/>
                  </w:rPr>
                </w:rPrChange>
              </w:rPr>
              <w:delText>8</w:delText>
            </w:r>
          </w:del>
        </w:p>
        <w:p w14:paraId="0854DC65" w14:textId="7B0EC2CC" w:rsidR="00F30EE7" w:rsidRPr="00272B1A" w:rsidDel="00BF7AC6" w:rsidRDefault="00F30EE7">
          <w:pPr>
            <w:pStyle w:val="TOC1"/>
            <w:rPr>
              <w:del w:id="606" w:author="ANANDHAKRISHNAN MADATHIL REMESH" w:date="2025-03-27T00:34:00Z" w16du:dateUtc="2025-03-27T00:34:00Z"/>
              <w:rFonts w:ascii="Trebuchet MS" w:hAnsi="Trebuchet MS" w:cstheme="minorBidi"/>
              <w:iCs w:val="0"/>
              <w:smallCaps w:val="0"/>
              <w:kern w:val="2"/>
              <w:sz w:val="22"/>
              <w:lang w:eastAsia="zh-CN"/>
              <w14:ligatures w14:val="standardContextual"/>
              <w:rPrChange w:id="607" w:author="ANANDHAKRISHNAN MADATHIL REMESH" w:date="2025-03-27T01:05:00Z" w16du:dateUtc="2025-03-27T01:05:00Z">
                <w:rPr>
                  <w:del w:id="608" w:author="ANANDHAKRISHNAN MADATHIL REMESH" w:date="2025-03-27T00:34:00Z" w16du:dateUtc="2025-03-27T00:34:00Z"/>
                  <w:rFonts w:asciiTheme="minorHAnsi" w:hAnsiTheme="minorHAnsi" w:cstheme="minorBidi"/>
                  <w:iCs w:val="0"/>
                  <w:smallCaps w:val="0"/>
                  <w:kern w:val="2"/>
                  <w:sz w:val="22"/>
                  <w:lang w:eastAsia="zh-CN"/>
                  <w14:ligatures w14:val="standardContextual"/>
                </w:rPr>
              </w:rPrChange>
            </w:rPr>
          </w:pPr>
          <w:del w:id="609" w:author="ANANDHAKRISHNAN MADATHIL REMESH" w:date="2025-03-27T00:34:00Z" w16du:dateUtc="2025-03-27T00:34:00Z">
            <w:r w:rsidRPr="00272B1A" w:rsidDel="00BF7AC6">
              <w:rPr>
                <w:rFonts w:ascii="Trebuchet MS" w:hAnsi="Trebuchet MS"/>
                <w:rPrChange w:id="610" w:author="ANANDHAKRISHNAN MADATHIL REMESH" w:date="2025-03-27T01:05:00Z" w16du:dateUtc="2025-03-27T01:05:00Z">
                  <w:rPr>
                    <w:rStyle w:val="Hyperlink"/>
                    <w:iCs w:val="0"/>
                    <w:smallCaps w:val="0"/>
                  </w:rPr>
                </w:rPrChange>
              </w:rPr>
              <w:delText>Chapter 5:</w:delText>
            </w:r>
            <w:r w:rsidRPr="00272B1A" w:rsidDel="00BF7AC6">
              <w:rPr>
                <w:rFonts w:ascii="Trebuchet MS" w:hAnsi="Trebuchet MS"/>
                <w:kern w:val="2"/>
                <w:sz w:val="22"/>
                <w:lang w:eastAsia="zh-CN"/>
                <w14:ligatures w14:val="standardContextual"/>
                <w:rPrChange w:id="611" w:author="ANANDHAKRISHNAN MADATHIL REMESH" w:date="2025-03-27T01:05:00Z" w16du:dateUtc="2025-03-27T01:05:00Z">
                  <w:rPr>
                    <w:rFonts w:asciiTheme="minorHAnsi" w:hAnsiTheme="minorHAnsi"/>
                    <w:kern w:val="2"/>
                    <w:sz w:val="22"/>
                    <w:lang w:eastAsia="zh-CN"/>
                    <w14:ligatures w14:val="standardContextual"/>
                  </w:rPr>
                </w:rPrChange>
              </w:rPr>
              <w:tab/>
            </w:r>
            <w:r w:rsidRPr="00272B1A" w:rsidDel="00BF7AC6">
              <w:rPr>
                <w:rFonts w:ascii="Trebuchet MS" w:hAnsi="Trebuchet MS"/>
                <w:rPrChange w:id="612" w:author="ANANDHAKRISHNAN MADATHIL REMESH" w:date="2025-03-27T01:05:00Z" w16du:dateUtc="2025-03-27T01:05:00Z">
                  <w:rPr>
                    <w:rStyle w:val="Hyperlink"/>
                    <w:iCs w:val="0"/>
                    <w:smallCaps w:val="0"/>
                  </w:rPr>
                </w:rPrChange>
              </w:rPr>
              <w:delText>Conclusion</w:delText>
            </w:r>
            <w:r w:rsidRPr="00272B1A" w:rsidDel="00BF7AC6">
              <w:rPr>
                <w:rFonts w:ascii="Trebuchet MS" w:hAnsi="Trebuchet MS"/>
                <w:iCs w:val="0"/>
                <w:smallCaps w:val="0"/>
                <w:webHidden/>
                <w:rPrChange w:id="613" w:author="ANANDHAKRISHNAN MADATHIL REMESH" w:date="2025-03-27T01:05:00Z" w16du:dateUtc="2025-03-27T01:05:00Z">
                  <w:rPr>
                    <w:iCs w:val="0"/>
                    <w:smallCaps w:val="0"/>
                    <w:webHidden/>
                  </w:rPr>
                </w:rPrChange>
              </w:rPr>
              <w:tab/>
            </w:r>
            <w:r w:rsidR="00C613D4" w:rsidRPr="00272B1A" w:rsidDel="00BF7AC6">
              <w:rPr>
                <w:rFonts w:ascii="Trebuchet MS" w:hAnsi="Trebuchet MS"/>
                <w:iCs w:val="0"/>
                <w:smallCaps w:val="0"/>
                <w:webHidden/>
                <w:rPrChange w:id="614" w:author="ANANDHAKRISHNAN MADATHIL REMESH" w:date="2025-03-27T01:05:00Z" w16du:dateUtc="2025-03-27T01:05:00Z">
                  <w:rPr>
                    <w:iCs w:val="0"/>
                    <w:smallCaps w:val="0"/>
                    <w:webHidden/>
                  </w:rPr>
                </w:rPrChange>
              </w:rPr>
              <w:delText>9</w:delText>
            </w:r>
            <w:r w:rsidRPr="00272B1A" w:rsidDel="00BF7AC6">
              <w:rPr>
                <w:rStyle w:val="Hyperlink"/>
                <w:rFonts w:ascii="Trebuchet MS" w:hAnsi="Trebuchet MS"/>
                <w:iCs w:val="0"/>
                <w:smallCaps w:val="0"/>
                <w:rPrChange w:id="615" w:author="ANANDHAKRISHNAN MADATHIL REMESH" w:date="2025-03-27T01:05:00Z" w16du:dateUtc="2025-03-27T01:05:00Z">
                  <w:rPr>
                    <w:rStyle w:val="Hyperlink"/>
                    <w:iCs w:val="0"/>
                    <w:smallCaps w:val="0"/>
                  </w:rPr>
                </w:rPrChange>
              </w:rPr>
              <w:br/>
            </w:r>
            <w:r w:rsidRPr="00272B1A" w:rsidDel="00BF7AC6">
              <w:rPr>
                <w:rStyle w:val="Hyperlink"/>
                <w:rFonts w:ascii="Trebuchet MS" w:hAnsi="Trebuchet MS"/>
                <w:iCs w:val="0"/>
                <w:smallCaps w:val="0"/>
                <w:color w:val="auto"/>
                <w:u w:val="none"/>
                <w:rPrChange w:id="616" w:author="ANANDHAKRISHNAN MADATHIL REMESH" w:date="2025-03-27T01:05:00Z" w16du:dateUtc="2025-03-27T01:05:00Z">
                  <w:rPr>
                    <w:rStyle w:val="Hyperlink"/>
                    <w:iCs w:val="0"/>
                    <w:smallCaps w:val="0"/>
                    <w:color w:val="auto"/>
                    <w:u w:val="none"/>
                  </w:rPr>
                </w:rPrChange>
              </w:rPr>
              <w:delText>References</w:delText>
            </w:r>
            <w:r w:rsidRPr="00272B1A" w:rsidDel="00BF7AC6">
              <w:rPr>
                <w:rStyle w:val="Hyperlink"/>
                <w:rFonts w:ascii="Trebuchet MS" w:hAnsi="Trebuchet MS"/>
                <w:iCs w:val="0"/>
                <w:smallCaps w:val="0"/>
                <w:color w:val="auto"/>
                <w:u w:val="none"/>
                <w:rPrChange w:id="617" w:author="ANANDHAKRISHNAN MADATHIL REMESH" w:date="2025-03-27T01:05:00Z" w16du:dateUtc="2025-03-27T01:05:00Z">
                  <w:rPr>
                    <w:rStyle w:val="Hyperlink"/>
                    <w:iCs w:val="0"/>
                    <w:smallCaps w:val="0"/>
                    <w:color w:val="auto"/>
                    <w:u w:val="none"/>
                  </w:rPr>
                </w:rPrChange>
              </w:rPr>
              <w:tab/>
            </w:r>
            <w:r w:rsidRPr="00272B1A" w:rsidDel="00BF7AC6">
              <w:rPr>
                <w:rStyle w:val="Hyperlink"/>
                <w:rFonts w:ascii="Trebuchet MS" w:hAnsi="Trebuchet MS"/>
                <w:iCs w:val="0"/>
                <w:smallCaps w:val="0"/>
                <w:color w:val="auto"/>
                <w:u w:val="none"/>
                <w:rPrChange w:id="618" w:author="ANANDHAKRISHNAN MADATHIL REMESH" w:date="2025-03-27T01:05:00Z" w16du:dateUtc="2025-03-27T01:05:00Z">
                  <w:rPr>
                    <w:rStyle w:val="Hyperlink"/>
                    <w:iCs w:val="0"/>
                    <w:smallCaps w:val="0"/>
                    <w:color w:val="auto"/>
                    <w:u w:val="none"/>
                  </w:rPr>
                </w:rPrChange>
              </w:rPr>
              <w:tab/>
              <w:delText>10</w:delText>
            </w:r>
            <w:r w:rsidRPr="00272B1A" w:rsidDel="00BF7AC6">
              <w:rPr>
                <w:rStyle w:val="Hyperlink"/>
                <w:rFonts w:ascii="Trebuchet MS" w:hAnsi="Trebuchet MS"/>
                <w:iCs w:val="0"/>
                <w:smallCaps w:val="0"/>
                <w:color w:val="auto"/>
                <w:u w:val="none"/>
                <w:rPrChange w:id="619" w:author="ANANDHAKRISHNAN MADATHIL REMESH" w:date="2025-03-27T01:05:00Z" w16du:dateUtc="2025-03-27T01:05:00Z">
                  <w:rPr>
                    <w:rStyle w:val="Hyperlink"/>
                    <w:iCs w:val="0"/>
                    <w:smallCaps w:val="0"/>
                    <w:color w:val="auto"/>
                    <w:u w:val="none"/>
                  </w:rPr>
                </w:rPrChange>
              </w:rPr>
              <w:br/>
              <w:delText>Appendices</w:delText>
            </w:r>
            <w:r w:rsidRPr="00272B1A" w:rsidDel="00BF7AC6">
              <w:rPr>
                <w:rStyle w:val="Hyperlink"/>
                <w:rFonts w:ascii="Trebuchet MS" w:hAnsi="Trebuchet MS"/>
                <w:iCs w:val="0"/>
                <w:smallCaps w:val="0"/>
                <w:color w:val="auto"/>
                <w:u w:val="none"/>
                <w:rPrChange w:id="620" w:author="ANANDHAKRISHNAN MADATHIL REMESH" w:date="2025-03-27T01:05:00Z" w16du:dateUtc="2025-03-27T01:05:00Z">
                  <w:rPr>
                    <w:rStyle w:val="Hyperlink"/>
                    <w:iCs w:val="0"/>
                    <w:smallCaps w:val="0"/>
                    <w:color w:val="auto"/>
                    <w:u w:val="none"/>
                  </w:rPr>
                </w:rPrChange>
              </w:rPr>
              <w:tab/>
            </w:r>
            <w:r w:rsidRPr="00272B1A" w:rsidDel="00BF7AC6">
              <w:rPr>
                <w:rStyle w:val="Hyperlink"/>
                <w:rFonts w:ascii="Trebuchet MS" w:hAnsi="Trebuchet MS"/>
                <w:iCs w:val="0"/>
                <w:smallCaps w:val="0"/>
                <w:color w:val="auto"/>
                <w:u w:val="none"/>
                <w:rPrChange w:id="621" w:author="ANANDHAKRISHNAN MADATHIL REMESH" w:date="2025-03-27T01:05:00Z" w16du:dateUtc="2025-03-27T01:05:00Z">
                  <w:rPr>
                    <w:rStyle w:val="Hyperlink"/>
                    <w:iCs w:val="0"/>
                    <w:smallCaps w:val="0"/>
                    <w:color w:val="auto"/>
                    <w:u w:val="none"/>
                  </w:rPr>
                </w:rPrChange>
              </w:rPr>
              <w:tab/>
              <w:delText>11</w:delText>
            </w:r>
          </w:del>
        </w:p>
        <w:p w14:paraId="6F291D59" w14:textId="79E4D9A3" w:rsidR="004A43C9" w:rsidRPr="00272B1A" w:rsidRDefault="004A43C9" w:rsidP="00785D2B">
          <w:pPr>
            <w:rPr>
              <w:rFonts w:ascii="Trebuchet MS" w:hAnsi="Trebuchet MS"/>
              <w:rPrChange w:id="622" w:author="ANANDHAKRISHNAN MADATHIL REMESH" w:date="2025-03-27T01:05:00Z" w16du:dateUtc="2025-03-27T01:05:00Z">
                <w:rPr/>
              </w:rPrChange>
            </w:rPr>
          </w:pPr>
          <w:r w:rsidRPr="00272B1A">
            <w:rPr>
              <w:rFonts w:ascii="Trebuchet MS" w:hAnsi="Trebuchet MS"/>
              <w:noProof/>
              <w:rPrChange w:id="623" w:author="ANANDHAKRISHNAN MADATHIL REMESH" w:date="2025-03-27T01:05:00Z" w16du:dateUtc="2025-03-27T01:05:00Z">
                <w:rPr>
                  <w:b/>
                  <w:bCs/>
                  <w:noProof/>
                </w:rPr>
              </w:rPrChange>
            </w:rPr>
            <w:fldChar w:fldCharType="end"/>
          </w:r>
        </w:p>
      </w:sdtContent>
    </w:sdt>
    <w:p w14:paraId="1875570D" w14:textId="77777777" w:rsidR="000B327B" w:rsidRPr="00272B1A" w:rsidRDefault="000B327B" w:rsidP="00242927">
      <w:pPr>
        <w:rPr>
          <w:rStyle w:val="SubtleReference"/>
          <w:rFonts w:ascii="Trebuchet MS" w:eastAsiaTheme="minorEastAsia" w:hAnsi="Trebuchet MS"/>
          <w:smallCaps w:val="0"/>
          <w:u w:val="none"/>
          <w:rPrChange w:id="624" w:author="ANANDHAKRISHNAN MADATHIL REMESH" w:date="2025-03-27T01:05:00Z" w16du:dateUtc="2025-03-27T01:05:00Z">
            <w:rPr>
              <w:rStyle w:val="SubtleReference"/>
              <w:rFonts w:ascii="Trebuchet MS" w:eastAsiaTheme="majorEastAsia" w:hAnsi="Trebuchet MS" w:cstheme="majorBidi"/>
              <w:b/>
              <w:bCs/>
              <w:i/>
              <w:smallCaps w:val="0"/>
              <w:sz w:val="28"/>
              <w:szCs w:val="28"/>
              <w:u w:val="none"/>
            </w:rPr>
          </w:rPrChange>
        </w:rPr>
      </w:pPr>
    </w:p>
    <w:p w14:paraId="50646D27" w14:textId="591A7CBE" w:rsidR="006521AF" w:rsidRPr="00E77A60" w:rsidRDefault="00E77A60" w:rsidP="00E77A60">
      <w:pPr>
        <w:pStyle w:val="NoSpacing"/>
        <w:tabs>
          <w:tab w:val="left" w:pos="3132"/>
        </w:tabs>
        <w:spacing w:before="960" w:after="960"/>
        <w:jc w:val="left"/>
        <w:rPr>
          <w:szCs w:val="36"/>
          <w:rPrChange w:id="625" w:author="ANANDHAKRISHNAN MADATHIL REMESH" w:date="2025-04-13T20:04:00Z" w16du:dateUtc="2025-04-13T19:04:00Z">
            <w:rPr>
              <w:snapToGrid w:val="0"/>
              <w:lang w:val="en-GB"/>
            </w:rPr>
          </w:rPrChange>
        </w:rPr>
        <w:pPrChange w:id="626" w:author="ANANDHAKRISHNAN MADATHIL REMESH" w:date="2025-04-13T20:02:00Z" w16du:dateUtc="2025-04-13T19:02:00Z">
          <w:pPr>
            <w:pStyle w:val="NoSpacing"/>
            <w:spacing w:before="960" w:after="960"/>
          </w:pPr>
        </w:pPrChange>
      </w:pPr>
      <w:bookmarkStart w:id="627" w:name="_Hlk135983672"/>
      <w:ins w:id="628" w:author="ANANDHAKRISHNAN MADATHIL REMESH" w:date="2025-04-13T20:03:00Z" w16du:dateUtc="2025-04-13T19:03:00Z">
        <w:r>
          <w:lastRenderedPageBreak/>
          <w:t xml:space="preserve">                           </w:t>
        </w:r>
      </w:ins>
      <w:ins w:id="629" w:author="ANANDHAKRISHNAN MADATHIL REMESH" w:date="2025-04-13T20:01:00Z" w16du:dateUtc="2025-04-13T19:01:00Z">
        <w:r w:rsidRPr="00E77A60">
          <w:rPr>
            <w:szCs w:val="36"/>
          </w:rPr>
          <w:t>Table</w:t>
        </w:r>
      </w:ins>
      <w:del w:id="630" w:author="ANANDHAKRISHNAN MADATHIL REMESH" w:date="2025-04-13T20:01:00Z" w16du:dateUtc="2025-04-13T19:01:00Z">
        <w:r w:rsidR="00737FA7" w:rsidRPr="00E77A60" w:rsidDel="00E77A60">
          <w:rPr>
            <w:szCs w:val="36"/>
            <w:rPrChange w:id="631" w:author="ANANDHAKRISHNAN MADATHIL REMESH" w:date="2025-04-13T20:04:00Z" w16du:dateUtc="2025-04-13T19:04:00Z">
              <w:rPr>
                <w:smallCaps/>
                <w:snapToGrid w:val="0"/>
                <w:u w:val="single"/>
                <w:lang w:val="en-GB"/>
              </w:rPr>
            </w:rPrChange>
          </w:rPr>
          <w:delText>List</w:delText>
        </w:r>
      </w:del>
      <w:r w:rsidR="00737FA7" w:rsidRPr="00E77A60">
        <w:rPr>
          <w:szCs w:val="36"/>
          <w:rPrChange w:id="632" w:author="ANANDHAKRISHNAN MADATHIL REMESH" w:date="2025-04-13T20:04:00Z" w16du:dateUtc="2025-04-13T19:04:00Z">
            <w:rPr>
              <w:smallCaps/>
              <w:snapToGrid w:val="0"/>
              <w:u w:val="single"/>
              <w:lang w:val="en-GB"/>
            </w:rPr>
          </w:rPrChange>
        </w:rPr>
        <w:t xml:space="preserve"> of Figures</w:t>
      </w:r>
      <w:ins w:id="633" w:author="ANANDHAKRISHNAN MADATHIL REMESH" w:date="2025-04-13T20:02:00Z" w16du:dateUtc="2025-04-13T19:02:00Z">
        <w:r w:rsidRPr="00E77A60">
          <w:rPr>
            <w:szCs w:val="36"/>
          </w:rPr>
          <w:tab/>
        </w:r>
      </w:ins>
    </w:p>
    <w:p w14:paraId="7F1D5720" w14:textId="49748EE5" w:rsidR="00E77A60" w:rsidRDefault="006521AF">
      <w:pPr>
        <w:pStyle w:val="TableofFigures"/>
        <w:tabs>
          <w:tab w:val="right" w:leader="dot" w:pos="9061"/>
        </w:tabs>
        <w:rPr>
          <w:ins w:id="634" w:author="ANANDHAKRISHNAN MADATHIL REMESH" w:date="2025-04-13T19:59:00Z" w16du:dateUtc="2025-04-13T18:59:00Z"/>
          <w:rFonts w:asciiTheme="minorHAnsi" w:eastAsiaTheme="minorEastAsia" w:hAnsiTheme="minorHAnsi" w:cstheme="minorBidi"/>
          <w:noProof/>
          <w:kern w:val="2"/>
          <w14:ligatures w14:val="standardContextual"/>
        </w:rPr>
      </w:pPr>
      <w:r w:rsidRPr="00E77A60">
        <w:rPr>
          <w:rFonts w:ascii="Trebuchet MS" w:hAnsi="Trebuchet MS"/>
        </w:rPr>
        <w:fldChar w:fldCharType="begin"/>
      </w:r>
      <w:r w:rsidRPr="00E77A60">
        <w:rPr>
          <w:rFonts w:ascii="Trebuchet MS" w:hAnsi="Trebuchet MS"/>
        </w:rPr>
        <w:instrText xml:space="preserve"> TOC \c "Figure" </w:instrText>
      </w:r>
      <w:r w:rsidRPr="00E77A60">
        <w:rPr>
          <w:rFonts w:ascii="Trebuchet MS" w:hAnsi="Trebuchet MS"/>
        </w:rPr>
        <w:fldChar w:fldCharType="separate"/>
      </w:r>
      <w:ins w:id="635" w:author="ANANDHAKRISHNAN MADATHIL REMESH" w:date="2025-04-13T19:59:00Z" w16du:dateUtc="2025-04-13T18:59:00Z">
        <w:r w:rsidR="00E77A60" w:rsidRPr="005418E8">
          <w:rPr>
            <w:rFonts w:ascii="Trebuchet MS" w:eastAsiaTheme="minorEastAsia" w:hAnsi="Trebuchet MS" w:cstheme="minorBidi"/>
            <w:noProof/>
          </w:rPr>
          <w:t>Figure 1 Loading dataset</w:t>
        </w:r>
        <w:r w:rsidR="00E77A60">
          <w:rPr>
            <w:noProof/>
          </w:rPr>
          <w:tab/>
        </w:r>
        <w:r w:rsidR="00E77A60">
          <w:rPr>
            <w:noProof/>
          </w:rPr>
          <w:fldChar w:fldCharType="begin"/>
        </w:r>
        <w:r w:rsidR="00E77A60">
          <w:rPr>
            <w:noProof/>
          </w:rPr>
          <w:instrText xml:space="preserve"> PAGEREF _Toc195466813 \h </w:instrText>
        </w:r>
        <w:r w:rsidR="00E77A60">
          <w:rPr>
            <w:noProof/>
          </w:rPr>
        </w:r>
      </w:ins>
      <w:r w:rsidR="00E77A60">
        <w:rPr>
          <w:noProof/>
        </w:rPr>
        <w:fldChar w:fldCharType="separate"/>
      </w:r>
      <w:ins w:id="636" w:author="ANANDHAKRISHNAN MADATHIL REMESH" w:date="2025-04-13T20:05:00Z" w16du:dateUtc="2025-04-13T19:05:00Z">
        <w:r w:rsidR="009B2C7D">
          <w:rPr>
            <w:noProof/>
          </w:rPr>
          <w:t>15</w:t>
        </w:r>
      </w:ins>
      <w:ins w:id="637" w:author="ANANDHAKRISHNAN MADATHIL REMESH" w:date="2025-04-13T19:59:00Z" w16du:dateUtc="2025-04-13T18:59:00Z">
        <w:r w:rsidR="00E77A60">
          <w:rPr>
            <w:noProof/>
          </w:rPr>
          <w:fldChar w:fldCharType="end"/>
        </w:r>
      </w:ins>
    </w:p>
    <w:p w14:paraId="23A471FE" w14:textId="29870394" w:rsidR="00E77A60" w:rsidRDefault="00E77A60">
      <w:pPr>
        <w:pStyle w:val="TableofFigures"/>
        <w:tabs>
          <w:tab w:val="right" w:leader="dot" w:pos="9061"/>
        </w:tabs>
        <w:rPr>
          <w:ins w:id="638" w:author="ANANDHAKRISHNAN MADATHIL REMESH" w:date="2025-04-13T19:59:00Z" w16du:dateUtc="2025-04-13T18:59:00Z"/>
          <w:rFonts w:asciiTheme="minorHAnsi" w:eastAsiaTheme="minorEastAsia" w:hAnsiTheme="minorHAnsi" w:cstheme="minorBidi"/>
          <w:noProof/>
          <w:kern w:val="2"/>
          <w14:ligatures w14:val="standardContextual"/>
        </w:rPr>
      </w:pPr>
      <w:ins w:id="639" w:author="ANANDHAKRISHNAN MADATHIL REMESH" w:date="2025-04-13T19:59:00Z" w16du:dateUtc="2025-04-13T18:59:00Z">
        <w:r w:rsidRPr="005418E8">
          <w:rPr>
            <w:rFonts w:ascii="Trebuchet MS" w:hAnsi="Trebuchet MS"/>
            <w:noProof/>
          </w:rPr>
          <w:t>Figure 2 Binarize</w:t>
        </w:r>
        <w:r>
          <w:rPr>
            <w:noProof/>
          </w:rPr>
          <w:tab/>
        </w:r>
        <w:r>
          <w:rPr>
            <w:noProof/>
          </w:rPr>
          <w:fldChar w:fldCharType="begin"/>
        </w:r>
        <w:r>
          <w:rPr>
            <w:noProof/>
          </w:rPr>
          <w:instrText xml:space="preserve"> PAGEREF _Toc195466814 \h </w:instrText>
        </w:r>
        <w:r>
          <w:rPr>
            <w:noProof/>
          </w:rPr>
        </w:r>
      </w:ins>
      <w:r>
        <w:rPr>
          <w:noProof/>
        </w:rPr>
        <w:fldChar w:fldCharType="separate"/>
      </w:r>
      <w:ins w:id="640" w:author="ANANDHAKRISHNAN MADATHIL REMESH" w:date="2025-04-13T20:05:00Z" w16du:dateUtc="2025-04-13T19:05:00Z">
        <w:r w:rsidR="009B2C7D">
          <w:rPr>
            <w:noProof/>
          </w:rPr>
          <w:t>16</w:t>
        </w:r>
      </w:ins>
      <w:ins w:id="641" w:author="ANANDHAKRISHNAN MADATHIL REMESH" w:date="2025-04-13T19:59:00Z" w16du:dateUtc="2025-04-13T18:59:00Z">
        <w:r>
          <w:rPr>
            <w:noProof/>
          </w:rPr>
          <w:fldChar w:fldCharType="end"/>
        </w:r>
      </w:ins>
    </w:p>
    <w:p w14:paraId="76B5F16A" w14:textId="29C1EFCD" w:rsidR="00E77A60" w:rsidRDefault="00E77A60">
      <w:pPr>
        <w:pStyle w:val="TableofFigures"/>
        <w:tabs>
          <w:tab w:val="right" w:leader="dot" w:pos="9061"/>
        </w:tabs>
        <w:rPr>
          <w:ins w:id="642" w:author="ANANDHAKRISHNAN MADATHIL REMESH" w:date="2025-04-13T19:59:00Z" w16du:dateUtc="2025-04-13T18:59:00Z"/>
          <w:rFonts w:asciiTheme="minorHAnsi" w:eastAsiaTheme="minorEastAsia" w:hAnsiTheme="minorHAnsi" w:cstheme="minorBidi"/>
          <w:noProof/>
          <w:kern w:val="2"/>
          <w14:ligatures w14:val="standardContextual"/>
        </w:rPr>
      </w:pPr>
      <w:ins w:id="643" w:author="ANANDHAKRISHNAN MADATHIL REMESH" w:date="2025-04-13T19:59:00Z" w16du:dateUtc="2025-04-13T18:59:00Z">
        <w:r w:rsidRPr="005418E8">
          <w:rPr>
            <w:rFonts w:ascii="Trebuchet MS" w:hAnsi="Trebuchet MS"/>
            <w:noProof/>
          </w:rPr>
          <w:t>Figure 3 Augmentation</w:t>
        </w:r>
        <w:r>
          <w:rPr>
            <w:noProof/>
          </w:rPr>
          <w:tab/>
        </w:r>
        <w:r>
          <w:rPr>
            <w:noProof/>
          </w:rPr>
          <w:fldChar w:fldCharType="begin"/>
        </w:r>
        <w:r>
          <w:rPr>
            <w:noProof/>
          </w:rPr>
          <w:instrText xml:space="preserve"> PAGEREF _Toc195466815 \h </w:instrText>
        </w:r>
        <w:r>
          <w:rPr>
            <w:noProof/>
          </w:rPr>
        </w:r>
      </w:ins>
      <w:r>
        <w:rPr>
          <w:noProof/>
        </w:rPr>
        <w:fldChar w:fldCharType="separate"/>
      </w:r>
      <w:ins w:id="644" w:author="ANANDHAKRISHNAN MADATHIL REMESH" w:date="2025-04-13T20:05:00Z" w16du:dateUtc="2025-04-13T19:05:00Z">
        <w:r w:rsidR="009B2C7D">
          <w:rPr>
            <w:noProof/>
          </w:rPr>
          <w:t>17</w:t>
        </w:r>
      </w:ins>
      <w:ins w:id="645" w:author="ANANDHAKRISHNAN MADATHIL REMESH" w:date="2025-04-13T19:59:00Z" w16du:dateUtc="2025-04-13T18:59:00Z">
        <w:r>
          <w:rPr>
            <w:noProof/>
          </w:rPr>
          <w:fldChar w:fldCharType="end"/>
        </w:r>
      </w:ins>
    </w:p>
    <w:p w14:paraId="3CFB6F09" w14:textId="357F2BB5" w:rsidR="00E77A60" w:rsidRDefault="00E77A60">
      <w:pPr>
        <w:pStyle w:val="TableofFigures"/>
        <w:tabs>
          <w:tab w:val="right" w:leader="dot" w:pos="9061"/>
        </w:tabs>
        <w:rPr>
          <w:ins w:id="646" w:author="ANANDHAKRISHNAN MADATHIL REMESH" w:date="2025-04-13T19:59:00Z" w16du:dateUtc="2025-04-13T18:59:00Z"/>
          <w:rFonts w:asciiTheme="minorHAnsi" w:eastAsiaTheme="minorEastAsia" w:hAnsiTheme="minorHAnsi" w:cstheme="minorBidi"/>
          <w:noProof/>
          <w:kern w:val="2"/>
          <w14:ligatures w14:val="standardContextual"/>
        </w:rPr>
      </w:pPr>
      <w:ins w:id="647" w:author="ANANDHAKRISHNAN MADATHIL REMESH" w:date="2025-04-13T19:59:00Z" w16du:dateUtc="2025-04-13T18:59:00Z">
        <w:r w:rsidRPr="005418E8">
          <w:rPr>
            <w:rFonts w:ascii="Trebuchet MS" w:eastAsiaTheme="minorEastAsia" w:hAnsi="Trebuchet MS" w:cstheme="minorBidi"/>
            <w:noProof/>
          </w:rPr>
          <w:t>Figure 4 Data Generator</w:t>
        </w:r>
        <w:r>
          <w:rPr>
            <w:noProof/>
          </w:rPr>
          <w:tab/>
        </w:r>
        <w:r>
          <w:rPr>
            <w:noProof/>
          </w:rPr>
          <w:fldChar w:fldCharType="begin"/>
        </w:r>
        <w:r>
          <w:rPr>
            <w:noProof/>
          </w:rPr>
          <w:instrText xml:space="preserve"> PAGEREF _Toc195466816 \h </w:instrText>
        </w:r>
        <w:r>
          <w:rPr>
            <w:noProof/>
          </w:rPr>
        </w:r>
      </w:ins>
      <w:r>
        <w:rPr>
          <w:noProof/>
        </w:rPr>
        <w:fldChar w:fldCharType="separate"/>
      </w:r>
      <w:ins w:id="648" w:author="ANANDHAKRISHNAN MADATHIL REMESH" w:date="2025-04-13T20:05:00Z" w16du:dateUtc="2025-04-13T19:05:00Z">
        <w:r w:rsidR="009B2C7D">
          <w:rPr>
            <w:noProof/>
          </w:rPr>
          <w:t>18</w:t>
        </w:r>
      </w:ins>
      <w:ins w:id="649" w:author="ANANDHAKRISHNAN MADATHIL REMESH" w:date="2025-04-13T19:59:00Z" w16du:dateUtc="2025-04-13T18:59:00Z">
        <w:r>
          <w:rPr>
            <w:noProof/>
          </w:rPr>
          <w:fldChar w:fldCharType="end"/>
        </w:r>
      </w:ins>
    </w:p>
    <w:p w14:paraId="14DF8BF5" w14:textId="5D683138" w:rsidR="00E77A60" w:rsidRDefault="00E77A60">
      <w:pPr>
        <w:pStyle w:val="TableofFigures"/>
        <w:tabs>
          <w:tab w:val="right" w:leader="dot" w:pos="9061"/>
        </w:tabs>
        <w:rPr>
          <w:ins w:id="650" w:author="ANANDHAKRISHNAN MADATHIL REMESH" w:date="2025-04-13T19:59:00Z" w16du:dateUtc="2025-04-13T18:59:00Z"/>
          <w:rFonts w:asciiTheme="minorHAnsi" w:eastAsiaTheme="minorEastAsia" w:hAnsiTheme="minorHAnsi" w:cstheme="minorBidi"/>
          <w:noProof/>
          <w:kern w:val="2"/>
          <w14:ligatures w14:val="standardContextual"/>
        </w:rPr>
      </w:pPr>
      <w:ins w:id="651" w:author="ANANDHAKRISHNAN MADATHIL REMESH" w:date="2025-04-13T19:59:00Z" w16du:dateUtc="2025-04-13T18:59:00Z">
        <w:r w:rsidRPr="005418E8">
          <w:rPr>
            <w:rFonts w:ascii="Trebuchet MS" w:hAnsi="Trebuchet MS"/>
            <w:noProof/>
          </w:rPr>
          <w:t>Figure 5 Split Dataset</w:t>
        </w:r>
        <w:r>
          <w:rPr>
            <w:noProof/>
          </w:rPr>
          <w:tab/>
        </w:r>
        <w:r>
          <w:rPr>
            <w:noProof/>
          </w:rPr>
          <w:fldChar w:fldCharType="begin"/>
        </w:r>
        <w:r>
          <w:rPr>
            <w:noProof/>
          </w:rPr>
          <w:instrText xml:space="preserve"> PAGEREF _Toc195466817 \h </w:instrText>
        </w:r>
        <w:r>
          <w:rPr>
            <w:noProof/>
          </w:rPr>
        </w:r>
      </w:ins>
      <w:r>
        <w:rPr>
          <w:noProof/>
        </w:rPr>
        <w:fldChar w:fldCharType="separate"/>
      </w:r>
      <w:ins w:id="652" w:author="ANANDHAKRISHNAN MADATHIL REMESH" w:date="2025-04-13T20:05:00Z" w16du:dateUtc="2025-04-13T19:05:00Z">
        <w:r w:rsidR="009B2C7D">
          <w:rPr>
            <w:noProof/>
          </w:rPr>
          <w:t>19</w:t>
        </w:r>
      </w:ins>
      <w:ins w:id="653" w:author="ANANDHAKRISHNAN MADATHIL REMESH" w:date="2025-04-13T19:59:00Z" w16du:dateUtc="2025-04-13T18:59:00Z">
        <w:r>
          <w:rPr>
            <w:noProof/>
          </w:rPr>
          <w:fldChar w:fldCharType="end"/>
        </w:r>
      </w:ins>
    </w:p>
    <w:p w14:paraId="5F08E7C1" w14:textId="6FD4A3E0" w:rsidR="00E77A60" w:rsidRDefault="00E77A60">
      <w:pPr>
        <w:pStyle w:val="TableofFigures"/>
        <w:tabs>
          <w:tab w:val="right" w:leader="dot" w:pos="9061"/>
        </w:tabs>
        <w:rPr>
          <w:ins w:id="654" w:author="ANANDHAKRISHNAN MADATHIL REMESH" w:date="2025-04-13T19:59:00Z" w16du:dateUtc="2025-04-13T18:59:00Z"/>
          <w:rFonts w:asciiTheme="minorHAnsi" w:eastAsiaTheme="minorEastAsia" w:hAnsiTheme="minorHAnsi" w:cstheme="minorBidi"/>
          <w:noProof/>
          <w:kern w:val="2"/>
          <w14:ligatures w14:val="standardContextual"/>
        </w:rPr>
      </w:pPr>
      <w:ins w:id="655" w:author="ANANDHAKRISHNAN MADATHIL REMESH" w:date="2025-04-13T19:59:00Z" w16du:dateUtc="2025-04-13T18:59:00Z">
        <w:r w:rsidRPr="005418E8">
          <w:rPr>
            <w:rFonts w:ascii="Trebuchet MS" w:hAnsi="Trebuchet MS"/>
            <w:noProof/>
          </w:rPr>
          <w:t>Figure 6 Loading Dataset Raw</w:t>
        </w:r>
        <w:r>
          <w:rPr>
            <w:noProof/>
          </w:rPr>
          <w:tab/>
        </w:r>
        <w:r>
          <w:rPr>
            <w:noProof/>
          </w:rPr>
          <w:fldChar w:fldCharType="begin"/>
        </w:r>
        <w:r>
          <w:rPr>
            <w:noProof/>
          </w:rPr>
          <w:instrText xml:space="preserve"> PAGEREF _Toc195466818 \h </w:instrText>
        </w:r>
        <w:r>
          <w:rPr>
            <w:noProof/>
          </w:rPr>
        </w:r>
      </w:ins>
      <w:r>
        <w:rPr>
          <w:noProof/>
        </w:rPr>
        <w:fldChar w:fldCharType="separate"/>
      </w:r>
      <w:ins w:id="656" w:author="ANANDHAKRISHNAN MADATHIL REMESH" w:date="2025-04-13T20:05:00Z" w16du:dateUtc="2025-04-13T19:05:00Z">
        <w:r w:rsidR="009B2C7D">
          <w:rPr>
            <w:noProof/>
          </w:rPr>
          <w:t>19</w:t>
        </w:r>
      </w:ins>
      <w:ins w:id="657" w:author="ANANDHAKRISHNAN MADATHIL REMESH" w:date="2025-04-13T19:59:00Z" w16du:dateUtc="2025-04-13T18:59:00Z">
        <w:r>
          <w:rPr>
            <w:noProof/>
          </w:rPr>
          <w:fldChar w:fldCharType="end"/>
        </w:r>
      </w:ins>
    </w:p>
    <w:p w14:paraId="73AFC854" w14:textId="49778E94" w:rsidR="00E77A60" w:rsidRDefault="00E77A60">
      <w:pPr>
        <w:pStyle w:val="TableofFigures"/>
        <w:tabs>
          <w:tab w:val="right" w:leader="dot" w:pos="9061"/>
        </w:tabs>
        <w:rPr>
          <w:ins w:id="658" w:author="ANANDHAKRISHNAN MADATHIL REMESH" w:date="2025-04-13T19:59:00Z" w16du:dateUtc="2025-04-13T18:59:00Z"/>
          <w:rFonts w:asciiTheme="minorHAnsi" w:eastAsiaTheme="minorEastAsia" w:hAnsiTheme="minorHAnsi" w:cstheme="minorBidi"/>
          <w:noProof/>
          <w:kern w:val="2"/>
          <w14:ligatures w14:val="standardContextual"/>
        </w:rPr>
      </w:pPr>
      <w:ins w:id="659" w:author="ANANDHAKRISHNAN MADATHIL REMESH" w:date="2025-04-13T19:59:00Z" w16du:dateUtc="2025-04-13T18:59:00Z">
        <w:r w:rsidRPr="005418E8">
          <w:rPr>
            <w:rFonts w:ascii="Trebuchet MS" w:hAnsi="Trebuchet MS"/>
            <w:noProof/>
          </w:rPr>
          <w:t>Figure 7 Converting into Percentage value</w:t>
        </w:r>
        <w:r>
          <w:rPr>
            <w:noProof/>
          </w:rPr>
          <w:tab/>
        </w:r>
        <w:r>
          <w:rPr>
            <w:noProof/>
          </w:rPr>
          <w:fldChar w:fldCharType="begin"/>
        </w:r>
        <w:r>
          <w:rPr>
            <w:noProof/>
          </w:rPr>
          <w:instrText xml:space="preserve"> PAGEREF _Toc195466819 \h </w:instrText>
        </w:r>
        <w:r>
          <w:rPr>
            <w:noProof/>
          </w:rPr>
        </w:r>
      </w:ins>
      <w:r>
        <w:rPr>
          <w:noProof/>
        </w:rPr>
        <w:fldChar w:fldCharType="separate"/>
      </w:r>
      <w:ins w:id="660" w:author="ANANDHAKRISHNAN MADATHIL REMESH" w:date="2025-04-13T20:05:00Z" w16du:dateUtc="2025-04-13T19:05:00Z">
        <w:r w:rsidR="009B2C7D">
          <w:rPr>
            <w:noProof/>
          </w:rPr>
          <w:t>20</w:t>
        </w:r>
      </w:ins>
      <w:ins w:id="661" w:author="ANANDHAKRISHNAN MADATHIL REMESH" w:date="2025-04-13T19:59:00Z" w16du:dateUtc="2025-04-13T18:59:00Z">
        <w:r>
          <w:rPr>
            <w:noProof/>
          </w:rPr>
          <w:fldChar w:fldCharType="end"/>
        </w:r>
      </w:ins>
    </w:p>
    <w:p w14:paraId="39A529F7" w14:textId="0D460460" w:rsidR="00E77A60" w:rsidRDefault="00E77A60">
      <w:pPr>
        <w:pStyle w:val="TableofFigures"/>
        <w:tabs>
          <w:tab w:val="right" w:leader="dot" w:pos="9061"/>
        </w:tabs>
        <w:rPr>
          <w:ins w:id="662" w:author="ANANDHAKRISHNAN MADATHIL REMESH" w:date="2025-04-13T19:59:00Z" w16du:dateUtc="2025-04-13T18:59:00Z"/>
          <w:rFonts w:asciiTheme="minorHAnsi" w:eastAsiaTheme="minorEastAsia" w:hAnsiTheme="minorHAnsi" w:cstheme="minorBidi"/>
          <w:noProof/>
          <w:kern w:val="2"/>
          <w14:ligatures w14:val="standardContextual"/>
        </w:rPr>
      </w:pPr>
      <w:ins w:id="663" w:author="ANANDHAKRISHNAN MADATHIL REMESH" w:date="2025-04-13T19:59:00Z" w16du:dateUtc="2025-04-13T18:59:00Z">
        <w:r w:rsidRPr="005418E8">
          <w:rPr>
            <w:rFonts w:ascii="Trebuchet MS" w:hAnsi="Trebuchet MS"/>
            <w:noProof/>
          </w:rPr>
          <w:t>Figure 8 Verifying</w:t>
        </w:r>
        <w:r>
          <w:rPr>
            <w:noProof/>
          </w:rPr>
          <w:tab/>
        </w:r>
        <w:r>
          <w:rPr>
            <w:noProof/>
          </w:rPr>
          <w:fldChar w:fldCharType="begin"/>
        </w:r>
        <w:r>
          <w:rPr>
            <w:noProof/>
          </w:rPr>
          <w:instrText xml:space="preserve"> PAGEREF _Toc195466820 \h </w:instrText>
        </w:r>
        <w:r>
          <w:rPr>
            <w:noProof/>
          </w:rPr>
        </w:r>
      </w:ins>
      <w:r>
        <w:rPr>
          <w:noProof/>
        </w:rPr>
        <w:fldChar w:fldCharType="separate"/>
      </w:r>
      <w:ins w:id="664" w:author="ANANDHAKRISHNAN MADATHIL REMESH" w:date="2025-04-13T20:05:00Z" w16du:dateUtc="2025-04-13T19:05:00Z">
        <w:r w:rsidR="009B2C7D">
          <w:rPr>
            <w:noProof/>
          </w:rPr>
          <w:t>20</w:t>
        </w:r>
      </w:ins>
      <w:ins w:id="665" w:author="ANANDHAKRISHNAN MADATHIL REMESH" w:date="2025-04-13T19:59:00Z" w16du:dateUtc="2025-04-13T18:59:00Z">
        <w:r>
          <w:rPr>
            <w:noProof/>
          </w:rPr>
          <w:fldChar w:fldCharType="end"/>
        </w:r>
      </w:ins>
    </w:p>
    <w:p w14:paraId="1047AE58" w14:textId="10D21F80" w:rsidR="00E77A60" w:rsidRDefault="00E77A60">
      <w:pPr>
        <w:pStyle w:val="TableofFigures"/>
        <w:tabs>
          <w:tab w:val="right" w:leader="dot" w:pos="9061"/>
        </w:tabs>
        <w:rPr>
          <w:ins w:id="666" w:author="ANANDHAKRISHNAN MADATHIL REMESH" w:date="2025-04-13T19:59:00Z" w16du:dateUtc="2025-04-13T18:59:00Z"/>
          <w:rFonts w:asciiTheme="minorHAnsi" w:eastAsiaTheme="minorEastAsia" w:hAnsiTheme="minorHAnsi" w:cstheme="minorBidi"/>
          <w:noProof/>
          <w:kern w:val="2"/>
          <w14:ligatures w14:val="standardContextual"/>
        </w:rPr>
      </w:pPr>
      <w:ins w:id="667" w:author="ANANDHAKRISHNAN MADATHIL REMESH" w:date="2025-04-13T19:59:00Z" w16du:dateUtc="2025-04-13T18:59:00Z">
        <w:r w:rsidRPr="005418E8">
          <w:rPr>
            <w:rFonts w:ascii="Trebuchet MS" w:hAnsi="Trebuchet MS"/>
            <w:noProof/>
          </w:rPr>
          <w:t>Figure 9 Saving the Dataset</w:t>
        </w:r>
        <w:r>
          <w:rPr>
            <w:noProof/>
          </w:rPr>
          <w:tab/>
        </w:r>
        <w:r>
          <w:rPr>
            <w:noProof/>
          </w:rPr>
          <w:fldChar w:fldCharType="begin"/>
        </w:r>
        <w:r>
          <w:rPr>
            <w:noProof/>
          </w:rPr>
          <w:instrText xml:space="preserve"> PAGEREF _Toc195466821 \h </w:instrText>
        </w:r>
        <w:r>
          <w:rPr>
            <w:noProof/>
          </w:rPr>
        </w:r>
      </w:ins>
      <w:r>
        <w:rPr>
          <w:noProof/>
        </w:rPr>
        <w:fldChar w:fldCharType="separate"/>
      </w:r>
      <w:ins w:id="668" w:author="ANANDHAKRISHNAN MADATHIL REMESH" w:date="2025-04-13T20:05:00Z" w16du:dateUtc="2025-04-13T19:05:00Z">
        <w:r w:rsidR="009B2C7D">
          <w:rPr>
            <w:noProof/>
          </w:rPr>
          <w:t>20</w:t>
        </w:r>
      </w:ins>
      <w:ins w:id="669" w:author="ANANDHAKRISHNAN MADATHIL REMESH" w:date="2025-04-13T19:59:00Z" w16du:dateUtc="2025-04-13T18:59:00Z">
        <w:r>
          <w:rPr>
            <w:noProof/>
          </w:rPr>
          <w:fldChar w:fldCharType="end"/>
        </w:r>
      </w:ins>
    </w:p>
    <w:p w14:paraId="28F80FA1" w14:textId="2B3D97A3" w:rsidR="00E77A60" w:rsidRDefault="00E77A60">
      <w:pPr>
        <w:pStyle w:val="TableofFigures"/>
        <w:tabs>
          <w:tab w:val="right" w:leader="dot" w:pos="9061"/>
        </w:tabs>
        <w:rPr>
          <w:ins w:id="670" w:author="ANANDHAKRISHNAN MADATHIL REMESH" w:date="2025-04-13T19:59:00Z" w16du:dateUtc="2025-04-13T18:59:00Z"/>
          <w:rFonts w:asciiTheme="minorHAnsi" w:eastAsiaTheme="minorEastAsia" w:hAnsiTheme="minorHAnsi" w:cstheme="minorBidi"/>
          <w:noProof/>
          <w:kern w:val="2"/>
          <w14:ligatures w14:val="standardContextual"/>
        </w:rPr>
      </w:pPr>
      <w:ins w:id="671" w:author="ANANDHAKRISHNAN MADATHIL REMESH" w:date="2025-04-13T19:59:00Z" w16du:dateUtc="2025-04-13T18:59:00Z">
        <w:r w:rsidRPr="005418E8">
          <w:rPr>
            <w:rFonts w:ascii="Trebuchet MS" w:eastAsiaTheme="minorEastAsia" w:hAnsi="Trebuchet MS" w:cstheme="minorBidi"/>
            <w:noProof/>
          </w:rPr>
          <w:t xml:space="preserve">Figure 10 Identifying </w:t>
        </w:r>
        <w:r w:rsidRPr="005418E8">
          <w:rPr>
            <w:rFonts w:ascii="Trebuchet MS" w:hAnsi="Trebuchet MS"/>
            <w:noProof/>
          </w:rPr>
          <w:t>Numeric Values</w:t>
        </w:r>
        <w:r>
          <w:rPr>
            <w:noProof/>
          </w:rPr>
          <w:tab/>
        </w:r>
        <w:r>
          <w:rPr>
            <w:noProof/>
          </w:rPr>
          <w:fldChar w:fldCharType="begin"/>
        </w:r>
        <w:r>
          <w:rPr>
            <w:noProof/>
          </w:rPr>
          <w:instrText xml:space="preserve"> PAGEREF _Toc195466822 \h </w:instrText>
        </w:r>
        <w:r>
          <w:rPr>
            <w:noProof/>
          </w:rPr>
        </w:r>
      </w:ins>
      <w:r>
        <w:rPr>
          <w:noProof/>
        </w:rPr>
        <w:fldChar w:fldCharType="separate"/>
      </w:r>
      <w:ins w:id="672" w:author="ANANDHAKRISHNAN MADATHIL REMESH" w:date="2025-04-13T20:05:00Z" w16du:dateUtc="2025-04-13T19:05:00Z">
        <w:r w:rsidR="009B2C7D">
          <w:rPr>
            <w:noProof/>
          </w:rPr>
          <w:t>21</w:t>
        </w:r>
      </w:ins>
      <w:ins w:id="673" w:author="ANANDHAKRISHNAN MADATHIL REMESH" w:date="2025-04-13T19:59:00Z" w16du:dateUtc="2025-04-13T18:59:00Z">
        <w:r>
          <w:rPr>
            <w:noProof/>
          </w:rPr>
          <w:fldChar w:fldCharType="end"/>
        </w:r>
      </w:ins>
    </w:p>
    <w:p w14:paraId="4F7C6D07" w14:textId="115F8E46" w:rsidR="00E77A60" w:rsidRDefault="00E77A60">
      <w:pPr>
        <w:pStyle w:val="TableofFigures"/>
        <w:tabs>
          <w:tab w:val="right" w:leader="dot" w:pos="9061"/>
        </w:tabs>
        <w:rPr>
          <w:ins w:id="674" w:author="ANANDHAKRISHNAN MADATHIL REMESH" w:date="2025-04-13T19:59:00Z" w16du:dateUtc="2025-04-13T18:59:00Z"/>
          <w:rFonts w:asciiTheme="minorHAnsi" w:eastAsiaTheme="minorEastAsia" w:hAnsiTheme="minorHAnsi" w:cstheme="minorBidi"/>
          <w:noProof/>
          <w:kern w:val="2"/>
          <w14:ligatures w14:val="standardContextual"/>
        </w:rPr>
      </w:pPr>
      <w:ins w:id="675" w:author="ANANDHAKRISHNAN MADATHIL REMESH" w:date="2025-04-13T19:59:00Z" w16du:dateUtc="2025-04-13T18:59:00Z">
        <w:r w:rsidRPr="005418E8">
          <w:rPr>
            <w:rFonts w:ascii="Trebuchet MS" w:hAnsi="Trebuchet MS"/>
            <w:noProof/>
          </w:rPr>
          <w:t>Figure 11 Filtering out the values</w:t>
        </w:r>
        <w:r>
          <w:rPr>
            <w:noProof/>
          </w:rPr>
          <w:tab/>
        </w:r>
        <w:r>
          <w:rPr>
            <w:noProof/>
          </w:rPr>
          <w:fldChar w:fldCharType="begin"/>
        </w:r>
        <w:r>
          <w:rPr>
            <w:noProof/>
          </w:rPr>
          <w:instrText xml:space="preserve"> PAGEREF _Toc195466823 \h </w:instrText>
        </w:r>
        <w:r>
          <w:rPr>
            <w:noProof/>
          </w:rPr>
        </w:r>
      </w:ins>
      <w:r>
        <w:rPr>
          <w:noProof/>
        </w:rPr>
        <w:fldChar w:fldCharType="separate"/>
      </w:r>
      <w:ins w:id="676" w:author="ANANDHAKRISHNAN MADATHIL REMESH" w:date="2025-04-13T20:05:00Z" w16du:dateUtc="2025-04-13T19:05:00Z">
        <w:r w:rsidR="009B2C7D">
          <w:rPr>
            <w:noProof/>
          </w:rPr>
          <w:t>21</w:t>
        </w:r>
      </w:ins>
      <w:ins w:id="677" w:author="ANANDHAKRISHNAN MADATHIL REMESH" w:date="2025-04-13T19:59:00Z" w16du:dateUtc="2025-04-13T18:59:00Z">
        <w:r>
          <w:rPr>
            <w:noProof/>
          </w:rPr>
          <w:fldChar w:fldCharType="end"/>
        </w:r>
      </w:ins>
    </w:p>
    <w:p w14:paraId="736F81B4" w14:textId="085024A9" w:rsidR="00E77A60" w:rsidRDefault="00E77A60">
      <w:pPr>
        <w:pStyle w:val="TableofFigures"/>
        <w:tabs>
          <w:tab w:val="right" w:leader="dot" w:pos="9061"/>
        </w:tabs>
        <w:rPr>
          <w:ins w:id="678" w:author="ANANDHAKRISHNAN MADATHIL REMESH" w:date="2025-04-13T19:59:00Z" w16du:dateUtc="2025-04-13T18:59:00Z"/>
          <w:rFonts w:asciiTheme="minorHAnsi" w:eastAsiaTheme="minorEastAsia" w:hAnsiTheme="minorHAnsi" w:cstheme="minorBidi"/>
          <w:noProof/>
          <w:kern w:val="2"/>
          <w14:ligatures w14:val="standardContextual"/>
        </w:rPr>
      </w:pPr>
      <w:ins w:id="679" w:author="ANANDHAKRISHNAN MADATHIL REMESH" w:date="2025-04-13T19:59:00Z" w16du:dateUtc="2025-04-13T18:59:00Z">
        <w:r w:rsidRPr="005418E8">
          <w:rPr>
            <w:rFonts w:ascii="Trebuchet MS" w:hAnsi="Trebuchet MS"/>
            <w:noProof/>
          </w:rPr>
          <w:t>Figure 12 Again Verifying</w:t>
        </w:r>
        <w:r>
          <w:rPr>
            <w:noProof/>
          </w:rPr>
          <w:tab/>
        </w:r>
        <w:r>
          <w:rPr>
            <w:noProof/>
          </w:rPr>
          <w:fldChar w:fldCharType="begin"/>
        </w:r>
        <w:r>
          <w:rPr>
            <w:noProof/>
          </w:rPr>
          <w:instrText xml:space="preserve"> PAGEREF _Toc195466824 \h </w:instrText>
        </w:r>
        <w:r>
          <w:rPr>
            <w:noProof/>
          </w:rPr>
        </w:r>
      </w:ins>
      <w:r>
        <w:rPr>
          <w:noProof/>
        </w:rPr>
        <w:fldChar w:fldCharType="separate"/>
      </w:r>
      <w:ins w:id="680" w:author="ANANDHAKRISHNAN MADATHIL REMESH" w:date="2025-04-13T20:05:00Z" w16du:dateUtc="2025-04-13T19:05:00Z">
        <w:r w:rsidR="009B2C7D">
          <w:rPr>
            <w:noProof/>
          </w:rPr>
          <w:t>21</w:t>
        </w:r>
      </w:ins>
      <w:ins w:id="681" w:author="ANANDHAKRISHNAN MADATHIL REMESH" w:date="2025-04-13T19:59:00Z" w16du:dateUtc="2025-04-13T18:59:00Z">
        <w:r>
          <w:rPr>
            <w:noProof/>
          </w:rPr>
          <w:fldChar w:fldCharType="end"/>
        </w:r>
      </w:ins>
    </w:p>
    <w:p w14:paraId="17CFC044" w14:textId="2A572F34" w:rsidR="00E77A60" w:rsidRDefault="00E77A60">
      <w:pPr>
        <w:pStyle w:val="TableofFigures"/>
        <w:tabs>
          <w:tab w:val="right" w:leader="dot" w:pos="9061"/>
        </w:tabs>
        <w:rPr>
          <w:ins w:id="682" w:author="ANANDHAKRISHNAN MADATHIL REMESH" w:date="2025-04-13T19:59:00Z" w16du:dateUtc="2025-04-13T18:59:00Z"/>
          <w:rFonts w:asciiTheme="minorHAnsi" w:eastAsiaTheme="minorEastAsia" w:hAnsiTheme="minorHAnsi" w:cstheme="minorBidi"/>
          <w:noProof/>
          <w:kern w:val="2"/>
          <w14:ligatures w14:val="standardContextual"/>
        </w:rPr>
      </w:pPr>
      <w:ins w:id="683" w:author="ANANDHAKRISHNAN MADATHIL REMESH" w:date="2025-04-13T19:59:00Z" w16du:dateUtc="2025-04-13T18:59:00Z">
        <w:r w:rsidRPr="005418E8">
          <w:rPr>
            <w:rFonts w:ascii="Trebuchet MS" w:hAnsi="Trebuchet MS"/>
            <w:noProof/>
          </w:rPr>
          <w:t>Figure 13 Dropping Flood Probability</w:t>
        </w:r>
        <w:r>
          <w:rPr>
            <w:noProof/>
          </w:rPr>
          <w:tab/>
        </w:r>
        <w:r>
          <w:rPr>
            <w:noProof/>
          </w:rPr>
          <w:fldChar w:fldCharType="begin"/>
        </w:r>
        <w:r>
          <w:rPr>
            <w:noProof/>
          </w:rPr>
          <w:instrText xml:space="preserve"> PAGEREF _Toc195466825 \h </w:instrText>
        </w:r>
        <w:r>
          <w:rPr>
            <w:noProof/>
          </w:rPr>
        </w:r>
      </w:ins>
      <w:r>
        <w:rPr>
          <w:noProof/>
        </w:rPr>
        <w:fldChar w:fldCharType="separate"/>
      </w:r>
      <w:ins w:id="684" w:author="ANANDHAKRISHNAN MADATHIL REMESH" w:date="2025-04-13T20:05:00Z" w16du:dateUtc="2025-04-13T19:05:00Z">
        <w:r w:rsidR="009B2C7D">
          <w:rPr>
            <w:noProof/>
          </w:rPr>
          <w:t>22</w:t>
        </w:r>
      </w:ins>
      <w:ins w:id="685" w:author="ANANDHAKRISHNAN MADATHIL REMESH" w:date="2025-04-13T19:59:00Z" w16du:dateUtc="2025-04-13T18:59:00Z">
        <w:r>
          <w:rPr>
            <w:noProof/>
          </w:rPr>
          <w:fldChar w:fldCharType="end"/>
        </w:r>
      </w:ins>
    </w:p>
    <w:p w14:paraId="180FBD82" w14:textId="2BCEB925" w:rsidR="00E77A60" w:rsidRDefault="00E77A60">
      <w:pPr>
        <w:pStyle w:val="TableofFigures"/>
        <w:tabs>
          <w:tab w:val="right" w:leader="dot" w:pos="9061"/>
        </w:tabs>
        <w:rPr>
          <w:ins w:id="686" w:author="ANANDHAKRISHNAN MADATHIL REMESH" w:date="2025-04-13T19:59:00Z" w16du:dateUtc="2025-04-13T18:59:00Z"/>
          <w:rFonts w:asciiTheme="minorHAnsi" w:eastAsiaTheme="minorEastAsia" w:hAnsiTheme="minorHAnsi" w:cstheme="minorBidi"/>
          <w:noProof/>
          <w:kern w:val="2"/>
          <w14:ligatures w14:val="standardContextual"/>
        </w:rPr>
      </w:pPr>
      <w:ins w:id="687" w:author="ANANDHAKRISHNAN MADATHIL REMESH" w:date="2025-04-13T19:59:00Z" w16du:dateUtc="2025-04-13T18:59:00Z">
        <w:r w:rsidRPr="005418E8">
          <w:rPr>
            <w:rFonts w:ascii="Trebuchet MS" w:hAnsi="Trebuchet MS"/>
            <w:noProof/>
          </w:rPr>
          <w:t>Figure 14 Generating High and Low synthetic Data</w:t>
        </w:r>
        <w:r>
          <w:rPr>
            <w:noProof/>
          </w:rPr>
          <w:tab/>
        </w:r>
        <w:r>
          <w:rPr>
            <w:noProof/>
          </w:rPr>
          <w:fldChar w:fldCharType="begin"/>
        </w:r>
        <w:r>
          <w:rPr>
            <w:noProof/>
          </w:rPr>
          <w:instrText xml:space="preserve"> PAGEREF _Toc195466826 \h </w:instrText>
        </w:r>
        <w:r>
          <w:rPr>
            <w:noProof/>
          </w:rPr>
        </w:r>
      </w:ins>
      <w:r>
        <w:rPr>
          <w:noProof/>
        </w:rPr>
        <w:fldChar w:fldCharType="separate"/>
      </w:r>
      <w:ins w:id="688" w:author="ANANDHAKRISHNAN MADATHIL REMESH" w:date="2025-04-13T20:05:00Z" w16du:dateUtc="2025-04-13T19:05:00Z">
        <w:r w:rsidR="009B2C7D">
          <w:rPr>
            <w:noProof/>
          </w:rPr>
          <w:t>23</w:t>
        </w:r>
      </w:ins>
      <w:ins w:id="689" w:author="ANANDHAKRISHNAN MADATHIL REMESH" w:date="2025-04-13T19:59:00Z" w16du:dateUtc="2025-04-13T18:59:00Z">
        <w:r>
          <w:rPr>
            <w:noProof/>
          </w:rPr>
          <w:fldChar w:fldCharType="end"/>
        </w:r>
      </w:ins>
    </w:p>
    <w:p w14:paraId="2EE5DEAC" w14:textId="36A88DD4" w:rsidR="00E77A60" w:rsidRDefault="00E77A60">
      <w:pPr>
        <w:pStyle w:val="TableofFigures"/>
        <w:tabs>
          <w:tab w:val="right" w:leader="dot" w:pos="9061"/>
        </w:tabs>
        <w:rPr>
          <w:ins w:id="690" w:author="ANANDHAKRISHNAN MADATHIL REMESH" w:date="2025-04-13T19:59:00Z" w16du:dateUtc="2025-04-13T18:59:00Z"/>
          <w:rFonts w:asciiTheme="minorHAnsi" w:eastAsiaTheme="minorEastAsia" w:hAnsiTheme="minorHAnsi" w:cstheme="minorBidi"/>
          <w:noProof/>
          <w:kern w:val="2"/>
          <w14:ligatures w14:val="standardContextual"/>
        </w:rPr>
      </w:pPr>
      <w:ins w:id="691" w:author="ANANDHAKRISHNAN MADATHIL REMESH" w:date="2025-04-13T19:59:00Z" w16du:dateUtc="2025-04-13T18:59:00Z">
        <w:r w:rsidRPr="005418E8">
          <w:rPr>
            <w:rFonts w:ascii="Arial" w:hAnsi="Arial" w:cs="Arial"/>
            <w:noProof/>
          </w:rPr>
          <w:t>Figure 15 Combining the data</w:t>
        </w:r>
        <w:r>
          <w:rPr>
            <w:noProof/>
          </w:rPr>
          <w:tab/>
        </w:r>
        <w:r>
          <w:rPr>
            <w:noProof/>
          </w:rPr>
          <w:fldChar w:fldCharType="begin"/>
        </w:r>
        <w:r>
          <w:rPr>
            <w:noProof/>
          </w:rPr>
          <w:instrText xml:space="preserve"> PAGEREF _Toc195466827 \h </w:instrText>
        </w:r>
        <w:r>
          <w:rPr>
            <w:noProof/>
          </w:rPr>
        </w:r>
      </w:ins>
      <w:r>
        <w:rPr>
          <w:noProof/>
        </w:rPr>
        <w:fldChar w:fldCharType="separate"/>
      </w:r>
      <w:ins w:id="692" w:author="ANANDHAKRISHNAN MADATHIL REMESH" w:date="2025-04-13T20:05:00Z" w16du:dateUtc="2025-04-13T19:05:00Z">
        <w:r w:rsidR="009B2C7D">
          <w:rPr>
            <w:noProof/>
          </w:rPr>
          <w:t>23</w:t>
        </w:r>
      </w:ins>
      <w:ins w:id="693" w:author="ANANDHAKRISHNAN MADATHIL REMESH" w:date="2025-04-13T19:59:00Z" w16du:dateUtc="2025-04-13T18:59:00Z">
        <w:r>
          <w:rPr>
            <w:noProof/>
          </w:rPr>
          <w:fldChar w:fldCharType="end"/>
        </w:r>
      </w:ins>
    </w:p>
    <w:p w14:paraId="439C3A09" w14:textId="27357F02" w:rsidR="00E77A60" w:rsidRDefault="00E77A60">
      <w:pPr>
        <w:pStyle w:val="TableofFigures"/>
        <w:tabs>
          <w:tab w:val="right" w:leader="dot" w:pos="9061"/>
        </w:tabs>
        <w:rPr>
          <w:ins w:id="694" w:author="ANANDHAKRISHNAN MADATHIL REMESH" w:date="2025-04-13T19:59:00Z" w16du:dateUtc="2025-04-13T18:59:00Z"/>
          <w:rFonts w:asciiTheme="minorHAnsi" w:eastAsiaTheme="minorEastAsia" w:hAnsiTheme="minorHAnsi" w:cstheme="minorBidi"/>
          <w:noProof/>
          <w:kern w:val="2"/>
          <w14:ligatures w14:val="standardContextual"/>
        </w:rPr>
      </w:pPr>
      <w:ins w:id="695" w:author="ANANDHAKRISHNAN MADATHIL REMESH" w:date="2025-04-13T19:59:00Z" w16du:dateUtc="2025-04-13T18:59:00Z">
        <w:r w:rsidRPr="005418E8">
          <w:rPr>
            <w:rFonts w:ascii="Trebuchet MS" w:hAnsi="Trebuchet MS"/>
            <w:noProof/>
          </w:rPr>
          <w:t>Figure 16 View of cases added</w:t>
        </w:r>
        <w:r>
          <w:rPr>
            <w:noProof/>
          </w:rPr>
          <w:tab/>
        </w:r>
        <w:r>
          <w:rPr>
            <w:noProof/>
          </w:rPr>
          <w:fldChar w:fldCharType="begin"/>
        </w:r>
        <w:r>
          <w:rPr>
            <w:noProof/>
          </w:rPr>
          <w:instrText xml:space="preserve"> PAGEREF _Toc195466828 \h </w:instrText>
        </w:r>
        <w:r>
          <w:rPr>
            <w:noProof/>
          </w:rPr>
        </w:r>
      </w:ins>
      <w:r>
        <w:rPr>
          <w:noProof/>
        </w:rPr>
        <w:fldChar w:fldCharType="separate"/>
      </w:r>
      <w:ins w:id="696" w:author="ANANDHAKRISHNAN MADATHIL REMESH" w:date="2025-04-13T20:05:00Z" w16du:dateUtc="2025-04-13T19:05:00Z">
        <w:r w:rsidR="009B2C7D">
          <w:rPr>
            <w:noProof/>
          </w:rPr>
          <w:t>23</w:t>
        </w:r>
      </w:ins>
      <w:ins w:id="697" w:author="ANANDHAKRISHNAN MADATHIL REMESH" w:date="2025-04-13T19:59:00Z" w16du:dateUtc="2025-04-13T18:59:00Z">
        <w:r>
          <w:rPr>
            <w:noProof/>
          </w:rPr>
          <w:fldChar w:fldCharType="end"/>
        </w:r>
      </w:ins>
    </w:p>
    <w:p w14:paraId="5B6B4508" w14:textId="6934A9A9" w:rsidR="00E77A60" w:rsidRDefault="00E77A60">
      <w:pPr>
        <w:pStyle w:val="TableofFigures"/>
        <w:tabs>
          <w:tab w:val="right" w:leader="dot" w:pos="9061"/>
        </w:tabs>
        <w:rPr>
          <w:ins w:id="698" w:author="ANANDHAKRISHNAN MADATHIL REMESH" w:date="2025-04-13T19:59:00Z" w16du:dateUtc="2025-04-13T18:59:00Z"/>
          <w:rFonts w:asciiTheme="minorHAnsi" w:eastAsiaTheme="minorEastAsia" w:hAnsiTheme="minorHAnsi" w:cstheme="minorBidi"/>
          <w:noProof/>
          <w:kern w:val="2"/>
          <w14:ligatures w14:val="standardContextual"/>
        </w:rPr>
      </w:pPr>
      <w:ins w:id="699" w:author="ANANDHAKRISHNAN MADATHIL REMESH" w:date="2025-04-13T19:59:00Z" w16du:dateUtc="2025-04-13T18:59:00Z">
        <w:r w:rsidRPr="005418E8">
          <w:rPr>
            <w:rFonts w:ascii="Trebuchet MS" w:hAnsi="Trebuchet MS"/>
            <w:noProof/>
          </w:rPr>
          <w:t>Figure 17 Oversampling the data</w:t>
        </w:r>
        <w:r>
          <w:rPr>
            <w:noProof/>
          </w:rPr>
          <w:tab/>
        </w:r>
        <w:r>
          <w:rPr>
            <w:noProof/>
          </w:rPr>
          <w:fldChar w:fldCharType="begin"/>
        </w:r>
        <w:r>
          <w:rPr>
            <w:noProof/>
          </w:rPr>
          <w:instrText xml:space="preserve"> PAGEREF _Toc195466829 \h </w:instrText>
        </w:r>
        <w:r>
          <w:rPr>
            <w:noProof/>
          </w:rPr>
        </w:r>
      </w:ins>
      <w:r>
        <w:rPr>
          <w:noProof/>
        </w:rPr>
        <w:fldChar w:fldCharType="separate"/>
      </w:r>
      <w:ins w:id="700" w:author="ANANDHAKRISHNAN MADATHIL REMESH" w:date="2025-04-13T20:05:00Z" w16du:dateUtc="2025-04-13T19:05:00Z">
        <w:r w:rsidR="009B2C7D">
          <w:rPr>
            <w:noProof/>
          </w:rPr>
          <w:t>25</w:t>
        </w:r>
      </w:ins>
      <w:ins w:id="701" w:author="ANANDHAKRISHNAN MADATHIL REMESH" w:date="2025-04-13T19:59:00Z" w16du:dateUtc="2025-04-13T18:59:00Z">
        <w:r>
          <w:rPr>
            <w:noProof/>
          </w:rPr>
          <w:fldChar w:fldCharType="end"/>
        </w:r>
      </w:ins>
    </w:p>
    <w:p w14:paraId="3D4434F9" w14:textId="35CE0D50" w:rsidR="00E77A60" w:rsidRDefault="00E77A60">
      <w:pPr>
        <w:pStyle w:val="TableofFigures"/>
        <w:tabs>
          <w:tab w:val="right" w:leader="dot" w:pos="9061"/>
        </w:tabs>
        <w:rPr>
          <w:ins w:id="702" w:author="ANANDHAKRISHNAN MADATHIL REMESH" w:date="2025-04-13T19:59:00Z" w16du:dateUtc="2025-04-13T18:59:00Z"/>
          <w:rFonts w:asciiTheme="minorHAnsi" w:eastAsiaTheme="minorEastAsia" w:hAnsiTheme="minorHAnsi" w:cstheme="minorBidi"/>
          <w:noProof/>
          <w:kern w:val="2"/>
          <w14:ligatures w14:val="standardContextual"/>
        </w:rPr>
      </w:pPr>
      <w:ins w:id="703" w:author="ANANDHAKRISHNAN MADATHIL REMESH" w:date="2025-04-13T19:59:00Z" w16du:dateUtc="2025-04-13T18:59:00Z">
        <w:r w:rsidRPr="005418E8">
          <w:rPr>
            <w:rFonts w:ascii="Trebuchet MS" w:hAnsi="Trebuchet MS"/>
            <w:noProof/>
          </w:rPr>
          <w:t>Figure 18 Oversampled data</w:t>
        </w:r>
        <w:r>
          <w:rPr>
            <w:noProof/>
          </w:rPr>
          <w:tab/>
        </w:r>
        <w:r>
          <w:rPr>
            <w:noProof/>
          </w:rPr>
          <w:fldChar w:fldCharType="begin"/>
        </w:r>
        <w:r>
          <w:rPr>
            <w:noProof/>
          </w:rPr>
          <w:instrText xml:space="preserve"> PAGEREF _Toc195466830 \h </w:instrText>
        </w:r>
        <w:r>
          <w:rPr>
            <w:noProof/>
          </w:rPr>
        </w:r>
      </w:ins>
      <w:r>
        <w:rPr>
          <w:noProof/>
        </w:rPr>
        <w:fldChar w:fldCharType="separate"/>
      </w:r>
      <w:ins w:id="704" w:author="ANANDHAKRISHNAN MADATHIL REMESH" w:date="2025-04-13T20:05:00Z" w16du:dateUtc="2025-04-13T19:05:00Z">
        <w:r w:rsidR="009B2C7D">
          <w:rPr>
            <w:noProof/>
          </w:rPr>
          <w:t>26</w:t>
        </w:r>
      </w:ins>
      <w:ins w:id="705" w:author="ANANDHAKRISHNAN MADATHIL REMESH" w:date="2025-04-13T19:59:00Z" w16du:dateUtc="2025-04-13T18:59:00Z">
        <w:r>
          <w:rPr>
            <w:noProof/>
          </w:rPr>
          <w:fldChar w:fldCharType="end"/>
        </w:r>
      </w:ins>
    </w:p>
    <w:p w14:paraId="7CB111F7" w14:textId="33B969D5" w:rsidR="00E77A60" w:rsidRDefault="00E77A60">
      <w:pPr>
        <w:pStyle w:val="TableofFigures"/>
        <w:tabs>
          <w:tab w:val="right" w:leader="dot" w:pos="9061"/>
        </w:tabs>
        <w:rPr>
          <w:ins w:id="706" w:author="ANANDHAKRISHNAN MADATHIL REMESH" w:date="2025-04-13T19:59:00Z" w16du:dateUtc="2025-04-13T18:59:00Z"/>
          <w:rFonts w:asciiTheme="minorHAnsi" w:eastAsiaTheme="minorEastAsia" w:hAnsiTheme="minorHAnsi" w:cstheme="minorBidi"/>
          <w:noProof/>
          <w:kern w:val="2"/>
          <w14:ligatures w14:val="standardContextual"/>
        </w:rPr>
      </w:pPr>
      <w:ins w:id="707" w:author="ANANDHAKRISHNAN MADATHIL REMESH" w:date="2025-04-13T19:59:00Z" w16du:dateUtc="2025-04-13T18:59:00Z">
        <w:r w:rsidRPr="005418E8">
          <w:rPr>
            <w:rFonts w:ascii="Trebuchet MS" w:hAnsi="Trebuchet MS"/>
            <w:noProof/>
          </w:rPr>
          <w:t>Figure 19 Defining the target size and combining</w:t>
        </w:r>
        <w:r>
          <w:rPr>
            <w:noProof/>
          </w:rPr>
          <w:tab/>
        </w:r>
        <w:r>
          <w:rPr>
            <w:noProof/>
          </w:rPr>
          <w:fldChar w:fldCharType="begin"/>
        </w:r>
        <w:r>
          <w:rPr>
            <w:noProof/>
          </w:rPr>
          <w:instrText xml:space="preserve"> PAGEREF _Toc195466831 \h </w:instrText>
        </w:r>
        <w:r>
          <w:rPr>
            <w:noProof/>
          </w:rPr>
        </w:r>
      </w:ins>
      <w:r>
        <w:rPr>
          <w:noProof/>
        </w:rPr>
        <w:fldChar w:fldCharType="separate"/>
      </w:r>
      <w:ins w:id="708" w:author="ANANDHAKRISHNAN MADATHIL REMESH" w:date="2025-04-13T20:05:00Z" w16du:dateUtc="2025-04-13T19:05:00Z">
        <w:r w:rsidR="009B2C7D">
          <w:rPr>
            <w:noProof/>
          </w:rPr>
          <w:t>26</w:t>
        </w:r>
      </w:ins>
      <w:ins w:id="709" w:author="ANANDHAKRISHNAN MADATHIL REMESH" w:date="2025-04-13T19:59:00Z" w16du:dateUtc="2025-04-13T18:59:00Z">
        <w:r>
          <w:rPr>
            <w:noProof/>
          </w:rPr>
          <w:fldChar w:fldCharType="end"/>
        </w:r>
      </w:ins>
    </w:p>
    <w:p w14:paraId="300B24F2" w14:textId="75B4F7C1" w:rsidR="00E77A60" w:rsidRDefault="00E77A60">
      <w:pPr>
        <w:pStyle w:val="TableofFigures"/>
        <w:tabs>
          <w:tab w:val="right" w:leader="dot" w:pos="9061"/>
        </w:tabs>
        <w:rPr>
          <w:ins w:id="710" w:author="ANANDHAKRISHNAN MADATHIL REMESH" w:date="2025-04-13T19:59:00Z" w16du:dateUtc="2025-04-13T18:59:00Z"/>
          <w:rFonts w:asciiTheme="minorHAnsi" w:eastAsiaTheme="minorEastAsia" w:hAnsiTheme="minorHAnsi" w:cstheme="minorBidi"/>
          <w:noProof/>
          <w:kern w:val="2"/>
          <w14:ligatures w14:val="standardContextual"/>
        </w:rPr>
      </w:pPr>
      <w:ins w:id="711" w:author="ANANDHAKRISHNAN MADATHIL REMESH" w:date="2025-04-13T19:59:00Z" w16du:dateUtc="2025-04-13T18:59:00Z">
        <w:r w:rsidRPr="005418E8">
          <w:rPr>
            <w:rFonts w:ascii="Trebuchet MS" w:hAnsi="Trebuchet MS"/>
            <w:noProof/>
          </w:rPr>
          <w:t>Figure 20 Defining Hyperparameter’s</w:t>
        </w:r>
        <w:r>
          <w:rPr>
            <w:noProof/>
          </w:rPr>
          <w:tab/>
        </w:r>
        <w:r>
          <w:rPr>
            <w:noProof/>
          </w:rPr>
          <w:fldChar w:fldCharType="begin"/>
        </w:r>
        <w:r>
          <w:rPr>
            <w:noProof/>
          </w:rPr>
          <w:instrText xml:space="preserve"> PAGEREF _Toc195466832 \h </w:instrText>
        </w:r>
        <w:r>
          <w:rPr>
            <w:noProof/>
          </w:rPr>
        </w:r>
      </w:ins>
      <w:r>
        <w:rPr>
          <w:noProof/>
        </w:rPr>
        <w:fldChar w:fldCharType="separate"/>
      </w:r>
      <w:ins w:id="712" w:author="ANANDHAKRISHNAN MADATHIL REMESH" w:date="2025-04-13T20:05:00Z" w16du:dateUtc="2025-04-13T19:05:00Z">
        <w:r w:rsidR="009B2C7D">
          <w:rPr>
            <w:noProof/>
          </w:rPr>
          <w:t>28</w:t>
        </w:r>
      </w:ins>
      <w:ins w:id="713" w:author="ANANDHAKRISHNAN MADATHIL REMESH" w:date="2025-04-13T19:59:00Z" w16du:dateUtc="2025-04-13T18:59:00Z">
        <w:r>
          <w:rPr>
            <w:noProof/>
          </w:rPr>
          <w:fldChar w:fldCharType="end"/>
        </w:r>
      </w:ins>
    </w:p>
    <w:p w14:paraId="36952744" w14:textId="7F7F2F2C" w:rsidR="00E77A60" w:rsidRDefault="00E77A60">
      <w:pPr>
        <w:pStyle w:val="TableofFigures"/>
        <w:tabs>
          <w:tab w:val="right" w:leader="dot" w:pos="9061"/>
        </w:tabs>
        <w:rPr>
          <w:ins w:id="714" w:author="ANANDHAKRISHNAN MADATHIL REMESH" w:date="2025-04-13T19:59:00Z" w16du:dateUtc="2025-04-13T18:59:00Z"/>
          <w:rFonts w:asciiTheme="minorHAnsi" w:eastAsiaTheme="minorEastAsia" w:hAnsiTheme="minorHAnsi" w:cstheme="minorBidi"/>
          <w:noProof/>
          <w:kern w:val="2"/>
          <w14:ligatures w14:val="standardContextual"/>
        </w:rPr>
      </w:pPr>
      <w:ins w:id="715" w:author="ANANDHAKRISHNAN MADATHIL REMESH" w:date="2025-04-13T19:59:00Z" w16du:dateUtc="2025-04-13T18:59:00Z">
        <w:r w:rsidRPr="005418E8">
          <w:rPr>
            <w:rFonts w:ascii="Trebuchet MS" w:hAnsi="Trebuchet MS"/>
            <w:noProof/>
          </w:rPr>
          <w:t>Figure 21 Hyperparameters for XGBoost</w:t>
        </w:r>
        <w:r>
          <w:rPr>
            <w:noProof/>
          </w:rPr>
          <w:tab/>
        </w:r>
        <w:r>
          <w:rPr>
            <w:noProof/>
          </w:rPr>
          <w:fldChar w:fldCharType="begin"/>
        </w:r>
        <w:r>
          <w:rPr>
            <w:noProof/>
          </w:rPr>
          <w:instrText xml:space="preserve"> PAGEREF _Toc195466833 \h </w:instrText>
        </w:r>
        <w:r>
          <w:rPr>
            <w:noProof/>
          </w:rPr>
        </w:r>
      </w:ins>
      <w:r>
        <w:rPr>
          <w:noProof/>
        </w:rPr>
        <w:fldChar w:fldCharType="separate"/>
      </w:r>
      <w:ins w:id="716" w:author="ANANDHAKRISHNAN MADATHIL REMESH" w:date="2025-04-13T20:05:00Z" w16du:dateUtc="2025-04-13T19:05:00Z">
        <w:r w:rsidR="009B2C7D">
          <w:rPr>
            <w:noProof/>
          </w:rPr>
          <w:t>28</w:t>
        </w:r>
      </w:ins>
      <w:ins w:id="717" w:author="ANANDHAKRISHNAN MADATHIL REMESH" w:date="2025-04-13T19:59:00Z" w16du:dateUtc="2025-04-13T18:59:00Z">
        <w:r>
          <w:rPr>
            <w:noProof/>
          </w:rPr>
          <w:fldChar w:fldCharType="end"/>
        </w:r>
      </w:ins>
    </w:p>
    <w:p w14:paraId="13101CE5" w14:textId="6931DA8D" w:rsidR="00E77A60" w:rsidRDefault="00E77A60">
      <w:pPr>
        <w:pStyle w:val="TableofFigures"/>
        <w:tabs>
          <w:tab w:val="right" w:leader="dot" w:pos="9061"/>
        </w:tabs>
        <w:rPr>
          <w:ins w:id="718" w:author="ANANDHAKRISHNAN MADATHIL REMESH" w:date="2025-04-13T19:59:00Z" w16du:dateUtc="2025-04-13T18:59:00Z"/>
          <w:rFonts w:asciiTheme="minorHAnsi" w:eastAsiaTheme="minorEastAsia" w:hAnsiTheme="minorHAnsi" w:cstheme="minorBidi"/>
          <w:noProof/>
          <w:kern w:val="2"/>
          <w14:ligatures w14:val="standardContextual"/>
        </w:rPr>
      </w:pPr>
      <w:ins w:id="719" w:author="ANANDHAKRISHNAN MADATHIL REMESH" w:date="2025-04-13T19:59:00Z" w16du:dateUtc="2025-04-13T18:59:00Z">
        <w:r w:rsidRPr="005418E8">
          <w:rPr>
            <w:rFonts w:ascii="Trebuchet MS" w:hAnsi="Trebuchet MS"/>
            <w:noProof/>
          </w:rPr>
          <w:t>Figure 22 Saving the model</w:t>
        </w:r>
        <w:r>
          <w:rPr>
            <w:noProof/>
          </w:rPr>
          <w:tab/>
        </w:r>
        <w:r>
          <w:rPr>
            <w:noProof/>
          </w:rPr>
          <w:fldChar w:fldCharType="begin"/>
        </w:r>
        <w:r>
          <w:rPr>
            <w:noProof/>
          </w:rPr>
          <w:instrText xml:space="preserve"> PAGEREF _Toc195466834 \h </w:instrText>
        </w:r>
        <w:r>
          <w:rPr>
            <w:noProof/>
          </w:rPr>
        </w:r>
      </w:ins>
      <w:r>
        <w:rPr>
          <w:noProof/>
        </w:rPr>
        <w:fldChar w:fldCharType="separate"/>
      </w:r>
      <w:ins w:id="720" w:author="ANANDHAKRISHNAN MADATHIL REMESH" w:date="2025-04-13T20:05:00Z" w16du:dateUtc="2025-04-13T19:05:00Z">
        <w:r w:rsidR="009B2C7D">
          <w:rPr>
            <w:noProof/>
          </w:rPr>
          <w:t>29</w:t>
        </w:r>
      </w:ins>
      <w:ins w:id="721" w:author="ANANDHAKRISHNAN MADATHIL REMESH" w:date="2025-04-13T19:59:00Z" w16du:dateUtc="2025-04-13T18:59:00Z">
        <w:r>
          <w:rPr>
            <w:noProof/>
          </w:rPr>
          <w:fldChar w:fldCharType="end"/>
        </w:r>
      </w:ins>
    </w:p>
    <w:p w14:paraId="6C3131B7" w14:textId="0F6BDD38" w:rsidR="00E77A60" w:rsidRDefault="00E77A60">
      <w:pPr>
        <w:pStyle w:val="TableofFigures"/>
        <w:tabs>
          <w:tab w:val="right" w:leader="dot" w:pos="9061"/>
        </w:tabs>
        <w:rPr>
          <w:ins w:id="722" w:author="ANANDHAKRISHNAN MADATHIL REMESH" w:date="2025-04-13T19:59:00Z" w16du:dateUtc="2025-04-13T18:59:00Z"/>
          <w:rFonts w:asciiTheme="minorHAnsi" w:eastAsiaTheme="minorEastAsia" w:hAnsiTheme="minorHAnsi" w:cstheme="minorBidi"/>
          <w:noProof/>
          <w:kern w:val="2"/>
          <w14:ligatures w14:val="standardContextual"/>
        </w:rPr>
      </w:pPr>
      <w:ins w:id="723" w:author="ANANDHAKRISHNAN MADATHIL REMESH" w:date="2025-04-13T19:59:00Z" w16du:dateUtc="2025-04-13T18:59:00Z">
        <w:r w:rsidRPr="005418E8">
          <w:rPr>
            <w:rFonts w:ascii="Trebuchet MS" w:hAnsi="Trebuchet MS"/>
            <w:noProof/>
          </w:rPr>
          <w:t>Figure 23 U-net Architecture</w:t>
        </w:r>
        <w:r>
          <w:rPr>
            <w:noProof/>
          </w:rPr>
          <w:tab/>
        </w:r>
        <w:r>
          <w:rPr>
            <w:noProof/>
          </w:rPr>
          <w:fldChar w:fldCharType="begin"/>
        </w:r>
        <w:r>
          <w:rPr>
            <w:noProof/>
          </w:rPr>
          <w:instrText xml:space="preserve"> PAGEREF _Toc195466835 \h </w:instrText>
        </w:r>
        <w:r>
          <w:rPr>
            <w:noProof/>
          </w:rPr>
        </w:r>
      </w:ins>
      <w:r>
        <w:rPr>
          <w:noProof/>
        </w:rPr>
        <w:fldChar w:fldCharType="separate"/>
      </w:r>
      <w:ins w:id="724" w:author="ANANDHAKRISHNAN MADATHIL REMESH" w:date="2025-04-13T20:05:00Z" w16du:dateUtc="2025-04-13T19:05:00Z">
        <w:r w:rsidR="009B2C7D">
          <w:rPr>
            <w:noProof/>
          </w:rPr>
          <w:t>31</w:t>
        </w:r>
      </w:ins>
      <w:ins w:id="725" w:author="ANANDHAKRISHNAN MADATHIL REMESH" w:date="2025-04-13T19:59:00Z" w16du:dateUtc="2025-04-13T18:59:00Z">
        <w:r>
          <w:rPr>
            <w:noProof/>
          </w:rPr>
          <w:fldChar w:fldCharType="end"/>
        </w:r>
      </w:ins>
    </w:p>
    <w:p w14:paraId="364D1FFC" w14:textId="33FF4B20" w:rsidR="00E77A60" w:rsidRDefault="00E77A60">
      <w:pPr>
        <w:pStyle w:val="TableofFigures"/>
        <w:tabs>
          <w:tab w:val="right" w:leader="dot" w:pos="9061"/>
        </w:tabs>
        <w:rPr>
          <w:ins w:id="726" w:author="ANANDHAKRISHNAN MADATHIL REMESH" w:date="2025-04-13T19:59:00Z" w16du:dateUtc="2025-04-13T18:59:00Z"/>
          <w:rFonts w:asciiTheme="minorHAnsi" w:eastAsiaTheme="minorEastAsia" w:hAnsiTheme="minorHAnsi" w:cstheme="minorBidi"/>
          <w:noProof/>
          <w:kern w:val="2"/>
          <w14:ligatures w14:val="standardContextual"/>
        </w:rPr>
      </w:pPr>
      <w:ins w:id="727" w:author="ANANDHAKRISHNAN MADATHIL REMESH" w:date="2025-04-13T19:59:00Z" w16du:dateUtc="2025-04-13T18:59:00Z">
        <w:r w:rsidRPr="005418E8">
          <w:rPr>
            <w:rFonts w:ascii="Trebuchet MS" w:eastAsiaTheme="minorEastAsia" w:hAnsi="Trebuchet MS" w:cstheme="minorBidi"/>
            <w:noProof/>
          </w:rPr>
          <w:t>Figure 24 Adam Optimizer</w:t>
        </w:r>
        <w:r>
          <w:rPr>
            <w:noProof/>
          </w:rPr>
          <w:tab/>
        </w:r>
        <w:r>
          <w:rPr>
            <w:noProof/>
          </w:rPr>
          <w:fldChar w:fldCharType="begin"/>
        </w:r>
        <w:r>
          <w:rPr>
            <w:noProof/>
          </w:rPr>
          <w:instrText xml:space="preserve"> PAGEREF _Toc195466836 \h </w:instrText>
        </w:r>
        <w:r>
          <w:rPr>
            <w:noProof/>
          </w:rPr>
        </w:r>
      </w:ins>
      <w:r>
        <w:rPr>
          <w:noProof/>
        </w:rPr>
        <w:fldChar w:fldCharType="separate"/>
      </w:r>
      <w:ins w:id="728" w:author="ANANDHAKRISHNAN MADATHIL REMESH" w:date="2025-04-13T20:05:00Z" w16du:dateUtc="2025-04-13T19:05:00Z">
        <w:r w:rsidR="009B2C7D">
          <w:rPr>
            <w:noProof/>
          </w:rPr>
          <w:t>32</w:t>
        </w:r>
      </w:ins>
      <w:ins w:id="729" w:author="ANANDHAKRISHNAN MADATHIL REMESH" w:date="2025-04-13T19:59:00Z" w16du:dateUtc="2025-04-13T18:59:00Z">
        <w:r>
          <w:rPr>
            <w:noProof/>
          </w:rPr>
          <w:fldChar w:fldCharType="end"/>
        </w:r>
      </w:ins>
    </w:p>
    <w:p w14:paraId="47D0CC9B" w14:textId="51945DE0" w:rsidR="00E77A60" w:rsidRDefault="00E77A60">
      <w:pPr>
        <w:pStyle w:val="TableofFigures"/>
        <w:tabs>
          <w:tab w:val="right" w:leader="dot" w:pos="9061"/>
        </w:tabs>
        <w:rPr>
          <w:ins w:id="730" w:author="ANANDHAKRISHNAN MADATHIL REMESH" w:date="2025-04-13T19:59:00Z" w16du:dateUtc="2025-04-13T18:59:00Z"/>
          <w:rFonts w:asciiTheme="minorHAnsi" w:eastAsiaTheme="minorEastAsia" w:hAnsiTheme="minorHAnsi" w:cstheme="minorBidi"/>
          <w:noProof/>
          <w:kern w:val="2"/>
          <w14:ligatures w14:val="standardContextual"/>
        </w:rPr>
      </w:pPr>
      <w:ins w:id="731" w:author="ANANDHAKRISHNAN MADATHIL REMESH" w:date="2025-04-13T19:59:00Z" w16du:dateUtc="2025-04-13T18:59:00Z">
        <w:r w:rsidRPr="005418E8">
          <w:rPr>
            <w:rFonts w:ascii="Trebuchet MS" w:eastAsiaTheme="minorEastAsia" w:hAnsi="Trebuchet MS" w:cstheme="minorBidi"/>
            <w:noProof/>
          </w:rPr>
          <w:t xml:space="preserve">Figure 25 </w:t>
        </w:r>
        <w:r w:rsidRPr="005418E8">
          <w:rPr>
            <w:rFonts w:ascii="Trebuchet MS" w:hAnsi="Trebuchet MS"/>
            <w:noProof/>
          </w:rPr>
          <w:t>Pre-Trained</w:t>
        </w:r>
        <w:r w:rsidRPr="005418E8">
          <w:rPr>
            <w:rFonts w:ascii="Trebuchet MS" w:eastAsiaTheme="minorEastAsia" w:hAnsi="Trebuchet MS" w:cstheme="minorBidi"/>
            <w:noProof/>
          </w:rPr>
          <w:t xml:space="preserve"> Model</w:t>
        </w:r>
        <w:r>
          <w:rPr>
            <w:noProof/>
          </w:rPr>
          <w:tab/>
        </w:r>
        <w:r>
          <w:rPr>
            <w:noProof/>
          </w:rPr>
          <w:fldChar w:fldCharType="begin"/>
        </w:r>
        <w:r>
          <w:rPr>
            <w:noProof/>
          </w:rPr>
          <w:instrText xml:space="preserve"> PAGEREF _Toc195466837 \h </w:instrText>
        </w:r>
        <w:r>
          <w:rPr>
            <w:noProof/>
          </w:rPr>
        </w:r>
      </w:ins>
      <w:r>
        <w:rPr>
          <w:noProof/>
        </w:rPr>
        <w:fldChar w:fldCharType="separate"/>
      </w:r>
      <w:ins w:id="732" w:author="ANANDHAKRISHNAN MADATHIL REMESH" w:date="2025-04-13T20:05:00Z" w16du:dateUtc="2025-04-13T19:05:00Z">
        <w:r w:rsidR="009B2C7D">
          <w:rPr>
            <w:noProof/>
          </w:rPr>
          <w:t>33</w:t>
        </w:r>
      </w:ins>
      <w:ins w:id="733" w:author="ANANDHAKRISHNAN MADATHIL REMESH" w:date="2025-04-13T19:59:00Z" w16du:dateUtc="2025-04-13T18:59:00Z">
        <w:r>
          <w:rPr>
            <w:noProof/>
          </w:rPr>
          <w:fldChar w:fldCharType="end"/>
        </w:r>
      </w:ins>
    </w:p>
    <w:p w14:paraId="304629C8" w14:textId="5A9D7542" w:rsidR="00E77A60" w:rsidRDefault="00E77A60">
      <w:pPr>
        <w:pStyle w:val="TableofFigures"/>
        <w:tabs>
          <w:tab w:val="right" w:leader="dot" w:pos="9061"/>
        </w:tabs>
        <w:rPr>
          <w:ins w:id="734" w:author="ANANDHAKRISHNAN MADATHIL REMESH" w:date="2025-04-13T19:59:00Z" w16du:dateUtc="2025-04-13T18:59:00Z"/>
          <w:rFonts w:asciiTheme="minorHAnsi" w:eastAsiaTheme="minorEastAsia" w:hAnsiTheme="minorHAnsi" w:cstheme="minorBidi"/>
          <w:noProof/>
          <w:kern w:val="2"/>
          <w14:ligatures w14:val="standardContextual"/>
        </w:rPr>
      </w:pPr>
      <w:ins w:id="735" w:author="ANANDHAKRISHNAN MADATHIL REMESH" w:date="2025-04-13T19:59:00Z" w16du:dateUtc="2025-04-13T18:59:00Z">
        <w:r w:rsidRPr="005418E8">
          <w:rPr>
            <w:rFonts w:ascii="Trebuchet MS" w:eastAsiaTheme="minorEastAsia" w:hAnsi="Trebuchet MS" w:cstheme="minorBidi"/>
            <w:noProof/>
          </w:rPr>
          <w:t>Figure 26 Recompiling</w:t>
        </w:r>
        <w:r>
          <w:rPr>
            <w:noProof/>
          </w:rPr>
          <w:tab/>
        </w:r>
        <w:r>
          <w:rPr>
            <w:noProof/>
          </w:rPr>
          <w:fldChar w:fldCharType="begin"/>
        </w:r>
        <w:r>
          <w:rPr>
            <w:noProof/>
          </w:rPr>
          <w:instrText xml:space="preserve"> PAGEREF _Toc195466838 \h </w:instrText>
        </w:r>
        <w:r>
          <w:rPr>
            <w:noProof/>
          </w:rPr>
        </w:r>
      </w:ins>
      <w:r>
        <w:rPr>
          <w:noProof/>
        </w:rPr>
        <w:fldChar w:fldCharType="separate"/>
      </w:r>
      <w:ins w:id="736" w:author="ANANDHAKRISHNAN MADATHIL REMESH" w:date="2025-04-13T20:05:00Z" w16du:dateUtc="2025-04-13T19:05:00Z">
        <w:r w:rsidR="009B2C7D">
          <w:rPr>
            <w:noProof/>
          </w:rPr>
          <w:t>34</w:t>
        </w:r>
      </w:ins>
      <w:ins w:id="737" w:author="ANANDHAKRISHNAN MADATHIL REMESH" w:date="2025-04-13T19:59:00Z" w16du:dateUtc="2025-04-13T18:59:00Z">
        <w:r>
          <w:rPr>
            <w:noProof/>
          </w:rPr>
          <w:fldChar w:fldCharType="end"/>
        </w:r>
      </w:ins>
    </w:p>
    <w:p w14:paraId="0EBD9E79" w14:textId="06C5D854" w:rsidR="00E77A60" w:rsidRDefault="00E77A60">
      <w:pPr>
        <w:pStyle w:val="TableofFigures"/>
        <w:tabs>
          <w:tab w:val="right" w:leader="dot" w:pos="9061"/>
        </w:tabs>
        <w:rPr>
          <w:ins w:id="738" w:author="ANANDHAKRISHNAN MADATHIL REMESH" w:date="2025-04-13T19:59:00Z" w16du:dateUtc="2025-04-13T18:59:00Z"/>
          <w:rFonts w:asciiTheme="minorHAnsi" w:eastAsiaTheme="minorEastAsia" w:hAnsiTheme="minorHAnsi" w:cstheme="minorBidi"/>
          <w:noProof/>
          <w:kern w:val="2"/>
          <w14:ligatures w14:val="standardContextual"/>
        </w:rPr>
      </w:pPr>
      <w:ins w:id="739" w:author="ANANDHAKRISHNAN MADATHIL REMESH" w:date="2025-04-13T19:59:00Z" w16du:dateUtc="2025-04-13T18:59:00Z">
        <w:r w:rsidRPr="005418E8">
          <w:rPr>
            <w:rFonts w:ascii="Trebuchet MS" w:eastAsiaTheme="minorEastAsia" w:hAnsi="Trebuchet MS" w:cstheme="minorBidi"/>
            <w:noProof/>
          </w:rPr>
          <w:t>Figure 27 Fine Tuning</w:t>
        </w:r>
        <w:r>
          <w:rPr>
            <w:noProof/>
          </w:rPr>
          <w:tab/>
        </w:r>
        <w:r>
          <w:rPr>
            <w:noProof/>
          </w:rPr>
          <w:fldChar w:fldCharType="begin"/>
        </w:r>
        <w:r>
          <w:rPr>
            <w:noProof/>
          </w:rPr>
          <w:instrText xml:space="preserve"> PAGEREF _Toc195466839 \h </w:instrText>
        </w:r>
        <w:r>
          <w:rPr>
            <w:noProof/>
          </w:rPr>
        </w:r>
      </w:ins>
      <w:r>
        <w:rPr>
          <w:noProof/>
        </w:rPr>
        <w:fldChar w:fldCharType="separate"/>
      </w:r>
      <w:ins w:id="740" w:author="ANANDHAKRISHNAN MADATHIL REMESH" w:date="2025-04-13T20:05:00Z" w16du:dateUtc="2025-04-13T19:05:00Z">
        <w:r w:rsidR="009B2C7D">
          <w:rPr>
            <w:noProof/>
          </w:rPr>
          <w:t>34</w:t>
        </w:r>
      </w:ins>
      <w:ins w:id="741" w:author="ANANDHAKRISHNAN MADATHIL REMESH" w:date="2025-04-13T19:59:00Z" w16du:dateUtc="2025-04-13T18:59:00Z">
        <w:r>
          <w:rPr>
            <w:noProof/>
          </w:rPr>
          <w:fldChar w:fldCharType="end"/>
        </w:r>
      </w:ins>
    </w:p>
    <w:p w14:paraId="1B754002" w14:textId="3E601AF0" w:rsidR="00E77A60" w:rsidRDefault="00E77A60">
      <w:pPr>
        <w:pStyle w:val="TableofFigures"/>
        <w:tabs>
          <w:tab w:val="right" w:leader="dot" w:pos="9061"/>
        </w:tabs>
        <w:rPr>
          <w:ins w:id="742" w:author="ANANDHAKRISHNAN MADATHIL REMESH" w:date="2025-04-13T19:59:00Z" w16du:dateUtc="2025-04-13T18:59:00Z"/>
          <w:rFonts w:asciiTheme="minorHAnsi" w:eastAsiaTheme="minorEastAsia" w:hAnsiTheme="minorHAnsi" w:cstheme="minorBidi"/>
          <w:noProof/>
          <w:kern w:val="2"/>
          <w14:ligatures w14:val="standardContextual"/>
        </w:rPr>
      </w:pPr>
      <w:ins w:id="743" w:author="ANANDHAKRISHNAN MADATHIL REMESH" w:date="2025-04-13T19:59:00Z" w16du:dateUtc="2025-04-13T18:59:00Z">
        <w:r w:rsidRPr="005418E8">
          <w:rPr>
            <w:rFonts w:ascii="Trebuchet MS" w:hAnsi="Trebuchet MS"/>
            <w:noProof/>
          </w:rPr>
          <w:t>Figure 28 Image Segmentation Page</w:t>
        </w:r>
        <w:r>
          <w:rPr>
            <w:noProof/>
          </w:rPr>
          <w:tab/>
        </w:r>
        <w:r>
          <w:rPr>
            <w:noProof/>
          </w:rPr>
          <w:fldChar w:fldCharType="begin"/>
        </w:r>
        <w:r>
          <w:rPr>
            <w:noProof/>
          </w:rPr>
          <w:instrText xml:space="preserve"> PAGEREF _Toc195466840 \h </w:instrText>
        </w:r>
        <w:r>
          <w:rPr>
            <w:noProof/>
          </w:rPr>
        </w:r>
      </w:ins>
      <w:r>
        <w:rPr>
          <w:noProof/>
        </w:rPr>
        <w:fldChar w:fldCharType="separate"/>
      </w:r>
      <w:ins w:id="744" w:author="ANANDHAKRISHNAN MADATHIL REMESH" w:date="2025-04-13T20:05:00Z" w16du:dateUtc="2025-04-13T19:05:00Z">
        <w:r w:rsidR="009B2C7D">
          <w:rPr>
            <w:noProof/>
          </w:rPr>
          <w:t>36</w:t>
        </w:r>
      </w:ins>
      <w:ins w:id="745" w:author="ANANDHAKRISHNAN MADATHIL REMESH" w:date="2025-04-13T19:59:00Z" w16du:dateUtc="2025-04-13T18:59:00Z">
        <w:r>
          <w:rPr>
            <w:noProof/>
          </w:rPr>
          <w:fldChar w:fldCharType="end"/>
        </w:r>
      </w:ins>
    </w:p>
    <w:p w14:paraId="7C253B1B" w14:textId="0B820BB9" w:rsidR="00E77A60" w:rsidRDefault="00E77A60">
      <w:pPr>
        <w:pStyle w:val="TableofFigures"/>
        <w:tabs>
          <w:tab w:val="right" w:leader="dot" w:pos="9061"/>
        </w:tabs>
        <w:rPr>
          <w:ins w:id="746" w:author="ANANDHAKRISHNAN MADATHIL REMESH" w:date="2025-04-13T19:59:00Z" w16du:dateUtc="2025-04-13T18:59:00Z"/>
          <w:rFonts w:asciiTheme="minorHAnsi" w:eastAsiaTheme="minorEastAsia" w:hAnsiTheme="minorHAnsi" w:cstheme="minorBidi"/>
          <w:noProof/>
          <w:kern w:val="2"/>
          <w14:ligatures w14:val="standardContextual"/>
        </w:rPr>
      </w:pPr>
      <w:ins w:id="747" w:author="ANANDHAKRISHNAN MADATHIL REMESH" w:date="2025-04-13T19:59:00Z" w16du:dateUtc="2025-04-13T18:59:00Z">
        <w:r w:rsidRPr="005418E8">
          <w:rPr>
            <w:rFonts w:ascii="Trebuchet MS" w:hAnsi="Trebuchet MS"/>
            <w:noProof/>
          </w:rPr>
          <w:t>Figure 29 Flood Prediction Page</w:t>
        </w:r>
        <w:r>
          <w:rPr>
            <w:noProof/>
          </w:rPr>
          <w:tab/>
        </w:r>
        <w:r>
          <w:rPr>
            <w:noProof/>
          </w:rPr>
          <w:fldChar w:fldCharType="begin"/>
        </w:r>
        <w:r>
          <w:rPr>
            <w:noProof/>
          </w:rPr>
          <w:instrText xml:space="preserve"> PAGEREF _Toc195466841 \h </w:instrText>
        </w:r>
        <w:r>
          <w:rPr>
            <w:noProof/>
          </w:rPr>
        </w:r>
      </w:ins>
      <w:r>
        <w:rPr>
          <w:noProof/>
        </w:rPr>
        <w:fldChar w:fldCharType="separate"/>
      </w:r>
      <w:ins w:id="748" w:author="ANANDHAKRISHNAN MADATHIL REMESH" w:date="2025-04-13T20:05:00Z" w16du:dateUtc="2025-04-13T19:05:00Z">
        <w:r w:rsidR="009B2C7D">
          <w:rPr>
            <w:noProof/>
          </w:rPr>
          <w:t>36</w:t>
        </w:r>
      </w:ins>
      <w:ins w:id="749" w:author="ANANDHAKRISHNAN MADATHIL REMESH" w:date="2025-04-13T19:59:00Z" w16du:dateUtc="2025-04-13T18:59:00Z">
        <w:r>
          <w:rPr>
            <w:noProof/>
          </w:rPr>
          <w:fldChar w:fldCharType="end"/>
        </w:r>
      </w:ins>
    </w:p>
    <w:p w14:paraId="3B59655B" w14:textId="37407F75" w:rsidR="00E77A60" w:rsidRDefault="00E77A60">
      <w:pPr>
        <w:pStyle w:val="TableofFigures"/>
        <w:tabs>
          <w:tab w:val="right" w:leader="dot" w:pos="9061"/>
        </w:tabs>
        <w:rPr>
          <w:ins w:id="750" w:author="ANANDHAKRISHNAN MADATHIL REMESH" w:date="2025-04-13T19:59:00Z" w16du:dateUtc="2025-04-13T18:59:00Z"/>
          <w:rFonts w:asciiTheme="minorHAnsi" w:eastAsiaTheme="minorEastAsia" w:hAnsiTheme="minorHAnsi" w:cstheme="minorBidi"/>
          <w:noProof/>
          <w:kern w:val="2"/>
          <w14:ligatures w14:val="standardContextual"/>
        </w:rPr>
      </w:pPr>
      <w:ins w:id="751" w:author="ANANDHAKRISHNAN MADATHIL REMESH" w:date="2025-04-13T19:59:00Z" w16du:dateUtc="2025-04-13T18:59:00Z">
        <w:r w:rsidRPr="005418E8">
          <w:rPr>
            <w:rFonts w:ascii="Trebuchet MS" w:hAnsi="Trebuchet MS"/>
            <w:noProof/>
          </w:rPr>
          <w:t>Figure 30 Flood Probability Distribution</w:t>
        </w:r>
        <w:r>
          <w:rPr>
            <w:noProof/>
          </w:rPr>
          <w:tab/>
        </w:r>
        <w:r>
          <w:rPr>
            <w:noProof/>
          </w:rPr>
          <w:fldChar w:fldCharType="begin"/>
        </w:r>
        <w:r>
          <w:rPr>
            <w:noProof/>
          </w:rPr>
          <w:instrText xml:space="preserve"> PAGEREF _Toc195466842 \h </w:instrText>
        </w:r>
        <w:r>
          <w:rPr>
            <w:noProof/>
          </w:rPr>
        </w:r>
      </w:ins>
      <w:r>
        <w:rPr>
          <w:noProof/>
        </w:rPr>
        <w:fldChar w:fldCharType="separate"/>
      </w:r>
      <w:ins w:id="752" w:author="ANANDHAKRISHNAN MADATHIL REMESH" w:date="2025-04-13T20:05:00Z" w16du:dateUtc="2025-04-13T19:05:00Z">
        <w:r w:rsidR="009B2C7D">
          <w:rPr>
            <w:noProof/>
          </w:rPr>
          <w:t>39</w:t>
        </w:r>
      </w:ins>
      <w:ins w:id="753" w:author="ANANDHAKRISHNAN MADATHIL REMESH" w:date="2025-04-13T19:59:00Z" w16du:dateUtc="2025-04-13T18:59:00Z">
        <w:r>
          <w:rPr>
            <w:noProof/>
          </w:rPr>
          <w:fldChar w:fldCharType="end"/>
        </w:r>
      </w:ins>
    </w:p>
    <w:p w14:paraId="6F923922" w14:textId="35D1ACC4" w:rsidR="00E77A60" w:rsidRDefault="00E77A60">
      <w:pPr>
        <w:pStyle w:val="TableofFigures"/>
        <w:tabs>
          <w:tab w:val="right" w:leader="dot" w:pos="9061"/>
        </w:tabs>
        <w:rPr>
          <w:ins w:id="754" w:author="ANANDHAKRISHNAN MADATHIL REMESH" w:date="2025-04-13T19:59:00Z" w16du:dateUtc="2025-04-13T18:59:00Z"/>
          <w:rFonts w:asciiTheme="minorHAnsi" w:eastAsiaTheme="minorEastAsia" w:hAnsiTheme="minorHAnsi" w:cstheme="minorBidi"/>
          <w:noProof/>
          <w:kern w:val="2"/>
          <w14:ligatures w14:val="standardContextual"/>
        </w:rPr>
      </w:pPr>
      <w:ins w:id="755" w:author="ANANDHAKRISHNAN MADATHIL REMESH" w:date="2025-04-13T19:59:00Z" w16du:dateUtc="2025-04-13T18:59:00Z">
        <w:r w:rsidRPr="005418E8">
          <w:rPr>
            <w:rFonts w:ascii="Trebuchet MS" w:hAnsi="Trebuchet MS"/>
            <w:noProof/>
          </w:rPr>
          <w:t>Figure 31 Box plot Flood related Features</w:t>
        </w:r>
        <w:r>
          <w:rPr>
            <w:noProof/>
          </w:rPr>
          <w:tab/>
        </w:r>
        <w:r>
          <w:rPr>
            <w:noProof/>
          </w:rPr>
          <w:fldChar w:fldCharType="begin"/>
        </w:r>
        <w:r>
          <w:rPr>
            <w:noProof/>
          </w:rPr>
          <w:instrText xml:space="preserve"> PAGEREF _Toc195466843 \h </w:instrText>
        </w:r>
        <w:r>
          <w:rPr>
            <w:noProof/>
          </w:rPr>
        </w:r>
      </w:ins>
      <w:r>
        <w:rPr>
          <w:noProof/>
        </w:rPr>
        <w:fldChar w:fldCharType="separate"/>
      </w:r>
      <w:ins w:id="756" w:author="ANANDHAKRISHNAN MADATHIL REMESH" w:date="2025-04-13T20:05:00Z" w16du:dateUtc="2025-04-13T19:05:00Z">
        <w:r w:rsidR="009B2C7D">
          <w:rPr>
            <w:noProof/>
          </w:rPr>
          <w:t>40</w:t>
        </w:r>
      </w:ins>
      <w:ins w:id="757" w:author="ANANDHAKRISHNAN MADATHIL REMESH" w:date="2025-04-13T19:59:00Z" w16du:dateUtc="2025-04-13T18:59:00Z">
        <w:r>
          <w:rPr>
            <w:noProof/>
          </w:rPr>
          <w:fldChar w:fldCharType="end"/>
        </w:r>
      </w:ins>
    </w:p>
    <w:p w14:paraId="57A6CED4" w14:textId="1DAB4D5D" w:rsidR="00E77A60" w:rsidRDefault="00E77A60">
      <w:pPr>
        <w:pStyle w:val="TableofFigures"/>
        <w:tabs>
          <w:tab w:val="right" w:leader="dot" w:pos="9061"/>
        </w:tabs>
        <w:rPr>
          <w:ins w:id="758" w:author="ANANDHAKRISHNAN MADATHIL REMESH" w:date="2025-04-13T19:59:00Z" w16du:dateUtc="2025-04-13T18:59:00Z"/>
          <w:rFonts w:asciiTheme="minorHAnsi" w:eastAsiaTheme="minorEastAsia" w:hAnsiTheme="minorHAnsi" w:cstheme="minorBidi"/>
          <w:noProof/>
          <w:kern w:val="2"/>
          <w14:ligatures w14:val="standardContextual"/>
        </w:rPr>
      </w:pPr>
      <w:ins w:id="759" w:author="ANANDHAKRISHNAN MADATHIL REMESH" w:date="2025-04-13T19:59:00Z" w16du:dateUtc="2025-04-13T18:59:00Z">
        <w:r w:rsidRPr="005418E8">
          <w:rPr>
            <w:rFonts w:ascii="Trebuchet MS" w:hAnsi="Trebuchet MS"/>
            <w:noProof/>
          </w:rPr>
          <w:t>Figure 32 Box plot Flood related Features</w:t>
        </w:r>
        <w:r>
          <w:rPr>
            <w:noProof/>
          </w:rPr>
          <w:tab/>
        </w:r>
        <w:r>
          <w:rPr>
            <w:noProof/>
          </w:rPr>
          <w:fldChar w:fldCharType="begin"/>
        </w:r>
        <w:r>
          <w:rPr>
            <w:noProof/>
          </w:rPr>
          <w:instrText xml:space="preserve"> PAGEREF _Toc195466844 \h </w:instrText>
        </w:r>
        <w:r>
          <w:rPr>
            <w:noProof/>
          </w:rPr>
        </w:r>
      </w:ins>
      <w:r>
        <w:rPr>
          <w:noProof/>
        </w:rPr>
        <w:fldChar w:fldCharType="separate"/>
      </w:r>
      <w:ins w:id="760" w:author="ANANDHAKRISHNAN MADATHIL REMESH" w:date="2025-04-13T20:05:00Z" w16du:dateUtc="2025-04-13T19:05:00Z">
        <w:r w:rsidR="009B2C7D">
          <w:rPr>
            <w:noProof/>
          </w:rPr>
          <w:t>40</w:t>
        </w:r>
      </w:ins>
      <w:ins w:id="761" w:author="ANANDHAKRISHNAN MADATHIL REMESH" w:date="2025-04-13T19:59:00Z" w16du:dateUtc="2025-04-13T18:59:00Z">
        <w:r>
          <w:rPr>
            <w:noProof/>
          </w:rPr>
          <w:fldChar w:fldCharType="end"/>
        </w:r>
      </w:ins>
    </w:p>
    <w:p w14:paraId="3559700F" w14:textId="1F513C60" w:rsidR="00E77A60" w:rsidRDefault="00E77A60">
      <w:pPr>
        <w:pStyle w:val="TableofFigures"/>
        <w:tabs>
          <w:tab w:val="right" w:leader="dot" w:pos="9061"/>
        </w:tabs>
        <w:rPr>
          <w:ins w:id="762" w:author="ANANDHAKRISHNAN MADATHIL REMESH" w:date="2025-04-13T19:59:00Z" w16du:dateUtc="2025-04-13T18:59:00Z"/>
          <w:rFonts w:asciiTheme="minorHAnsi" w:eastAsiaTheme="minorEastAsia" w:hAnsiTheme="minorHAnsi" w:cstheme="minorBidi"/>
          <w:noProof/>
          <w:kern w:val="2"/>
          <w14:ligatures w14:val="standardContextual"/>
        </w:rPr>
      </w:pPr>
      <w:ins w:id="763" w:author="ANANDHAKRISHNAN MADATHIL REMESH" w:date="2025-04-13T19:59:00Z" w16du:dateUtc="2025-04-13T18:59:00Z">
        <w:r w:rsidRPr="005418E8">
          <w:rPr>
            <w:rFonts w:ascii="Trebuchet MS" w:hAnsi="Trebuchet MS"/>
            <w:noProof/>
          </w:rPr>
          <w:t>Figure 33 Monsoon Intensity low vs high</w:t>
        </w:r>
        <w:r>
          <w:rPr>
            <w:noProof/>
          </w:rPr>
          <w:tab/>
        </w:r>
        <w:r>
          <w:rPr>
            <w:noProof/>
          </w:rPr>
          <w:fldChar w:fldCharType="begin"/>
        </w:r>
        <w:r>
          <w:rPr>
            <w:noProof/>
          </w:rPr>
          <w:instrText xml:space="preserve"> PAGEREF _Toc195466845 \h </w:instrText>
        </w:r>
        <w:r>
          <w:rPr>
            <w:noProof/>
          </w:rPr>
        </w:r>
      </w:ins>
      <w:r>
        <w:rPr>
          <w:noProof/>
        </w:rPr>
        <w:fldChar w:fldCharType="separate"/>
      </w:r>
      <w:ins w:id="764" w:author="ANANDHAKRISHNAN MADATHIL REMESH" w:date="2025-04-13T20:05:00Z" w16du:dateUtc="2025-04-13T19:05:00Z">
        <w:r w:rsidR="009B2C7D">
          <w:rPr>
            <w:noProof/>
          </w:rPr>
          <w:t>41</w:t>
        </w:r>
      </w:ins>
      <w:ins w:id="765" w:author="ANANDHAKRISHNAN MADATHIL REMESH" w:date="2025-04-13T19:59:00Z" w16du:dateUtc="2025-04-13T18:59:00Z">
        <w:r>
          <w:rPr>
            <w:noProof/>
          </w:rPr>
          <w:fldChar w:fldCharType="end"/>
        </w:r>
      </w:ins>
    </w:p>
    <w:p w14:paraId="432CCF82" w14:textId="4F20D328" w:rsidR="00E77A60" w:rsidRDefault="00E77A60">
      <w:pPr>
        <w:pStyle w:val="TableofFigures"/>
        <w:tabs>
          <w:tab w:val="right" w:leader="dot" w:pos="9061"/>
        </w:tabs>
        <w:rPr>
          <w:ins w:id="766" w:author="ANANDHAKRISHNAN MADATHIL REMESH" w:date="2025-04-13T19:59:00Z" w16du:dateUtc="2025-04-13T18:59:00Z"/>
          <w:rFonts w:asciiTheme="minorHAnsi" w:eastAsiaTheme="minorEastAsia" w:hAnsiTheme="minorHAnsi" w:cstheme="minorBidi"/>
          <w:noProof/>
          <w:kern w:val="2"/>
          <w14:ligatures w14:val="standardContextual"/>
        </w:rPr>
      </w:pPr>
      <w:ins w:id="767" w:author="ANANDHAKRISHNAN MADATHIL REMESH" w:date="2025-04-13T19:59:00Z" w16du:dateUtc="2025-04-13T18:59:00Z">
        <w:r w:rsidRPr="005418E8">
          <w:rPr>
            <w:rFonts w:ascii="Trebuchet MS" w:hAnsi="Trebuchet MS"/>
            <w:noProof/>
          </w:rPr>
          <w:t>Figure 34 Correlation Heatmap</w:t>
        </w:r>
        <w:r>
          <w:rPr>
            <w:noProof/>
          </w:rPr>
          <w:tab/>
        </w:r>
        <w:r>
          <w:rPr>
            <w:noProof/>
          </w:rPr>
          <w:fldChar w:fldCharType="begin"/>
        </w:r>
        <w:r>
          <w:rPr>
            <w:noProof/>
          </w:rPr>
          <w:instrText xml:space="preserve"> PAGEREF _Toc195466846 \h </w:instrText>
        </w:r>
        <w:r>
          <w:rPr>
            <w:noProof/>
          </w:rPr>
        </w:r>
      </w:ins>
      <w:r>
        <w:rPr>
          <w:noProof/>
        </w:rPr>
        <w:fldChar w:fldCharType="separate"/>
      </w:r>
      <w:ins w:id="768" w:author="ANANDHAKRISHNAN MADATHIL REMESH" w:date="2025-04-13T20:05:00Z" w16du:dateUtc="2025-04-13T19:05:00Z">
        <w:r w:rsidR="009B2C7D">
          <w:rPr>
            <w:noProof/>
          </w:rPr>
          <w:t>41</w:t>
        </w:r>
      </w:ins>
      <w:ins w:id="769" w:author="ANANDHAKRISHNAN MADATHIL REMESH" w:date="2025-04-13T19:59:00Z" w16du:dateUtc="2025-04-13T18:59:00Z">
        <w:r>
          <w:rPr>
            <w:noProof/>
          </w:rPr>
          <w:fldChar w:fldCharType="end"/>
        </w:r>
      </w:ins>
    </w:p>
    <w:p w14:paraId="292182D3" w14:textId="08B2589E" w:rsidR="00E77A60" w:rsidRDefault="00E77A60">
      <w:pPr>
        <w:pStyle w:val="TableofFigures"/>
        <w:tabs>
          <w:tab w:val="right" w:leader="dot" w:pos="9061"/>
        </w:tabs>
        <w:rPr>
          <w:ins w:id="770" w:author="ANANDHAKRISHNAN MADATHIL REMESH" w:date="2025-04-13T19:59:00Z" w16du:dateUtc="2025-04-13T18:59:00Z"/>
          <w:rFonts w:asciiTheme="minorHAnsi" w:eastAsiaTheme="minorEastAsia" w:hAnsiTheme="minorHAnsi" w:cstheme="minorBidi"/>
          <w:noProof/>
          <w:kern w:val="2"/>
          <w14:ligatures w14:val="standardContextual"/>
        </w:rPr>
      </w:pPr>
      <w:ins w:id="771" w:author="ANANDHAKRISHNAN MADATHIL REMESH" w:date="2025-04-13T19:59:00Z" w16du:dateUtc="2025-04-13T18:59:00Z">
        <w:r w:rsidRPr="005418E8">
          <w:rPr>
            <w:rFonts w:ascii="Trebuchet MS" w:hAnsi="Trebuchet MS"/>
            <w:noProof/>
          </w:rPr>
          <w:t>Figure 35 Statistical Description</w:t>
        </w:r>
        <w:r>
          <w:rPr>
            <w:noProof/>
          </w:rPr>
          <w:tab/>
        </w:r>
        <w:r>
          <w:rPr>
            <w:noProof/>
          </w:rPr>
          <w:fldChar w:fldCharType="begin"/>
        </w:r>
        <w:r>
          <w:rPr>
            <w:noProof/>
          </w:rPr>
          <w:instrText xml:space="preserve"> PAGEREF _Toc195466847 \h </w:instrText>
        </w:r>
        <w:r>
          <w:rPr>
            <w:noProof/>
          </w:rPr>
        </w:r>
      </w:ins>
      <w:r>
        <w:rPr>
          <w:noProof/>
        </w:rPr>
        <w:fldChar w:fldCharType="separate"/>
      </w:r>
      <w:ins w:id="772" w:author="ANANDHAKRISHNAN MADATHIL REMESH" w:date="2025-04-13T20:05:00Z" w16du:dateUtc="2025-04-13T19:05:00Z">
        <w:r w:rsidR="009B2C7D">
          <w:rPr>
            <w:noProof/>
          </w:rPr>
          <w:t>42</w:t>
        </w:r>
      </w:ins>
      <w:ins w:id="773" w:author="ANANDHAKRISHNAN MADATHIL REMESH" w:date="2025-04-13T19:59:00Z" w16du:dateUtc="2025-04-13T18:59:00Z">
        <w:r>
          <w:rPr>
            <w:noProof/>
          </w:rPr>
          <w:fldChar w:fldCharType="end"/>
        </w:r>
      </w:ins>
    </w:p>
    <w:p w14:paraId="05A48EE8" w14:textId="023776FC" w:rsidR="00E77A60" w:rsidRDefault="00E77A60">
      <w:pPr>
        <w:pStyle w:val="TableofFigures"/>
        <w:tabs>
          <w:tab w:val="right" w:leader="dot" w:pos="9061"/>
        </w:tabs>
        <w:rPr>
          <w:ins w:id="774" w:author="ANANDHAKRISHNAN MADATHIL REMESH" w:date="2025-04-13T19:59:00Z" w16du:dateUtc="2025-04-13T18:59:00Z"/>
          <w:rFonts w:asciiTheme="minorHAnsi" w:eastAsiaTheme="minorEastAsia" w:hAnsiTheme="minorHAnsi" w:cstheme="minorBidi"/>
          <w:noProof/>
          <w:kern w:val="2"/>
          <w14:ligatures w14:val="standardContextual"/>
        </w:rPr>
      </w:pPr>
      <w:ins w:id="775" w:author="ANANDHAKRISHNAN MADATHIL REMESH" w:date="2025-04-13T19:59:00Z" w16du:dateUtc="2025-04-13T18:59:00Z">
        <w:r w:rsidRPr="005418E8">
          <w:rPr>
            <w:rFonts w:ascii="Trebuchet MS" w:eastAsiaTheme="minorEastAsia" w:hAnsi="Trebuchet MS" w:cstheme="minorBidi"/>
            <w:noProof/>
          </w:rPr>
          <w:t>Figure 36 Class wise ROC curves for Random Forest and XGBoost</w:t>
        </w:r>
        <w:r>
          <w:rPr>
            <w:noProof/>
          </w:rPr>
          <w:tab/>
        </w:r>
        <w:r>
          <w:rPr>
            <w:noProof/>
          </w:rPr>
          <w:fldChar w:fldCharType="begin"/>
        </w:r>
        <w:r>
          <w:rPr>
            <w:noProof/>
          </w:rPr>
          <w:instrText xml:space="preserve"> PAGEREF _Toc195466848 \h </w:instrText>
        </w:r>
        <w:r>
          <w:rPr>
            <w:noProof/>
          </w:rPr>
        </w:r>
      </w:ins>
      <w:r>
        <w:rPr>
          <w:noProof/>
        </w:rPr>
        <w:fldChar w:fldCharType="separate"/>
      </w:r>
      <w:ins w:id="776" w:author="ANANDHAKRISHNAN MADATHIL REMESH" w:date="2025-04-13T20:05:00Z" w16du:dateUtc="2025-04-13T19:05:00Z">
        <w:r w:rsidR="009B2C7D">
          <w:rPr>
            <w:noProof/>
          </w:rPr>
          <w:t>50</w:t>
        </w:r>
      </w:ins>
      <w:ins w:id="777" w:author="ANANDHAKRISHNAN MADATHIL REMESH" w:date="2025-04-13T19:59:00Z" w16du:dateUtc="2025-04-13T18:59:00Z">
        <w:r>
          <w:rPr>
            <w:noProof/>
          </w:rPr>
          <w:fldChar w:fldCharType="end"/>
        </w:r>
      </w:ins>
    </w:p>
    <w:p w14:paraId="150AFAE1" w14:textId="34D04C2E" w:rsidR="00E77A60" w:rsidRDefault="00E77A60">
      <w:pPr>
        <w:pStyle w:val="TableofFigures"/>
        <w:tabs>
          <w:tab w:val="right" w:leader="dot" w:pos="9061"/>
        </w:tabs>
        <w:rPr>
          <w:ins w:id="778" w:author="ANANDHAKRISHNAN MADATHIL REMESH" w:date="2025-04-13T19:59:00Z" w16du:dateUtc="2025-04-13T18:59:00Z"/>
          <w:rFonts w:asciiTheme="minorHAnsi" w:eastAsiaTheme="minorEastAsia" w:hAnsiTheme="minorHAnsi" w:cstheme="minorBidi"/>
          <w:noProof/>
          <w:kern w:val="2"/>
          <w14:ligatures w14:val="standardContextual"/>
        </w:rPr>
      </w:pPr>
      <w:ins w:id="779" w:author="ANANDHAKRISHNAN MADATHIL REMESH" w:date="2025-04-13T19:59:00Z" w16du:dateUtc="2025-04-13T18:59:00Z">
        <w:r w:rsidRPr="005418E8">
          <w:rPr>
            <w:rFonts w:ascii="Trebuchet MS" w:eastAsiaTheme="minorEastAsia" w:hAnsi="Trebuchet MS" w:cstheme="minorBidi"/>
            <w:noProof/>
          </w:rPr>
          <w:t>Figure 37 Precision Recall Curves for flood risk categories</w:t>
        </w:r>
        <w:r>
          <w:rPr>
            <w:noProof/>
          </w:rPr>
          <w:tab/>
        </w:r>
        <w:r>
          <w:rPr>
            <w:noProof/>
          </w:rPr>
          <w:fldChar w:fldCharType="begin"/>
        </w:r>
        <w:r>
          <w:rPr>
            <w:noProof/>
          </w:rPr>
          <w:instrText xml:space="preserve"> PAGEREF _Toc195466849 \h </w:instrText>
        </w:r>
        <w:r>
          <w:rPr>
            <w:noProof/>
          </w:rPr>
        </w:r>
      </w:ins>
      <w:r>
        <w:rPr>
          <w:noProof/>
        </w:rPr>
        <w:fldChar w:fldCharType="separate"/>
      </w:r>
      <w:ins w:id="780" w:author="ANANDHAKRISHNAN MADATHIL REMESH" w:date="2025-04-13T20:05:00Z" w16du:dateUtc="2025-04-13T19:05:00Z">
        <w:r w:rsidR="009B2C7D">
          <w:rPr>
            <w:noProof/>
          </w:rPr>
          <w:t>51</w:t>
        </w:r>
      </w:ins>
      <w:ins w:id="781" w:author="ANANDHAKRISHNAN MADATHIL REMESH" w:date="2025-04-13T19:59:00Z" w16du:dateUtc="2025-04-13T18:59:00Z">
        <w:r>
          <w:rPr>
            <w:noProof/>
          </w:rPr>
          <w:fldChar w:fldCharType="end"/>
        </w:r>
      </w:ins>
    </w:p>
    <w:p w14:paraId="61473DBD" w14:textId="5382C0E2" w:rsidR="00E77A60" w:rsidRDefault="00E77A60">
      <w:pPr>
        <w:pStyle w:val="TableofFigures"/>
        <w:tabs>
          <w:tab w:val="right" w:leader="dot" w:pos="9061"/>
        </w:tabs>
        <w:rPr>
          <w:ins w:id="782" w:author="ANANDHAKRISHNAN MADATHIL REMESH" w:date="2025-04-13T19:59:00Z" w16du:dateUtc="2025-04-13T18:59:00Z"/>
          <w:rFonts w:asciiTheme="minorHAnsi" w:eastAsiaTheme="minorEastAsia" w:hAnsiTheme="minorHAnsi" w:cstheme="minorBidi"/>
          <w:noProof/>
          <w:kern w:val="2"/>
          <w14:ligatures w14:val="standardContextual"/>
        </w:rPr>
      </w:pPr>
      <w:ins w:id="783" w:author="ANANDHAKRISHNAN MADATHIL REMESH" w:date="2025-04-13T19:59:00Z" w16du:dateUtc="2025-04-13T18:59:00Z">
        <w:r w:rsidRPr="005418E8">
          <w:rPr>
            <w:rFonts w:ascii="Trebuchet MS" w:hAnsi="Trebuchet MS"/>
            <w:noProof/>
          </w:rPr>
          <w:t>Figure 38 Confusion matrix for Random Forest</w:t>
        </w:r>
        <w:r>
          <w:rPr>
            <w:noProof/>
          </w:rPr>
          <w:tab/>
        </w:r>
        <w:r>
          <w:rPr>
            <w:noProof/>
          </w:rPr>
          <w:fldChar w:fldCharType="begin"/>
        </w:r>
        <w:r>
          <w:rPr>
            <w:noProof/>
          </w:rPr>
          <w:instrText xml:space="preserve"> PAGEREF _Toc195466850 \h </w:instrText>
        </w:r>
        <w:r>
          <w:rPr>
            <w:noProof/>
          </w:rPr>
        </w:r>
      </w:ins>
      <w:r>
        <w:rPr>
          <w:noProof/>
        </w:rPr>
        <w:fldChar w:fldCharType="separate"/>
      </w:r>
      <w:ins w:id="784" w:author="ANANDHAKRISHNAN MADATHIL REMESH" w:date="2025-04-13T20:05:00Z" w16du:dateUtc="2025-04-13T19:05:00Z">
        <w:r w:rsidR="009B2C7D">
          <w:rPr>
            <w:noProof/>
          </w:rPr>
          <w:t>51</w:t>
        </w:r>
      </w:ins>
      <w:ins w:id="785" w:author="ANANDHAKRISHNAN MADATHIL REMESH" w:date="2025-04-13T19:59:00Z" w16du:dateUtc="2025-04-13T18:59:00Z">
        <w:r>
          <w:rPr>
            <w:noProof/>
          </w:rPr>
          <w:fldChar w:fldCharType="end"/>
        </w:r>
      </w:ins>
    </w:p>
    <w:p w14:paraId="051857C0" w14:textId="4784DEA4" w:rsidR="00E77A60" w:rsidRDefault="00E77A60">
      <w:pPr>
        <w:pStyle w:val="TableofFigures"/>
        <w:tabs>
          <w:tab w:val="right" w:leader="dot" w:pos="9061"/>
        </w:tabs>
        <w:rPr>
          <w:ins w:id="786" w:author="ANANDHAKRISHNAN MADATHIL REMESH" w:date="2025-04-13T19:59:00Z" w16du:dateUtc="2025-04-13T18:59:00Z"/>
          <w:rFonts w:asciiTheme="minorHAnsi" w:eastAsiaTheme="minorEastAsia" w:hAnsiTheme="minorHAnsi" w:cstheme="minorBidi"/>
          <w:noProof/>
          <w:kern w:val="2"/>
          <w14:ligatures w14:val="standardContextual"/>
        </w:rPr>
      </w:pPr>
      <w:ins w:id="787" w:author="ANANDHAKRISHNAN MADATHIL REMESH" w:date="2025-04-13T19:59:00Z" w16du:dateUtc="2025-04-13T18:59:00Z">
        <w:r w:rsidRPr="005418E8">
          <w:rPr>
            <w:rFonts w:ascii="Trebuchet MS" w:eastAsiaTheme="minorEastAsia" w:hAnsi="Trebuchet MS" w:cstheme="minorBidi"/>
            <w:noProof/>
          </w:rPr>
          <w:t>Figure 39 Confusion matrix for XGBoost</w:t>
        </w:r>
        <w:r>
          <w:rPr>
            <w:noProof/>
          </w:rPr>
          <w:tab/>
        </w:r>
        <w:r>
          <w:rPr>
            <w:noProof/>
          </w:rPr>
          <w:fldChar w:fldCharType="begin"/>
        </w:r>
        <w:r>
          <w:rPr>
            <w:noProof/>
          </w:rPr>
          <w:instrText xml:space="preserve"> PAGEREF _Toc195466851 \h </w:instrText>
        </w:r>
        <w:r>
          <w:rPr>
            <w:noProof/>
          </w:rPr>
        </w:r>
      </w:ins>
      <w:r>
        <w:rPr>
          <w:noProof/>
        </w:rPr>
        <w:fldChar w:fldCharType="separate"/>
      </w:r>
      <w:ins w:id="788" w:author="ANANDHAKRISHNAN MADATHIL REMESH" w:date="2025-04-13T20:05:00Z" w16du:dateUtc="2025-04-13T19:05:00Z">
        <w:r w:rsidR="009B2C7D">
          <w:rPr>
            <w:noProof/>
          </w:rPr>
          <w:t>52</w:t>
        </w:r>
      </w:ins>
      <w:ins w:id="789" w:author="ANANDHAKRISHNAN MADATHIL REMESH" w:date="2025-04-13T19:59:00Z" w16du:dateUtc="2025-04-13T18:59:00Z">
        <w:r>
          <w:rPr>
            <w:noProof/>
          </w:rPr>
          <w:fldChar w:fldCharType="end"/>
        </w:r>
      </w:ins>
    </w:p>
    <w:p w14:paraId="112304FA" w14:textId="65E26FA3" w:rsidR="00E77A60" w:rsidRPr="00E77A60" w:rsidRDefault="00E77A60">
      <w:pPr>
        <w:pStyle w:val="TableofFigures"/>
        <w:tabs>
          <w:tab w:val="right" w:leader="dot" w:pos="9061"/>
        </w:tabs>
        <w:rPr>
          <w:ins w:id="790" w:author="ANANDHAKRISHNAN MADATHIL REMESH" w:date="2025-04-13T20:03:00Z" w16du:dateUtc="2025-04-13T19:03:00Z"/>
          <w:rFonts w:asciiTheme="minorHAnsi" w:eastAsiaTheme="minorEastAsia" w:hAnsiTheme="minorHAnsi" w:cstheme="minorBidi"/>
          <w:noProof/>
          <w:kern w:val="2"/>
          <w14:ligatures w14:val="standardContextual"/>
          <w:rPrChange w:id="791" w:author="ANANDHAKRISHNAN MADATHIL REMESH" w:date="2025-04-13T20:03:00Z" w16du:dateUtc="2025-04-13T19:03:00Z">
            <w:rPr>
              <w:ins w:id="792" w:author="ANANDHAKRISHNAN MADATHIL REMESH" w:date="2025-04-13T20:03:00Z" w16du:dateUtc="2025-04-13T19:03:00Z"/>
              <w:rFonts w:ascii="Trebuchet MS" w:hAnsi="Trebuchet MS"/>
              <w:noProof/>
            </w:rPr>
          </w:rPrChange>
        </w:rPr>
      </w:pPr>
      <w:ins w:id="793" w:author="ANANDHAKRISHNAN MADATHIL REMESH" w:date="2025-04-13T19:59:00Z" w16du:dateUtc="2025-04-13T18:59:00Z">
        <w:r w:rsidRPr="005418E8">
          <w:rPr>
            <w:rFonts w:ascii="Trebuchet MS" w:hAnsi="Trebuchet MS"/>
            <w:noProof/>
          </w:rPr>
          <w:t>Figure 40  U-Net Training History (Epochs 1–50)</w:t>
        </w:r>
        <w:r>
          <w:rPr>
            <w:noProof/>
          </w:rPr>
          <w:tab/>
        </w:r>
        <w:r>
          <w:rPr>
            <w:noProof/>
          </w:rPr>
          <w:fldChar w:fldCharType="begin"/>
        </w:r>
        <w:r>
          <w:rPr>
            <w:noProof/>
          </w:rPr>
          <w:instrText xml:space="preserve"> PAGEREF _Toc195466852 \h </w:instrText>
        </w:r>
        <w:r>
          <w:rPr>
            <w:noProof/>
          </w:rPr>
        </w:r>
      </w:ins>
      <w:r>
        <w:rPr>
          <w:noProof/>
        </w:rPr>
        <w:fldChar w:fldCharType="separate"/>
      </w:r>
      <w:ins w:id="794" w:author="ANANDHAKRISHNAN MADATHIL REMESH" w:date="2025-04-13T20:05:00Z" w16du:dateUtc="2025-04-13T19:05:00Z">
        <w:r w:rsidR="009B2C7D">
          <w:rPr>
            <w:noProof/>
          </w:rPr>
          <w:t>55</w:t>
        </w:r>
      </w:ins>
      <w:ins w:id="795" w:author="ANANDHAKRISHNAN MADATHIL REMESH" w:date="2025-04-13T19:59:00Z" w16du:dateUtc="2025-04-13T18:59:00Z">
        <w:r>
          <w:rPr>
            <w:noProof/>
          </w:rPr>
          <w:fldChar w:fldCharType="end"/>
        </w:r>
      </w:ins>
    </w:p>
    <w:p w14:paraId="7133C731" w14:textId="7FE20E96" w:rsidR="00E77A60" w:rsidRPr="00E77A60" w:rsidRDefault="00E77A60">
      <w:pPr>
        <w:pStyle w:val="TableofFigures"/>
        <w:tabs>
          <w:tab w:val="right" w:leader="dot" w:pos="9061"/>
        </w:tabs>
        <w:rPr>
          <w:ins w:id="796" w:author="ANANDHAKRISHNAN MADATHIL REMESH" w:date="2025-04-13T20:03:00Z" w16du:dateUtc="2025-04-13T19:03:00Z"/>
          <w:rFonts w:asciiTheme="minorHAnsi" w:eastAsiaTheme="minorEastAsia" w:hAnsiTheme="minorHAnsi" w:cstheme="minorBidi"/>
          <w:noProof/>
          <w:kern w:val="2"/>
          <w14:ligatures w14:val="standardContextual"/>
          <w:rPrChange w:id="797" w:author="ANANDHAKRISHNAN MADATHIL REMESH" w:date="2025-04-13T20:03:00Z" w16du:dateUtc="2025-04-13T19:03:00Z">
            <w:rPr>
              <w:ins w:id="798" w:author="ANANDHAKRISHNAN MADATHIL REMESH" w:date="2025-04-13T20:03:00Z" w16du:dateUtc="2025-04-13T19:03:00Z"/>
              <w:rFonts w:ascii="Trebuchet MS" w:hAnsi="Trebuchet MS"/>
              <w:noProof/>
            </w:rPr>
          </w:rPrChange>
        </w:rPr>
      </w:pPr>
      <w:ins w:id="799" w:author="ANANDHAKRISHNAN MADATHIL REMESH" w:date="2025-04-13T19:59:00Z" w16du:dateUtc="2025-04-13T18:59:00Z">
        <w:r w:rsidRPr="005418E8">
          <w:rPr>
            <w:rFonts w:ascii="Trebuchet MS" w:hAnsi="Trebuchet MS"/>
            <w:noProof/>
          </w:rPr>
          <w:t>Figure 41 U-Net Fine-Tuning Training History (Epochs 51–60)</w:t>
        </w:r>
        <w:r>
          <w:rPr>
            <w:noProof/>
          </w:rPr>
          <w:tab/>
        </w:r>
        <w:r>
          <w:rPr>
            <w:noProof/>
          </w:rPr>
          <w:fldChar w:fldCharType="begin"/>
        </w:r>
        <w:r>
          <w:rPr>
            <w:noProof/>
          </w:rPr>
          <w:instrText xml:space="preserve"> PAGEREF _Toc195466853 \h </w:instrText>
        </w:r>
        <w:r>
          <w:rPr>
            <w:noProof/>
          </w:rPr>
        </w:r>
      </w:ins>
      <w:r>
        <w:rPr>
          <w:noProof/>
        </w:rPr>
        <w:fldChar w:fldCharType="separate"/>
      </w:r>
      <w:ins w:id="800" w:author="ANANDHAKRISHNAN MADATHIL REMESH" w:date="2025-04-13T20:05:00Z" w16du:dateUtc="2025-04-13T19:05:00Z">
        <w:r w:rsidR="009B2C7D">
          <w:rPr>
            <w:noProof/>
          </w:rPr>
          <w:t>56</w:t>
        </w:r>
      </w:ins>
      <w:ins w:id="801" w:author="ANANDHAKRISHNAN MADATHIL REMESH" w:date="2025-04-13T19:59:00Z" w16du:dateUtc="2025-04-13T18:59:00Z">
        <w:r>
          <w:rPr>
            <w:noProof/>
          </w:rPr>
          <w:fldChar w:fldCharType="end"/>
        </w:r>
      </w:ins>
    </w:p>
    <w:p w14:paraId="4DE44D2F" w14:textId="77E60642" w:rsidR="00E77A60" w:rsidRDefault="00E77A60">
      <w:pPr>
        <w:pStyle w:val="TableofFigures"/>
        <w:tabs>
          <w:tab w:val="right" w:leader="dot" w:pos="9061"/>
        </w:tabs>
        <w:rPr>
          <w:ins w:id="802" w:author="ANANDHAKRISHNAN MADATHIL REMESH" w:date="2025-04-13T19:59:00Z" w16du:dateUtc="2025-04-13T18:59:00Z"/>
          <w:rFonts w:asciiTheme="minorHAnsi" w:eastAsiaTheme="minorEastAsia" w:hAnsiTheme="minorHAnsi" w:cstheme="minorBidi"/>
          <w:noProof/>
          <w:kern w:val="2"/>
          <w14:ligatures w14:val="standardContextual"/>
        </w:rPr>
      </w:pPr>
      <w:ins w:id="803" w:author="ANANDHAKRISHNAN MADATHIL REMESH" w:date="2025-04-13T19:59:00Z" w16du:dateUtc="2025-04-13T18:59:00Z">
        <w:r w:rsidRPr="005418E8">
          <w:rPr>
            <w:rFonts w:ascii="Trebuchet MS" w:hAnsi="Trebuchet MS"/>
            <w:noProof/>
          </w:rPr>
          <w:t>Figure 42 Predicted vs Ground Truth Masks</w:t>
        </w:r>
        <w:r>
          <w:rPr>
            <w:noProof/>
          </w:rPr>
          <w:tab/>
        </w:r>
        <w:r>
          <w:rPr>
            <w:noProof/>
          </w:rPr>
          <w:fldChar w:fldCharType="begin"/>
        </w:r>
        <w:r>
          <w:rPr>
            <w:noProof/>
          </w:rPr>
          <w:instrText xml:space="preserve"> PAGEREF _Toc195466854 \h </w:instrText>
        </w:r>
        <w:r>
          <w:rPr>
            <w:noProof/>
          </w:rPr>
        </w:r>
      </w:ins>
      <w:r>
        <w:rPr>
          <w:noProof/>
        </w:rPr>
        <w:fldChar w:fldCharType="separate"/>
      </w:r>
      <w:ins w:id="804" w:author="ANANDHAKRISHNAN MADATHIL REMESH" w:date="2025-04-13T20:05:00Z" w16du:dateUtc="2025-04-13T19:05:00Z">
        <w:r w:rsidR="009B2C7D">
          <w:rPr>
            <w:noProof/>
          </w:rPr>
          <w:t>58</w:t>
        </w:r>
      </w:ins>
      <w:ins w:id="805" w:author="ANANDHAKRISHNAN MADATHIL REMESH" w:date="2025-04-13T19:59:00Z" w16du:dateUtc="2025-04-13T18:59:00Z">
        <w:r>
          <w:rPr>
            <w:noProof/>
          </w:rPr>
          <w:fldChar w:fldCharType="end"/>
        </w:r>
      </w:ins>
    </w:p>
    <w:p w14:paraId="4A71D944" w14:textId="47792991" w:rsidR="00E77A60" w:rsidRDefault="00E77A60">
      <w:pPr>
        <w:pStyle w:val="TableofFigures"/>
        <w:tabs>
          <w:tab w:val="right" w:leader="dot" w:pos="9061"/>
        </w:tabs>
        <w:rPr>
          <w:ins w:id="806" w:author="ANANDHAKRISHNAN MADATHIL REMESH" w:date="2025-04-13T19:59:00Z" w16du:dateUtc="2025-04-13T18:59:00Z"/>
          <w:rFonts w:asciiTheme="minorHAnsi" w:eastAsiaTheme="minorEastAsia" w:hAnsiTheme="minorHAnsi" w:cstheme="minorBidi"/>
          <w:noProof/>
          <w:kern w:val="2"/>
          <w14:ligatures w14:val="standardContextual"/>
        </w:rPr>
      </w:pPr>
      <w:ins w:id="807" w:author="ANANDHAKRISHNAN MADATHIL REMESH" w:date="2025-04-13T19:59:00Z" w16du:dateUtc="2025-04-13T18:59:00Z">
        <w:r w:rsidRPr="005418E8">
          <w:rPr>
            <w:rFonts w:ascii="Trebuchet MS" w:hAnsi="Trebuchet MS"/>
            <w:noProof/>
          </w:rPr>
          <w:t>Figure 43 summary</w:t>
        </w:r>
        <w:r>
          <w:rPr>
            <w:noProof/>
          </w:rPr>
          <w:tab/>
        </w:r>
        <w:r>
          <w:rPr>
            <w:noProof/>
          </w:rPr>
          <w:fldChar w:fldCharType="begin"/>
        </w:r>
        <w:r>
          <w:rPr>
            <w:noProof/>
          </w:rPr>
          <w:instrText xml:space="preserve"> PAGEREF _Toc195466855 \h </w:instrText>
        </w:r>
        <w:r>
          <w:rPr>
            <w:noProof/>
          </w:rPr>
        </w:r>
      </w:ins>
      <w:r>
        <w:rPr>
          <w:noProof/>
        </w:rPr>
        <w:fldChar w:fldCharType="separate"/>
      </w:r>
      <w:ins w:id="808" w:author="ANANDHAKRISHNAN MADATHIL REMESH" w:date="2025-04-13T20:05:00Z" w16du:dateUtc="2025-04-13T19:05:00Z">
        <w:r w:rsidR="009B2C7D">
          <w:rPr>
            <w:noProof/>
          </w:rPr>
          <w:t>61</w:t>
        </w:r>
      </w:ins>
      <w:ins w:id="809" w:author="ANANDHAKRISHNAN MADATHIL REMESH" w:date="2025-04-13T19:59:00Z" w16du:dateUtc="2025-04-13T18:59:00Z">
        <w:r>
          <w:rPr>
            <w:noProof/>
          </w:rPr>
          <w:fldChar w:fldCharType="end"/>
        </w:r>
      </w:ins>
    </w:p>
    <w:p w14:paraId="56EE0A08" w14:textId="77777777" w:rsidR="00E77A60" w:rsidRDefault="00E77A60">
      <w:pPr>
        <w:pStyle w:val="TableofFigures"/>
        <w:tabs>
          <w:tab w:val="right" w:leader="dot" w:pos="9061"/>
        </w:tabs>
        <w:rPr>
          <w:ins w:id="810" w:author="ANANDHAKRISHNAN MADATHIL REMESH" w:date="2025-04-13T20:04:00Z" w16du:dateUtc="2025-04-13T19:04:00Z"/>
          <w:rFonts w:ascii="Trebuchet MS" w:hAnsi="Trebuchet MS"/>
          <w:noProof/>
        </w:rPr>
      </w:pPr>
    </w:p>
    <w:p w14:paraId="65F2FCB2" w14:textId="3ED8481A" w:rsidR="00E77A60" w:rsidRDefault="00E77A60">
      <w:pPr>
        <w:pStyle w:val="TableofFigures"/>
        <w:tabs>
          <w:tab w:val="right" w:leader="dot" w:pos="9061"/>
        </w:tabs>
        <w:rPr>
          <w:ins w:id="811" w:author="ANANDHAKRISHNAN MADATHIL REMESH" w:date="2025-04-13T20:03:00Z" w16du:dateUtc="2025-04-13T19:03:00Z"/>
          <w:rFonts w:asciiTheme="minorHAnsi" w:eastAsiaTheme="minorEastAsia" w:hAnsiTheme="minorHAnsi" w:cstheme="minorBidi"/>
          <w:noProof/>
          <w:kern w:val="2"/>
          <w14:ligatures w14:val="standardContextual"/>
        </w:rPr>
      </w:pPr>
      <w:ins w:id="812" w:author="ANANDHAKRISHNAN MADATHIL REMESH" w:date="2025-04-13T19:59:00Z" w16du:dateUtc="2025-04-13T18:59:00Z">
        <w:r w:rsidRPr="005418E8">
          <w:rPr>
            <w:rFonts w:ascii="Trebuchet MS" w:hAnsi="Trebuchet MS"/>
            <w:noProof/>
          </w:rPr>
          <w:lastRenderedPageBreak/>
          <w:t>Figure 44 visual evidence</w:t>
        </w:r>
        <w:r>
          <w:rPr>
            <w:noProof/>
          </w:rPr>
          <w:tab/>
        </w:r>
        <w:r>
          <w:rPr>
            <w:noProof/>
          </w:rPr>
          <w:fldChar w:fldCharType="begin"/>
        </w:r>
        <w:r>
          <w:rPr>
            <w:noProof/>
          </w:rPr>
          <w:instrText xml:space="preserve"> PAGEREF _Toc195466856 \h </w:instrText>
        </w:r>
        <w:r>
          <w:rPr>
            <w:noProof/>
          </w:rPr>
        </w:r>
      </w:ins>
      <w:r>
        <w:rPr>
          <w:noProof/>
        </w:rPr>
        <w:fldChar w:fldCharType="separate"/>
      </w:r>
      <w:ins w:id="813" w:author="ANANDHAKRISHNAN MADATHIL REMESH" w:date="2025-04-13T20:05:00Z" w16du:dateUtc="2025-04-13T19:05:00Z">
        <w:r w:rsidR="009B2C7D">
          <w:rPr>
            <w:noProof/>
          </w:rPr>
          <w:t>62</w:t>
        </w:r>
      </w:ins>
      <w:ins w:id="814" w:author="ANANDHAKRISHNAN MADATHIL REMESH" w:date="2025-04-13T19:59:00Z" w16du:dateUtc="2025-04-13T18:59:00Z">
        <w:r>
          <w:rPr>
            <w:noProof/>
          </w:rPr>
          <w:fldChar w:fldCharType="end"/>
        </w:r>
      </w:ins>
    </w:p>
    <w:p w14:paraId="4899E661" w14:textId="2A5D033C" w:rsidR="00E77A60" w:rsidRDefault="00E77A60">
      <w:pPr>
        <w:pStyle w:val="TableofFigures"/>
        <w:tabs>
          <w:tab w:val="right" w:leader="dot" w:pos="9061"/>
        </w:tabs>
        <w:rPr>
          <w:ins w:id="815" w:author="ANANDHAKRISHNAN MADATHIL REMESH" w:date="2025-04-13T19:59:00Z" w16du:dateUtc="2025-04-13T18:59:00Z"/>
          <w:rFonts w:asciiTheme="minorHAnsi" w:eastAsiaTheme="minorEastAsia" w:hAnsiTheme="minorHAnsi" w:cstheme="minorBidi"/>
          <w:noProof/>
          <w:kern w:val="2"/>
          <w14:ligatures w14:val="standardContextual"/>
        </w:rPr>
      </w:pPr>
      <w:ins w:id="816" w:author="ANANDHAKRISHNAN MADATHIL REMESH" w:date="2025-04-13T19:59:00Z" w16du:dateUtc="2025-04-13T18:59:00Z">
        <w:r w:rsidRPr="005418E8">
          <w:rPr>
            <w:rFonts w:ascii="Trebuchet MS" w:hAnsi="Trebuchet MS"/>
            <w:noProof/>
          </w:rPr>
          <w:t>Figure 45: Project implementation plan</w:t>
        </w:r>
        <w:r>
          <w:rPr>
            <w:noProof/>
          </w:rPr>
          <w:tab/>
        </w:r>
        <w:r>
          <w:rPr>
            <w:noProof/>
          </w:rPr>
          <w:fldChar w:fldCharType="begin"/>
        </w:r>
        <w:r>
          <w:rPr>
            <w:noProof/>
          </w:rPr>
          <w:instrText xml:space="preserve"> PAGEREF _Toc195466857 \h </w:instrText>
        </w:r>
        <w:r>
          <w:rPr>
            <w:noProof/>
          </w:rPr>
        </w:r>
      </w:ins>
      <w:r>
        <w:rPr>
          <w:noProof/>
        </w:rPr>
        <w:fldChar w:fldCharType="separate"/>
      </w:r>
      <w:ins w:id="817" w:author="ANANDHAKRISHNAN MADATHIL REMESH" w:date="2025-04-13T20:05:00Z" w16du:dateUtc="2025-04-13T19:05:00Z">
        <w:r w:rsidR="009B2C7D">
          <w:rPr>
            <w:noProof/>
          </w:rPr>
          <w:t>64</w:t>
        </w:r>
      </w:ins>
      <w:ins w:id="818" w:author="ANANDHAKRISHNAN MADATHIL REMESH" w:date="2025-04-13T19:59:00Z" w16du:dateUtc="2025-04-13T18:59:00Z">
        <w:r>
          <w:rPr>
            <w:noProof/>
          </w:rPr>
          <w:fldChar w:fldCharType="end"/>
        </w:r>
      </w:ins>
    </w:p>
    <w:p w14:paraId="7F68072D" w14:textId="5327F499" w:rsidR="00916DB5" w:rsidRPr="00272B1A" w:rsidDel="00132EC7" w:rsidRDefault="00916DB5">
      <w:pPr>
        <w:pStyle w:val="TableofFigures"/>
        <w:tabs>
          <w:tab w:val="right" w:leader="dot" w:pos="9061"/>
        </w:tabs>
        <w:rPr>
          <w:del w:id="819" w:author="ANANDHAKRISHNAN MADATHIL REMESH" w:date="2025-04-02T18:55:00Z" w16du:dateUtc="2025-04-02T17:55:00Z"/>
          <w:rFonts w:ascii="Trebuchet MS" w:hAnsi="Trebuchet MS"/>
          <w:noProof/>
          <w:kern w:val="2"/>
          <w:sz w:val="22"/>
          <w:lang w:eastAsia="zh-CN"/>
          <w14:ligatures w14:val="standardContextual"/>
          <w:rPrChange w:id="820" w:author="ANANDHAKRISHNAN MADATHIL REMESH" w:date="2025-03-27T01:05:00Z" w16du:dateUtc="2025-03-27T01:05:00Z">
            <w:rPr>
              <w:del w:id="821" w:author="ANANDHAKRISHNAN MADATHIL REMESH" w:date="2025-04-02T18:55:00Z" w16du:dateUtc="2025-04-02T17:55:00Z"/>
              <w:rFonts w:asciiTheme="minorHAnsi" w:hAnsiTheme="minorHAnsi"/>
              <w:noProof/>
              <w:kern w:val="2"/>
              <w:sz w:val="22"/>
              <w:lang w:eastAsia="zh-CN"/>
              <w14:ligatures w14:val="standardContextual"/>
            </w:rPr>
          </w:rPrChange>
        </w:rPr>
      </w:pPr>
      <w:del w:id="822" w:author="ANANDHAKRISHNAN MADATHIL REMESH" w:date="2025-04-02T18:55:00Z" w16du:dateUtc="2025-04-02T17:55:00Z">
        <w:r w:rsidRPr="00272B1A" w:rsidDel="00132EC7">
          <w:rPr>
            <w:rFonts w:ascii="Trebuchet MS" w:hAnsi="Trebuchet MS"/>
            <w:noProof/>
            <w:rPrChange w:id="823" w:author="ANANDHAKRISHNAN MADATHIL REMESH" w:date="2025-03-27T01:05:00Z" w16du:dateUtc="2025-03-27T01:05:00Z">
              <w:rPr>
                <w:noProof/>
              </w:rPr>
            </w:rPrChange>
          </w:rPr>
          <w:delText>Figure 1: Write the title of the figure here.</w:delText>
        </w:r>
        <w:r w:rsidRPr="00272B1A" w:rsidDel="00132EC7">
          <w:rPr>
            <w:rFonts w:ascii="Trebuchet MS" w:hAnsi="Trebuchet MS"/>
            <w:noProof/>
            <w:rPrChange w:id="824" w:author="ANANDHAKRISHNAN MADATHIL REMESH" w:date="2025-03-27T01:05:00Z" w16du:dateUtc="2025-03-27T01:05:00Z">
              <w:rPr>
                <w:noProof/>
              </w:rPr>
            </w:rPrChange>
          </w:rPr>
          <w:tab/>
        </w:r>
        <w:r w:rsidR="00C613D4" w:rsidRPr="00272B1A" w:rsidDel="00132EC7">
          <w:rPr>
            <w:rFonts w:ascii="Trebuchet MS" w:hAnsi="Trebuchet MS"/>
            <w:noProof/>
            <w:rPrChange w:id="825" w:author="ANANDHAKRISHNAN MADATHIL REMESH" w:date="2025-03-27T01:05:00Z" w16du:dateUtc="2025-03-27T01:05:00Z">
              <w:rPr>
                <w:noProof/>
              </w:rPr>
            </w:rPrChange>
          </w:rPr>
          <w:delText>8</w:delText>
        </w:r>
      </w:del>
    </w:p>
    <w:p w14:paraId="54E84ABF" w14:textId="1A5E139A" w:rsidR="00916DB5" w:rsidRPr="00272B1A" w:rsidDel="00132EC7" w:rsidRDefault="00916DB5">
      <w:pPr>
        <w:pStyle w:val="TableofFigures"/>
        <w:tabs>
          <w:tab w:val="right" w:leader="dot" w:pos="9061"/>
        </w:tabs>
        <w:rPr>
          <w:del w:id="826" w:author="ANANDHAKRISHNAN MADATHIL REMESH" w:date="2025-04-02T18:55:00Z" w16du:dateUtc="2025-04-02T17:55:00Z"/>
          <w:rFonts w:ascii="Trebuchet MS" w:hAnsi="Trebuchet MS"/>
          <w:noProof/>
          <w:kern w:val="2"/>
          <w:sz w:val="22"/>
          <w:lang w:eastAsia="zh-CN"/>
          <w14:ligatures w14:val="standardContextual"/>
          <w:rPrChange w:id="827" w:author="ANANDHAKRISHNAN MADATHIL REMESH" w:date="2025-03-27T01:05:00Z" w16du:dateUtc="2025-03-27T01:05:00Z">
            <w:rPr>
              <w:del w:id="828" w:author="ANANDHAKRISHNAN MADATHIL REMESH" w:date="2025-04-02T18:55:00Z" w16du:dateUtc="2025-04-02T17:55:00Z"/>
              <w:rFonts w:asciiTheme="minorHAnsi" w:hAnsiTheme="minorHAnsi"/>
              <w:noProof/>
              <w:kern w:val="2"/>
              <w:sz w:val="22"/>
              <w:lang w:eastAsia="zh-CN"/>
              <w14:ligatures w14:val="standardContextual"/>
            </w:rPr>
          </w:rPrChange>
        </w:rPr>
      </w:pPr>
      <w:del w:id="829" w:author="ANANDHAKRISHNAN MADATHIL REMESH" w:date="2025-04-02T18:55:00Z" w16du:dateUtc="2025-04-02T17:55:00Z">
        <w:r w:rsidRPr="00272B1A" w:rsidDel="00132EC7">
          <w:rPr>
            <w:rFonts w:ascii="Trebuchet MS" w:hAnsi="Trebuchet MS"/>
            <w:noProof/>
            <w:rPrChange w:id="830" w:author="ANANDHAKRISHNAN MADATHIL REMESH" w:date="2025-03-27T01:05:00Z" w16du:dateUtc="2025-03-27T01:05:00Z">
              <w:rPr>
                <w:noProof/>
              </w:rPr>
            </w:rPrChange>
          </w:rPr>
          <w:delText>Figure 2: Project implementation plan</w:delText>
        </w:r>
        <w:r w:rsidRPr="00272B1A" w:rsidDel="00132EC7">
          <w:rPr>
            <w:rFonts w:ascii="Trebuchet MS" w:hAnsi="Trebuchet MS"/>
            <w:noProof/>
            <w:rPrChange w:id="831" w:author="ANANDHAKRISHNAN MADATHIL REMESH" w:date="2025-03-27T01:05:00Z" w16du:dateUtc="2025-03-27T01:05:00Z">
              <w:rPr>
                <w:noProof/>
              </w:rPr>
            </w:rPrChange>
          </w:rPr>
          <w:tab/>
        </w:r>
        <w:r w:rsidR="00C613D4" w:rsidRPr="00272B1A" w:rsidDel="00132EC7">
          <w:rPr>
            <w:rFonts w:ascii="Trebuchet MS" w:hAnsi="Trebuchet MS"/>
            <w:noProof/>
            <w:rPrChange w:id="832" w:author="ANANDHAKRISHNAN MADATHIL REMESH" w:date="2025-03-27T01:05:00Z" w16du:dateUtc="2025-03-27T01:05:00Z">
              <w:rPr>
                <w:noProof/>
              </w:rPr>
            </w:rPrChange>
          </w:rPr>
          <w:delText>8</w:delText>
        </w:r>
      </w:del>
    </w:p>
    <w:p w14:paraId="62C4E55B" w14:textId="6E8875E6" w:rsidR="006521AF" w:rsidRPr="00272B1A" w:rsidRDefault="006521AF" w:rsidP="006521AF">
      <w:pPr>
        <w:rPr>
          <w:rFonts w:ascii="Trebuchet MS" w:hAnsi="Trebuchet MS"/>
          <w:rPrChange w:id="833" w:author="ANANDHAKRISHNAN MADATHIL REMESH" w:date="2025-03-27T01:05:00Z" w16du:dateUtc="2025-03-27T01:05:00Z">
            <w:rPr/>
          </w:rPrChange>
        </w:rPr>
      </w:pPr>
      <w:r w:rsidRPr="00272B1A">
        <w:rPr>
          <w:rFonts w:ascii="Trebuchet MS" w:hAnsi="Trebuchet MS"/>
          <w:rPrChange w:id="834" w:author="ANANDHAKRISHNAN MADATHIL REMESH" w:date="2025-03-27T01:05:00Z" w16du:dateUtc="2025-03-27T01:05:00Z">
            <w:rPr/>
          </w:rPrChange>
        </w:rPr>
        <w:fldChar w:fldCharType="end"/>
      </w:r>
    </w:p>
    <w:p w14:paraId="7D77FEE3" w14:textId="5A2CE977" w:rsidR="006521AF" w:rsidRPr="00272B1A" w:rsidRDefault="00737FA7" w:rsidP="006521AF">
      <w:pPr>
        <w:pStyle w:val="NoSpacing"/>
        <w:spacing w:before="960" w:after="960"/>
        <w:rPr>
          <w:snapToGrid w:val="0"/>
          <w:lang w:val="en-GB"/>
        </w:rPr>
      </w:pPr>
      <w:r w:rsidRPr="00272B1A">
        <w:rPr>
          <w:snapToGrid w:val="0"/>
          <w:lang w:val="en-GB"/>
        </w:rPr>
        <w:lastRenderedPageBreak/>
        <w:t>List of Tables</w:t>
      </w:r>
    </w:p>
    <w:p w14:paraId="37348A43" w14:textId="599BE7A3" w:rsidR="0048287D" w:rsidRDefault="006521AF">
      <w:pPr>
        <w:pStyle w:val="TableofFigures"/>
        <w:tabs>
          <w:tab w:val="right" w:leader="dot" w:pos="9061"/>
        </w:tabs>
        <w:rPr>
          <w:ins w:id="835" w:author="ANANDHAKRISHNAN MADATHIL REMESH" w:date="2025-04-07T22:30:00Z" w16du:dateUtc="2025-04-07T21:30:00Z"/>
          <w:rFonts w:asciiTheme="minorHAnsi" w:hAnsiTheme="minorHAnsi"/>
          <w:noProof/>
          <w:kern w:val="2"/>
          <w14:ligatures w14:val="standardContextual"/>
        </w:rPr>
      </w:pPr>
      <w:r w:rsidRPr="00272B1A">
        <w:rPr>
          <w:rFonts w:ascii="Trebuchet MS" w:hAnsi="Trebuchet MS"/>
          <w:rPrChange w:id="836" w:author="ANANDHAKRISHNAN MADATHIL REMESH" w:date="2025-03-27T01:05:00Z" w16du:dateUtc="2025-03-27T01:05:00Z">
            <w:rPr/>
          </w:rPrChange>
        </w:rPr>
        <w:fldChar w:fldCharType="begin"/>
      </w:r>
      <w:r w:rsidRPr="00272B1A">
        <w:rPr>
          <w:rFonts w:ascii="Trebuchet MS" w:hAnsi="Trebuchet MS"/>
          <w:rPrChange w:id="837" w:author="ANANDHAKRISHNAN MADATHIL REMESH" w:date="2025-03-27T01:05:00Z" w16du:dateUtc="2025-03-27T01:05:00Z">
            <w:rPr/>
          </w:rPrChange>
        </w:rPr>
        <w:instrText xml:space="preserve"> TOC \c "Table" </w:instrText>
      </w:r>
      <w:r w:rsidRPr="00272B1A">
        <w:rPr>
          <w:rFonts w:ascii="Trebuchet MS" w:hAnsi="Trebuchet MS"/>
          <w:rPrChange w:id="838" w:author="ANANDHAKRISHNAN MADATHIL REMESH" w:date="2025-03-27T01:05:00Z" w16du:dateUtc="2025-03-27T01:05:00Z">
            <w:rPr/>
          </w:rPrChange>
        </w:rPr>
        <w:fldChar w:fldCharType="separate"/>
      </w:r>
      <w:ins w:id="839" w:author="ANANDHAKRISHNAN MADATHIL REMESH" w:date="2025-04-07T22:30:00Z" w16du:dateUtc="2025-04-07T21:30:00Z">
        <w:r w:rsidR="0048287D" w:rsidRPr="00987D0E">
          <w:rPr>
            <w:rFonts w:ascii="Trebuchet MS" w:hAnsi="Trebuchet MS"/>
            <w:noProof/>
          </w:rPr>
          <w:t>Table 1 Summary of Similar Studies in AI-based Flood Prediction</w:t>
        </w:r>
        <w:r w:rsidR="0048287D">
          <w:rPr>
            <w:noProof/>
          </w:rPr>
          <w:tab/>
        </w:r>
        <w:r w:rsidR="0048287D">
          <w:rPr>
            <w:noProof/>
          </w:rPr>
          <w:fldChar w:fldCharType="begin"/>
        </w:r>
        <w:r w:rsidR="0048287D">
          <w:rPr>
            <w:noProof/>
          </w:rPr>
          <w:instrText xml:space="preserve"> PAGEREF _Toc194957475 \h </w:instrText>
        </w:r>
      </w:ins>
      <w:r w:rsidR="0048287D">
        <w:rPr>
          <w:noProof/>
        </w:rPr>
      </w:r>
      <w:r w:rsidR="0048287D">
        <w:rPr>
          <w:noProof/>
        </w:rPr>
        <w:fldChar w:fldCharType="separate"/>
      </w:r>
      <w:ins w:id="840" w:author="ANANDHAKRISHNAN MADATHIL REMESH" w:date="2025-04-13T20:05:00Z" w16du:dateUtc="2025-04-13T19:05:00Z">
        <w:r w:rsidR="009B2C7D">
          <w:rPr>
            <w:noProof/>
          </w:rPr>
          <w:t>11</w:t>
        </w:r>
      </w:ins>
      <w:ins w:id="841" w:author="ANANDHAKRISHNAN MADATHIL REMESH" w:date="2025-04-07T22:30:00Z" w16du:dateUtc="2025-04-07T21:30:00Z">
        <w:r w:rsidR="0048287D">
          <w:rPr>
            <w:noProof/>
          </w:rPr>
          <w:fldChar w:fldCharType="end"/>
        </w:r>
      </w:ins>
    </w:p>
    <w:p w14:paraId="75A90AF9" w14:textId="5155CF62" w:rsidR="0048287D" w:rsidRDefault="0048287D">
      <w:pPr>
        <w:pStyle w:val="TableofFigures"/>
        <w:tabs>
          <w:tab w:val="right" w:leader="dot" w:pos="9061"/>
        </w:tabs>
        <w:rPr>
          <w:ins w:id="842" w:author="ANANDHAKRISHNAN MADATHIL REMESH" w:date="2025-04-07T22:30:00Z" w16du:dateUtc="2025-04-07T21:30:00Z"/>
          <w:rFonts w:asciiTheme="minorHAnsi" w:hAnsiTheme="minorHAnsi"/>
          <w:noProof/>
          <w:kern w:val="2"/>
          <w14:ligatures w14:val="standardContextual"/>
        </w:rPr>
      </w:pPr>
      <w:ins w:id="843" w:author="ANANDHAKRISHNAN MADATHIL REMESH" w:date="2025-04-07T22:30:00Z" w16du:dateUtc="2025-04-07T21:30:00Z">
        <w:r w:rsidRPr="00987D0E">
          <w:rPr>
            <w:rFonts w:ascii="Trebuchet MS" w:hAnsi="Trebuchet MS"/>
            <w:noProof/>
          </w:rPr>
          <w:t>Table 2 Why? GridsearchCV</w:t>
        </w:r>
        <w:r>
          <w:rPr>
            <w:noProof/>
          </w:rPr>
          <w:tab/>
        </w:r>
        <w:r>
          <w:rPr>
            <w:noProof/>
          </w:rPr>
          <w:fldChar w:fldCharType="begin"/>
        </w:r>
        <w:r>
          <w:rPr>
            <w:noProof/>
          </w:rPr>
          <w:instrText xml:space="preserve"> PAGEREF _Toc194957476 \h </w:instrText>
        </w:r>
      </w:ins>
      <w:r>
        <w:rPr>
          <w:noProof/>
        </w:rPr>
      </w:r>
      <w:r>
        <w:rPr>
          <w:noProof/>
        </w:rPr>
        <w:fldChar w:fldCharType="separate"/>
      </w:r>
      <w:ins w:id="844" w:author="ANANDHAKRISHNAN MADATHIL REMESH" w:date="2025-04-13T20:05:00Z" w16du:dateUtc="2025-04-13T19:05:00Z">
        <w:r w:rsidR="009B2C7D">
          <w:rPr>
            <w:noProof/>
          </w:rPr>
          <w:t>44</w:t>
        </w:r>
      </w:ins>
      <w:ins w:id="845" w:author="ANANDHAKRISHNAN MADATHIL REMESH" w:date="2025-04-07T22:30:00Z" w16du:dateUtc="2025-04-07T21:30:00Z">
        <w:r>
          <w:rPr>
            <w:noProof/>
          </w:rPr>
          <w:fldChar w:fldCharType="end"/>
        </w:r>
      </w:ins>
    </w:p>
    <w:p w14:paraId="7116DC1A" w14:textId="3153B079" w:rsidR="0048287D" w:rsidRDefault="0048287D">
      <w:pPr>
        <w:pStyle w:val="TableofFigures"/>
        <w:tabs>
          <w:tab w:val="right" w:leader="dot" w:pos="9061"/>
        </w:tabs>
        <w:rPr>
          <w:ins w:id="846" w:author="ANANDHAKRISHNAN MADATHIL REMESH" w:date="2025-04-07T22:30:00Z" w16du:dateUtc="2025-04-07T21:30:00Z"/>
          <w:rFonts w:asciiTheme="minorHAnsi" w:hAnsiTheme="minorHAnsi"/>
          <w:noProof/>
          <w:kern w:val="2"/>
          <w14:ligatures w14:val="standardContextual"/>
        </w:rPr>
      </w:pPr>
      <w:ins w:id="847" w:author="ANANDHAKRISHNAN MADATHIL REMESH" w:date="2025-04-07T22:30:00Z" w16du:dateUtc="2025-04-07T21:30:00Z">
        <w:r w:rsidRPr="00987D0E">
          <w:rPr>
            <w:rFonts w:ascii="Trebuchet MS" w:hAnsi="Trebuchet MS"/>
            <w:noProof/>
          </w:rPr>
          <w:t>Table 3 Hyperparameter Values</w:t>
        </w:r>
        <w:r>
          <w:rPr>
            <w:noProof/>
          </w:rPr>
          <w:tab/>
        </w:r>
        <w:r>
          <w:rPr>
            <w:noProof/>
          </w:rPr>
          <w:fldChar w:fldCharType="begin"/>
        </w:r>
        <w:r>
          <w:rPr>
            <w:noProof/>
          </w:rPr>
          <w:instrText xml:space="preserve"> PAGEREF _Toc194957477 \h </w:instrText>
        </w:r>
      </w:ins>
      <w:r>
        <w:rPr>
          <w:noProof/>
        </w:rPr>
      </w:r>
      <w:r>
        <w:rPr>
          <w:noProof/>
        </w:rPr>
        <w:fldChar w:fldCharType="separate"/>
      </w:r>
      <w:ins w:id="848" w:author="ANANDHAKRISHNAN MADATHIL REMESH" w:date="2025-04-13T20:05:00Z" w16du:dateUtc="2025-04-13T19:05:00Z">
        <w:r w:rsidR="009B2C7D">
          <w:rPr>
            <w:noProof/>
          </w:rPr>
          <w:t>44</w:t>
        </w:r>
      </w:ins>
      <w:ins w:id="849" w:author="ANANDHAKRISHNAN MADATHIL REMESH" w:date="2025-04-07T22:30:00Z" w16du:dateUtc="2025-04-07T21:30:00Z">
        <w:r>
          <w:rPr>
            <w:noProof/>
          </w:rPr>
          <w:fldChar w:fldCharType="end"/>
        </w:r>
      </w:ins>
    </w:p>
    <w:p w14:paraId="1506D5FF" w14:textId="62EC1BED" w:rsidR="0048287D" w:rsidRDefault="0048287D">
      <w:pPr>
        <w:pStyle w:val="TableofFigures"/>
        <w:tabs>
          <w:tab w:val="right" w:leader="dot" w:pos="9061"/>
        </w:tabs>
        <w:rPr>
          <w:ins w:id="850" w:author="ANANDHAKRISHNAN MADATHIL REMESH" w:date="2025-04-07T22:30:00Z" w16du:dateUtc="2025-04-07T21:30:00Z"/>
          <w:rFonts w:asciiTheme="minorHAnsi" w:hAnsiTheme="minorHAnsi"/>
          <w:noProof/>
          <w:kern w:val="2"/>
          <w14:ligatures w14:val="standardContextual"/>
        </w:rPr>
      </w:pPr>
      <w:ins w:id="851" w:author="ANANDHAKRISHNAN MADATHIL REMESH" w:date="2025-04-07T22:30:00Z" w16du:dateUtc="2025-04-07T21:30:00Z">
        <w:r w:rsidRPr="00987D0E">
          <w:rPr>
            <w:rFonts w:ascii="Trebuchet MS" w:hAnsi="Trebuchet MS"/>
            <w:noProof/>
          </w:rPr>
          <w:t>Table 4 Final tuned hyperparameters</w:t>
        </w:r>
        <w:r>
          <w:rPr>
            <w:noProof/>
          </w:rPr>
          <w:tab/>
        </w:r>
        <w:r>
          <w:rPr>
            <w:noProof/>
          </w:rPr>
          <w:fldChar w:fldCharType="begin"/>
        </w:r>
        <w:r>
          <w:rPr>
            <w:noProof/>
          </w:rPr>
          <w:instrText xml:space="preserve"> PAGEREF _Toc194957478 \h </w:instrText>
        </w:r>
      </w:ins>
      <w:r>
        <w:rPr>
          <w:noProof/>
        </w:rPr>
      </w:r>
      <w:r>
        <w:rPr>
          <w:noProof/>
        </w:rPr>
        <w:fldChar w:fldCharType="separate"/>
      </w:r>
      <w:ins w:id="852" w:author="ANANDHAKRISHNAN MADATHIL REMESH" w:date="2025-04-13T20:05:00Z" w16du:dateUtc="2025-04-13T19:05:00Z">
        <w:r w:rsidR="009B2C7D">
          <w:rPr>
            <w:noProof/>
          </w:rPr>
          <w:t>45</w:t>
        </w:r>
      </w:ins>
      <w:ins w:id="853" w:author="ANANDHAKRISHNAN MADATHIL REMESH" w:date="2025-04-07T22:30:00Z" w16du:dateUtc="2025-04-07T21:30:00Z">
        <w:r>
          <w:rPr>
            <w:noProof/>
          </w:rPr>
          <w:fldChar w:fldCharType="end"/>
        </w:r>
      </w:ins>
    </w:p>
    <w:p w14:paraId="424C578D" w14:textId="4B95B134" w:rsidR="0048287D" w:rsidRDefault="0048287D">
      <w:pPr>
        <w:pStyle w:val="TableofFigures"/>
        <w:tabs>
          <w:tab w:val="right" w:leader="dot" w:pos="9061"/>
        </w:tabs>
        <w:rPr>
          <w:ins w:id="854" w:author="ANANDHAKRISHNAN MADATHIL REMESH" w:date="2025-04-07T22:30:00Z" w16du:dateUtc="2025-04-07T21:30:00Z"/>
          <w:rFonts w:asciiTheme="minorHAnsi" w:hAnsiTheme="minorHAnsi"/>
          <w:noProof/>
          <w:kern w:val="2"/>
          <w14:ligatures w14:val="standardContextual"/>
        </w:rPr>
      </w:pPr>
      <w:ins w:id="855" w:author="ANANDHAKRISHNAN MADATHIL REMESH" w:date="2025-04-07T22:30:00Z" w16du:dateUtc="2025-04-07T21:30:00Z">
        <w:r w:rsidRPr="00987D0E">
          <w:rPr>
            <w:rFonts w:ascii="Trebuchet MS" w:hAnsi="Trebuchet MS"/>
            <w:noProof/>
          </w:rPr>
          <w:t>Table 5 XGBoost Performance Summary</w:t>
        </w:r>
        <w:r>
          <w:rPr>
            <w:noProof/>
          </w:rPr>
          <w:tab/>
        </w:r>
        <w:r>
          <w:rPr>
            <w:noProof/>
          </w:rPr>
          <w:fldChar w:fldCharType="begin"/>
        </w:r>
        <w:r>
          <w:rPr>
            <w:noProof/>
          </w:rPr>
          <w:instrText xml:space="preserve"> PAGEREF _Toc194957479 \h </w:instrText>
        </w:r>
      </w:ins>
      <w:r>
        <w:rPr>
          <w:noProof/>
        </w:rPr>
      </w:r>
      <w:r>
        <w:rPr>
          <w:noProof/>
        </w:rPr>
        <w:fldChar w:fldCharType="separate"/>
      </w:r>
      <w:ins w:id="856" w:author="ANANDHAKRISHNAN MADATHIL REMESH" w:date="2025-04-13T20:05:00Z" w16du:dateUtc="2025-04-13T19:05:00Z">
        <w:r w:rsidR="009B2C7D">
          <w:rPr>
            <w:noProof/>
          </w:rPr>
          <w:t>46</w:t>
        </w:r>
      </w:ins>
      <w:ins w:id="857" w:author="ANANDHAKRISHNAN MADATHIL REMESH" w:date="2025-04-07T22:30:00Z" w16du:dateUtc="2025-04-07T21:30:00Z">
        <w:r>
          <w:rPr>
            <w:noProof/>
          </w:rPr>
          <w:fldChar w:fldCharType="end"/>
        </w:r>
      </w:ins>
    </w:p>
    <w:p w14:paraId="05C793BE" w14:textId="6B413B1B" w:rsidR="0048287D" w:rsidRDefault="0048287D">
      <w:pPr>
        <w:pStyle w:val="TableofFigures"/>
        <w:tabs>
          <w:tab w:val="right" w:leader="dot" w:pos="9061"/>
        </w:tabs>
        <w:rPr>
          <w:ins w:id="858" w:author="ANANDHAKRISHNAN MADATHIL REMESH" w:date="2025-04-07T22:30:00Z" w16du:dateUtc="2025-04-07T21:30:00Z"/>
          <w:rFonts w:asciiTheme="minorHAnsi" w:hAnsiTheme="minorHAnsi"/>
          <w:noProof/>
          <w:kern w:val="2"/>
          <w14:ligatures w14:val="standardContextual"/>
        </w:rPr>
      </w:pPr>
      <w:ins w:id="859" w:author="ANANDHAKRISHNAN MADATHIL REMESH" w:date="2025-04-07T22:30:00Z" w16du:dateUtc="2025-04-07T21:30:00Z">
        <w:r w:rsidRPr="00987D0E">
          <w:rPr>
            <w:rFonts w:ascii="Trebuchet MS" w:hAnsi="Trebuchet MS"/>
            <w:noProof/>
          </w:rPr>
          <w:t>Table 6 Final Scores</w:t>
        </w:r>
        <w:r>
          <w:rPr>
            <w:noProof/>
          </w:rPr>
          <w:tab/>
        </w:r>
        <w:r>
          <w:rPr>
            <w:noProof/>
          </w:rPr>
          <w:fldChar w:fldCharType="begin"/>
        </w:r>
        <w:r>
          <w:rPr>
            <w:noProof/>
          </w:rPr>
          <w:instrText xml:space="preserve"> PAGEREF _Toc194957480 \h </w:instrText>
        </w:r>
      </w:ins>
      <w:r>
        <w:rPr>
          <w:noProof/>
        </w:rPr>
      </w:r>
      <w:r>
        <w:rPr>
          <w:noProof/>
        </w:rPr>
        <w:fldChar w:fldCharType="separate"/>
      </w:r>
      <w:ins w:id="860" w:author="ANANDHAKRISHNAN MADATHIL REMESH" w:date="2025-04-13T20:05:00Z" w16du:dateUtc="2025-04-13T19:05:00Z">
        <w:r w:rsidR="009B2C7D">
          <w:rPr>
            <w:noProof/>
          </w:rPr>
          <w:t>47</w:t>
        </w:r>
      </w:ins>
      <w:ins w:id="861" w:author="ANANDHAKRISHNAN MADATHIL REMESH" w:date="2025-04-07T22:30:00Z" w16du:dateUtc="2025-04-07T21:30:00Z">
        <w:r>
          <w:rPr>
            <w:noProof/>
          </w:rPr>
          <w:fldChar w:fldCharType="end"/>
        </w:r>
      </w:ins>
    </w:p>
    <w:p w14:paraId="547B997E" w14:textId="59F5890B" w:rsidR="0048287D" w:rsidRDefault="0048287D">
      <w:pPr>
        <w:pStyle w:val="TableofFigures"/>
        <w:tabs>
          <w:tab w:val="right" w:leader="dot" w:pos="9061"/>
        </w:tabs>
        <w:rPr>
          <w:ins w:id="862" w:author="ANANDHAKRISHNAN MADATHIL REMESH" w:date="2025-04-07T22:30:00Z" w16du:dateUtc="2025-04-07T21:30:00Z"/>
          <w:rFonts w:asciiTheme="minorHAnsi" w:hAnsiTheme="minorHAnsi"/>
          <w:noProof/>
          <w:kern w:val="2"/>
          <w14:ligatures w14:val="standardContextual"/>
        </w:rPr>
      </w:pPr>
      <w:ins w:id="863" w:author="ANANDHAKRISHNAN MADATHIL REMESH" w:date="2025-04-07T22:30:00Z" w16du:dateUtc="2025-04-07T21:30:00Z">
        <w:r w:rsidRPr="00987D0E">
          <w:rPr>
            <w:rFonts w:ascii="Trebuchet MS" w:hAnsi="Trebuchet MS"/>
            <w:noProof/>
          </w:rPr>
          <w:t>Table 7 Random Forest Testing</w:t>
        </w:r>
        <w:r>
          <w:rPr>
            <w:noProof/>
          </w:rPr>
          <w:tab/>
        </w:r>
        <w:r>
          <w:rPr>
            <w:noProof/>
          </w:rPr>
          <w:fldChar w:fldCharType="begin"/>
        </w:r>
        <w:r>
          <w:rPr>
            <w:noProof/>
          </w:rPr>
          <w:instrText xml:space="preserve"> PAGEREF _Toc194957481 \h </w:instrText>
        </w:r>
      </w:ins>
      <w:r>
        <w:rPr>
          <w:noProof/>
        </w:rPr>
      </w:r>
      <w:r>
        <w:rPr>
          <w:noProof/>
        </w:rPr>
        <w:fldChar w:fldCharType="separate"/>
      </w:r>
      <w:ins w:id="864" w:author="ANANDHAKRISHNAN MADATHIL REMESH" w:date="2025-04-13T20:05:00Z" w16du:dateUtc="2025-04-13T19:05:00Z">
        <w:r w:rsidR="009B2C7D">
          <w:rPr>
            <w:noProof/>
          </w:rPr>
          <w:t>48</w:t>
        </w:r>
      </w:ins>
      <w:ins w:id="865" w:author="ANANDHAKRISHNAN MADATHIL REMESH" w:date="2025-04-07T22:30:00Z" w16du:dateUtc="2025-04-07T21:30:00Z">
        <w:r>
          <w:rPr>
            <w:noProof/>
          </w:rPr>
          <w:fldChar w:fldCharType="end"/>
        </w:r>
      </w:ins>
    </w:p>
    <w:p w14:paraId="24BC5CD4" w14:textId="39BF034C" w:rsidR="0048287D" w:rsidRDefault="0048287D">
      <w:pPr>
        <w:pStyle w:val="TableofFigures"/>
        <w:tabs>
          <w:tab w:val="right" w:leader="dot" w:pos="9061"/>
        </w:tabs>
        <w:rPr>
          <w:ins w:id="866" w:author="ANANDHAKRISHNAN MADATHIL REMESH" w:date="2025-04-07T22:30:00Z" w16du:dateUtc="2025-04-07T21:30:00Z"/>
          <w:rFonts w:asciiTheme="minorHAnsi" w:hAnsiTheme="minorHAnsi"/>
          <w:noProof/>
          <w:kern w:val="2"/>
          <w14:ligatures w14:val="standardContextual"/>
        </w:rPr>
      </w:pPr>
      <w:ins w:id="867" w:author="ANANDHAKRISHNAN MADATHIL REMESH" w:date="2025-04-07T22:30:00Z" w16du:dateUtc="2025-04-07T21:30:00Z">
        <w:r w:rsidRPr="00987D0E">
          <w:rPr>
            <w:rFonts w:ascii="Trebuchet MS" w:hAnsi="Trebuchet MS"/>
            <w:noProof/>
          </w:rPr>
          <w:t>Table 8 Finalized the values</w:t>
        </w:r>
        <w:r>
          <w:rPr>
            <w:noProof/>
          </w:rPr>
          <w:tab/>
        </w:r>
        <w:r>
          <w:rPr>
            <w:noProof/>
          </w:rPr>
          <w:fldChar w:fldCharType="begin"/>
        </w:r>
        <w:r>
          <w:rPr>
            <w:noProof/>
          </w:rPr>
          <w:instrText xml:space="preserve"> PAGEREF _Toc194957482 \h </w:instrText>
        </w:r>
      </w:ins>
      <w:r>
        <w:rPr>
          <w:noProof/>
        </w:rPr>
      </w:r>
      <w:r>
        <w:rPr>
          <w:noProof/>
        </w:rPr>
        <w:fldChar w:fldCharType="separate"/>
      </w:r>
      <w:ins w:id="868" w:author="ANANDHAKRISHNAN MADATHIL REMESH" w:date="2025-04-13T20:05:00Z" w16du:dateUtc="2025-04-13T19:05:00Z">
        <w:r w:rsidR="009B2C7D">
          <w:rPr>
            <w:noProof/>
          </w:rPr>
          <w:t>49</w:t>
        </w:r>
      </w:ins>
      <w:ins w:id="869" w:author="ANANDHAKRISHNAN MADATHIL REMESH" w:date="2025-04-07T22:30:00Z" w16du:dateUtc="2025-04-07T21:30:00Z">
        <w:r>
          <w:rPr>
            <w:noProof/>
          </w:rPr>
          <w:fldChar w:fldCharType="end"/>
        </w:r>
      </w:ins>
    </w:p>
    <w:p w14:paraId="6941F3A0" w14:textId="236D057F" w:rsidR="0048287D" w:rsidRDefault="0048287D">
      <w:pPr>
        <w:pStyle w:val="TableofFigures"/>
        <w:tabs>
          <w:tab w:val="right" w:leader="dot" w:pos="9061"/>
        </w:tabs>
        <w:rPr>
          <w:ins w:id="870" w:author="ANANDHAKRISHNAN MADATHIL REMESH" w:date="2025-04-07T22:30:00Z" w16du:dateUtc="2025-04-07T21:30:00Z"/>
          <w:rFonts w:asciiTheme="minorHAnsi" w:hAnsiTheme="minorHAnsi"/>
          <w:noProof/>
          <w:kern w:val="2"/>
          <w14:ligatures w14:val="standardContextual"/>
        </w:rPr>
      </w:pPr>
      <w:ins w:id="871" w:author="ANANDHAKRISHNAN MADATHIL REMESH" w:date="2025-04-07T22:30:00Z" w16du:dateUtc="2025-04-07T21:30:00Z">
        <w:r w:rsidRPr="00987D0E">
          <w:rPr>
            <w:rFonts w:ascii="Trebuchet MS" w:hAnsi="Trebuchet MS"/>
            <w:noProof/>
          </w:rPr>
          <w:t>Table 9 Performance Summary for U-net</w:t>
        </w:r>
        <w:r>
          <w:rPr>
            <w:noProof/>
          </w:rPr>
          <w:tab/>
        </w:r>
        <w:r>
          <w:rPr>
            <w:noProof/>
          </w:rPr>
          <w:fldChar w:fldCharType="begin"/>
        </w:r>
        <w:r>
          <w:rPr>
            <w:noProof/>
          </w:rPr>
          <w:instrText xml:space="preserve"> PAGEREF _Toc194957483 \h </w:instrText>
        </w:r>
      </w:ins>
      <w:r>
        <w:rPr>
          <w:noProof/>
        </w:rPr>
      </w:r>
      <w:r>
        <w:rPr>
          <w:noProof/>
        </w:rPr>
        <w:fldChar w:fldCharType="separate"/>
      </w:r>
      <w:ins w:id="872" w:author="ANANDHAKRISHNAN MADATHIL REMESH" w:date="2025-04-13T20:05:00Z" w16du:dateUtc="2025-04-13T19:05:00Z">
        <w:r w:rsidR="009B2C7D">
          <w:rPr>
            <w:noProof/>
          </w:rPr>
          <w:t>54</w:t>
        </w:r>
      </w:ins>
      <w:ins w:id="873" w:author="ANANDHAKRISHNAN MADATHIL REMESH" w:date="2025-04-07T22:30:00Z" w16du:dateUtc="2025-04-07T21:30:00Z">
        <w:r>
          <w:rPr>
            <w:noProof/>
          </w:rPr>
          <w:fldChar w:fldCharType="end"/>
        </w:r>
      </w:ins>
    </w:p>
    <w:p w14:paraId="222C2D53" w14:textId="37660A4A" w:rsidR="0048287D" w:rsidRDefault="0048287D">
      <w:pPr>
        <w:pStyle w:val="TableofFigures"/>
        <w:tabs>
          <w:tab w:val="right" w:leader="dot" w:pos="9061"/>
        </w:tabs>
        <w:rPr>
          <w:ins w:id="874" w:author="ANANDHAKRISHNAN MADATHIL REMESH" w:date="2025-04-07T22:30:00Z" w16du:dateUtc="2025-04-07T21:30:00Z"/>
          <w:rFonts w:asciiTheme="minorHAnsi" w:hAnsiTheme="minorHAnsi"/>
          <w:noProof/>
          <w:kern w:val="2"/>
          <w14:ligatures w14:val="standardContextual"/>
        </w:rPr>
      </w:pPr>
      <w:ins w:id="875" w:author="ANANDHAKRISHNAN MADATHIL REMESH" w:date="2025-04-07T22:30:00Z" w16du:dateUtc="2025-04-07T21:30:00Z">
        <w:r w:rsidRPr="00987D0E">
          <w:rPr>
            <w:rFonts w:ascii="Trebuchet MS" w:hAnsi="Trebuchet MS"/>
            <w:noProof/>
          </w:rPr>
          <w:t>Table 10 Summary Table: U-Net Training Metrics</w:t>
        </w:r>
        <w:r>
          <w:rPr>
            <w:noProof/>
          </w:rPr>
          <w:tab/>
        </w:r>
        <w:r>
          <w:rPr>
            <w:noProof/>
          </w:rPr>
          <w:fldChar w:fldCharType="begin"/>
        </w:r>
        <w:r>
          <w:rPr>
            <w:noProof/>
          </w:rPr>
          <w:instrText xml:space="preserve"> PAGEREF _Toc194957484 \h </w:instrText>
        </w:r>
      </w:ins>
      <w:r>
        <w:rPr>
          <w:noProof/>
        </w:rPr>
      </w:r>
      <w:r>
        <w:rPr>
          <w:noProof/>
        </w:rPr>
        <w:fldChar w:fldCharType="separate"/>
      </w:r>
      <w:ins w:id="876" w:author="ANANDHAKRISHNAN MADATHIL REMESH" w:date="2025-04-13T20:05:00Z" w16du:dateUtc="2025-04-13T19:05:00Z">
        <w:r w:rsidR="009B2C7D">
          <w:rPr>
            <w:noProof/>
          </w:rPr>
          <w:t>57</w:t>
        </w:r>
      </w:ins>
      <w:ins w:id="877" w:author="ANANDHAKRISHNAN MADATHIL REMESH" w:date="2025-04-07T22:30:00Z" w16du:dateUtc="2025-04-07T21:30:00Z">
        <w:r>
          <w:rPr>
            <w:noProof/>
          </w:rPr>
          <w:fldChar w:fldCharType="end"/>
        </w:r>
      </w:ins>
    </w:p>
    <w:p w14:paraId="3374CDEC" w14:textId="13D387B8" w:rsidR="00916DB5" w:rsidRPr="00272B1A" w:rsidDel="00866033" w:rsidRDefault="00916DB5">
      <w:pPr>
        <w:pStyle w:val="TableofFigures"/>
        <w:tabs>
          <w:tab w:val="right" w:leader="dot" w:pos="9061"/>
        </w:tabs>
        <w:rPr>
          <w:del w:id="878" w:author="ANANDHAKRISHNAN MADATHIL REMESH" w:date="2025-04-02T16:49:00Z" w16du:dateUtc="2025-04-02T15:49:00Z"/>
          <w:rFonts w:ascii="Trebuchet MS" w:hAnsi="Trebuchet MS"/>
          <w:noProof/>
          <w:kern w:val="2"/>
          <w:sz w:val="22"/>
          <w:lang w:eastAsia="zh-CN"/>
          <w14:ligatures w14:val="standardContextual"/>
          <w:rPrChange w:id="879" w:author="ANANDHAKRISHNAN MADATHIL REMESH" w:date="2025-03-27T01:05:00Z" w16du:dateUtc="2025-03-27T01:05:00Z">
            <w:rPr>
              <w:del w:id="880" w:author="ANANDHAKRISHNAN MADATHIL REMESH" w:date="2025-04-02T16:49:00Z" w16du:dateUtc="2025-04-02T15:49:00Z"/>
              <w:rFonts w:asciiTheme="minorHAnsi" w:hAnsiTheme="minorHAnsi"/>
              <w:noProof/>
              <w:kern w:val="2"/>
              <w:sz w:val="22"/>
              <w:lang w:eastAsia="zh-CN"/>
              <w14:ligatures w14:val="standardContextual"/>
            </w:rPr>
          </w:rPrChange>
        </w:rPr>
      </w:pPr>
      <w:del w:id="881" w:author="ANANDHAKRISHNAN MADATHIL REMESH" w:date="2025-04-02T16:49:00Z" w16du:dateUtc="2025-04-02T15:49:00Z">
        <w:r w:rsidRPr="00272B1A" w:rsidDel="00866033">
          <w:rPr>
            <w:rFonts w:ascii="Trebuchet MS" w:hAnsi="Trebuchet MS"/>
            <w:noProof/>
            <w:rPrChange w:id="882" w:author="ANANDHAKRISHNAN MADATHIL REMESH" w:date="2025-03-27T01:05:00Z" w16du:dateUtc="2025-03-27T01:05:00Z">
              <w:rPr>
                <w:noProof/>
              </w:rPr>
            </w:rPrChange>
          </w:rPr>
          <w:delText>Table 1: Write the title of your table here.</w:delText>
        </w:r>
        <w:r w:rsidRPr="00272B1A" w:rsidDel="00866033">
          <w:rPr>
            <w:rFonts w:ascii="Trebuchet MS" w:hAnsi="Trebuchet MS"/>
            <w:noProof/>
            <w:rPrChange w:id="883" w:author="ANANDHAKRISHNAN MADATHIL REMESH" w:date="2025-03-27T01:05:00Z" w16du:dateUtc="2025-03-27T01:05:00Z">
              <w:rPr>
                <w:noProof/>
              </w:rPr>
            </w:rPrChange>
          </w:rPr>
          <w:tab/>
        </w:r>
        <w:r w:rsidR="00C613D4" w:rsidRPr="00272B1A" w:rsidDel="00866033">
          <w:rPr>
            <w:rFonts w:ascii="Trebuchet MS" w:hAnsi="Trebuchet MS"/>
            <w:noProof/>
            <w:rPrChange w:id="884" w:author="ANANDHAKRISHNAN MADATHIL REMESH" w:date="2025-03-27T01:05:00Z" w16du:dateUtc="2025-03-27T01:05:00Z">
              <w:rPr>
                <w:noProof/>
              </w:rPr>
            </w:rPrChange>
          </w:rPr>
          <w:delText>7</w:delText>
        </w:r>
      </w:del>
    </w:p>
    <w:p w14:paraId="181EF97A" w14:textId="230CA928" w:rsidR="006521AF" w:rsidRPr="00272B1A" w:rsidRDefault="006521AF" w:rsidP="006521AF">
      <w:pPr>
        <w:rPr>
          <w:rFonts w:ascii="Trebuchet MS" w:hAnsi="Trebuchet MS"/>
          <w:rPrChange w:id="885" w:author="ANANDHAKRISHNAN MADATHIL REMESH" w:date="2025-03-27T01:05:00Z" w16du:dateUtc="2025-03-27T01:05:00Z">
            <w:rPr/>
          </w:rPrChange>
        </w:rPr>
      </w:pPr>
      <w:r w:rsidRPr="00272B1A">
        <w:rPr>
          <w:rFonts w:ascii="Trebuchet MS" w:hAnsi="Trebuchet MS"/>
          <w:rPrChange w:id="886" w:author="ANANDHAKRISHNAN MADATHIL REMESH" w:date="2025-03-27T01:05:00Z" w16du:dateUtc="2025-03-27T01:05:00Z">
            <w:rPr/>
          </w:rPrChange>
        </w:rPr>
        <w:fldChar w:fldCharType="end"/>
      </w:r>
    </w:p>
    <w:p w14:paraId="7755707E" w14:textId="77777777" w:rsidR="006521AF" w:rsidRPr="00272B1A" w:rsidRDefault="006521AF" w:rsidP="006521AF">
      <w:pPr>
        <w:rPr>
          <w:rFonts w:ascii="Trebuchet MS" w:hAnsi="Trebuchet MS"/>
          <w:rPrChange w:id="887" w:author="ANANDHAKRISHNAN MADATHIL REMESH" w:date="2025-03-27T01:05:00Z" w16du:dateUtc="2025-03-27T01:05:00Z">
            <w:rPr/>
          </w:rPrChange>
        </w:rPr>
      </w:pPr>
    </w:p>
    <w:p w14:paraId="23C9944D" w14:textId="77777777" w:rsidR="006521AF" w:rsidRPr="00272B1A" w:rsidRDefault="006521AF" w:rsidP="006521AF">
      <w:pPr>
        <w:rPr>
          <w:rFonts w:ascii="Trebuchet MS" w:hAnsi="Trebuchet MS"/>
          <w:rPrChange w:id="888" w:author="ANANDHAKRISHNAN MADATHIL REMESH" w:date="2025-03-27T01:05:00Z" w16du:dateUtc="2025-03-27T01:05:00Z">
            <w:rPr/>
          </w:rPrChange>
        </w:rPr>
      </w:pPr>
    </w:p>
    <w:p w14:paraId="074B11A3" w14:textId="77777777" w:rsidR="006521AF" w:rsidRPr="00272B1A" w:rsidRDefault="006521AF" w:rsidP="006521AF">
      <w:pPr>
        <w:rPr>
          <w:rFonts w:ascii="Trebuchet MS" w:hAnsi="Trebuchet MS"/>
          <w:rPrChange w:id="889" w:author="ANANDHAKRISHNAN MADATHIL REMESH" w:date="2025-03-27T01:05:00Z" w16du:dateUtc="2025-03-27T01:05:00Z">
            <w:rPr/>
          </w:rPrChange>
        </w:rPr>
      </w:pPr>
    </w:p>
    <w:p w14:paraId="65F04E83" w14:textId="77777777" w:rsidR="006521AF" w:rsidRPr="00272B1A" w:rsidRDefault="006521AF" w:rsidP="006521AF">
      <w:pPr>
        <w:rPr>
          <w:rFonts w:ascii="Trebuchet MS" w:hAnsi="Trebuchet MS"/>
          <w:rPrChange w:id="890" w:author="ANANDHAKRISHNAN MADATHIL REMESH" w:date="2025-03-27T01:05:00Z" w16du:dateUtc="2025-03-27T01:05:00Z">
            <w:rPr/>
          </w:rPrChange>
        </w:rPr>
      </w:pPr>
    </w:p>
    <w:p w14:paraId="4F00EF8D" w14:textId="77777777" w:rsidR="006521AF" w:rsidRPr="00272B1A" w:rsidRDefault="006521AF" w:rsidP="006521AF">
      <w:pPr>
        <w:rPr>
          <w:rFonts w:ascii="Trebuchet MS" w:hAnsi="Trebuchet MS"/>
          <w:rPrChange w:id="891" w:author="ANANDHAKRISHNAN MADATHIL REMESH" w:date="2025-03-27T01:05:00Z" w16du:dateUtc="2025-03-27T01:05:00Z">
            <w:rPr/>
          </w:rPrChange>
        </w:rPr>
      </w:pPr>
    </w:p>
    <w:p w14:paraId="71F2C6A4" w14:textId="77777777" w:rsidR="006521AF" w:rsidRPr="00272B1A" w:rsidRDefault="006521AF" w:rsidP="006521AF">
      <w:pPr>
        <w:rPr>
          <w:rFonts w:ascii="Trebuchet MS" w:hAnsi="Trebuchet MS"/>
          <w:rPrChange w:id="892" w:author="ANANDHAKRISHNAN MADATHIL REMESH" w:date="2025-03-27T01:05:00Z" w16du:dateUtc="2025-03-27T01:05:00Z">
            <w:rPr/>
          </w:rPrChange>
        </w:rPr>
      </w:pPr>
    </w:p>
    <w:p w14:paraId="09BB7A4B" w14:textId="77777777" w:rsidR="006521AF" w:rsidRPr="00272B1A" w:rsidRDefault="006521AF" w:rsidP="006521AF">
      <w:pPr>
        <w:rPr>
          <w:rFonts w:ascii="Trebuchet MS" w:hAnsi="Trebuchet MS"/>
          <w:rPrChange w:id="893" w:author="ANANDHAKRISHNAN MADATHIL REMESH" w:date="2025-03-27T01:05:00Z" w16du:dateUtc="2025-03-27T01:05:00Z">
            <w:rPr/>
          </w:rPrChange>
        </w:rPr>
      </w:pPr>
    </w:p>
    <w:p w14:paraId="784F3455" w14:textId="77777777" w:rsidR="006521AF" w:rsidRPr="00272B1A" w:rsidRDefault="006521AF" w:rsidP="006521AF">
      <w:pPr>
        <w:rPr>
          <w:rFonts w:ascii="Trebuchet MS" w:hAnsi="Trebuchet MS"/>
          <w:rPrChange w:id="894" w:author="ANANDHAKRISHNAN MADATHIL REMESH" w:date="2025-03-27T01:05:00Z" w16du:dateUtc="2025-03-27T01:05:00Z">
            <w:rPr/>
          </w:rPrChange>
        </w:rPr>
      </w:pPr>
    </w:p>
    <w:p w14:paraId="11979DB6" w14:textId="77777777" w:rsidR="006521AF" w:rsidRPr="00272B1A" w:rsidRDefault="006521AF" w:rsidP="006521AF">
      <w:pPr>
        <w:rPr>
          <w:rFonts w:ascii="Trebuchet MS" w:hAnsi="Trebuchet MS"/>
          <w:rPrChange w:id="895" w:author="ANANDHAKRISHNAN MADATHIL REMESH" w:date="2025-03-27T01:05:00Z" w16du:dateUtc="2025-03-27T01:05:00Z">
            <w:rPr/>
          </w:rPrChange>
        </w:rPr>
      </w:pPr>
    </w:p>
    <w:p w14:paraId="008A1A46" w14:textId="77777777" w:rsidR="006521AF" w:rsidRPr="00272B1A" w:rsidRDefault="006521AF" w:rsidP="006521AF">
      <w:pPr>
        <w:rPr>
          <w:rFonts w:ascii="Trebuchet MS" w:hAnsi="Trebuchet MS"/>
          <w:rPrChange w:id="896" w:author="ANANDHAKRISHNAN MADATHIL REMESH" w:date="2025-03-27T01:05:00Z" w16du:dateUtc="2025-03-27T01:05:00Z">
            <w:rPr/>
          </w:rPrChange>
        </w:rPr>
      </w:pPr>
    </w:p>
    <w:p w14:paraId="4D1EAA06" w14:textId="77777777" w:rsidR="006521AF" w:rsidRPr="00272B1A" w:rsidRDefault="006521AF" w:rsidP="006521AF">
      <w:pPr>
        <w:rPr>
          <w:rFonts w:ascii="Trebuchet MS" w:hAnsi="Trebuchet MS"/>
          <w:rPrChange w:id="897" w:author="ANANDHAKRISHNAN MADATHIL REMESH" w:date="2025-03-27T01:05:00Z" w16du:dateUtc="2025-03-27T01:05:00Z">
            <w:rPr/>
          </w:rPrChange>
        </w:rPr>
      </w:pPr>
    </w:p>
    <w:p w14:paraId="2C6D83AB" w14:textId="77777777" w:rsidR="006521AF" w:rsidRPr="00272B1A" w:rsidRDefault="006521AF" w:rsidP="006521AF">
      <w:pPr>
        <w:rPr>
          <w:rFonts w:ascii="Trebuchet MS" w:hAnsi="Trebuchet MS"/>
          <w:rPrChange w:id="898" w:author="ANANDHAKRISHNAN MADATHIL REMESH" w:date="2025-03-27T01:05:00Z" w16du:dateUtc="2025-03-27T01:05:00Z">
            <w:rPr/>
          </w:rPrChange>
        </w:rPr>
      </w:pPr>
    </w:p>
    <w:p w14:paraId="0061141C" w14:textId="77777777" w:rsidR="006521AF" w:rsidRPr="00272B1A" w:rsidRDefault="006521AF" w:rsidP="006521AF">
      <w:pPr>
        <w:rPr>
          <w:rFonts w:ascii="Trebuchet MS" w:hAnsi="Trebuchet MS"/>
          <w:rPrChange w:id="899" w:author="ANANDHAKRISHNAN MADATHIL REMESH" w:date="2025-03-27T01:05:00Z" w16du:dateUtc="2025-03-27T01:05:00Z">
            <w:rPr/>
          </w:rPrChange>
        </w:rPr>
      </w:pPr>
    </w:p>
    <w:p w14:paraId="274D399C" w14:textId="77777777" w:rsidR="006521AF" w:rsidRPr="00272B1A" w:rsidRDefault="006521AF" w:rsidP="006521AF">
      <w:pPr>
        <w:rPr>
          <w:rFonts w:ascii="Trebuchet MS" w:hAnsi="Trebuchet MS"/>
          <w:rPrChange w:id="900" w:author="ANANDHAKRISHNAN MADATHIL REMESH" w:date="2025-03-27T01:05:00Z" w16du:dateUtc="2025-03-27T01:05:00Z">
            <w:rPr/>
          </w:rPrChange>
        </w:rPr>
      </w:pPr>
    </w:p>
    <w:p w14:paraId="58A7DB6E" w14:textId="77777777" w:rsidR="006521AF" w:rsidRPr="00272B1A" w:rsidRDefault="006521AF" w:rsidP="006521AF">
      <w:pPr>
        <w:rPr>
          <w:rFonts w:ascii="Trebuchet MS" w:hAnsi="Trebuchet MS"/>
          <w:rPrChange w:id="901" w:author="ANANDHAKRISHNAN MADATHIL REMESH" w:date="2025-03-27T01:05:00Z" w16du:dateUtc="2025-03-27T01:05:00Z">
            <w:rPr/>
          </w:rPrChange>
        </w:rPr>
      </w:pPr>
    </w:p>
    <w:p w14:paraId="3A99F74F" w14:textId="77777777" w:rsidR="006521AF" w:rsidRPr="00272B1A" w:rsidDel="00CC78E2" w:rsidRDefault="006521AF" w:rsidP="006521AF">
      <w:pPr>
        <w:rPr>
          <w:del w:id="902" w:author="ANANDHAKRISHNAN MADATHIL REMESH" w:date="2025-04-08T13:22:00Z" w16du:dateUtc="2025-04-08T12:22:00Z"/>
          <w:rFonts w:ascii="Trebuchet MS" w:hAnsi="Trebuchet MS"/>
          <w:rPrChange w:id="903" w:author="ANANDHAKRISHNAN MADATHIL REMESH" w:date="2025-03-27T01:05:00Z" w16du:dateUtc="2025-03-27T01:05:00Z">
            <w:rPr>
              <w:del w:id="904" w:author="ANANDHAKRISHNAN MADATHIL REMESH" w:date="2025-04-08T13:22:00Z" w16du:dateUtc="2025-04-08T12:22:00Z"/>
            </w:rPr>
          </w:rPrChange>
        </w:rPr>
      </w:pPr>
    </w:p>
    <w:p w14:paraId="3FB15E34" w14:textId="77777777" w:rsidR="006521AF" w:rsidRPr="00272B1A" w:rsidDel="00CC78E2" w:rsidRDefault="006521AF" w:rsidP="006521AF">
      <w:pPr>
        <w:rPr>
          <w:del w:id="905" w:author="ANANDHAKRISHNAN MADATHIL REMESH" w:date="2025-04-08T13:22:00Z" w16du:dateUtc="2025-04-08T12:22:00Z"/>
          <w:rFonts w:ascii="Trebuchet MS" w:hAnsi="Trebuchet MS"/>
          <w:rPrChange w:id="906" w:author="ANANDHAKRISHNAN MADATHIL REMESH" w:date="2025-03-27T01:05:00Z" w16du:dateUtc="2025-03-27T01:05:00Z">
            <w:rPr>
              <w:del w:id="907" w:author="ANANDHAKRISHNAN MADATHIL REMESH" w:date="2025-04-08T13:22:00Z" w16du:dateUtc="2025-04-08T12:22:00Z"/>
            </w:rPr>
          </w:rPrChange>
        </w:rPr>
      </w:pPr>
    </w:p>
    <w:p w14:paraId="1277B5D4" w14:textId="77777777" w:rsidR="006521AF" w:rsidRPr="00272B1A" w:rsidDel="00162040" w:rsidRDefault="006521AF" w:rsidP="006521AF">
      <w:pPr>
        <w:rPr>
          <w:del w:id="908" w:author="ANANDHAKRISHNAN MADATHIL REMESH" w:date="2025-04-02T19:04:00Z" w16du:dateUtc="2025-04-02T18:04:00Z"/>
          <w:rFonts w:ascii="Trebuchet MS" w:hAnsi="Trebuchet MS"/>
          <w:rPrChange w:id="909" w:author="ANANDHAKRISHNAN MADATHIL REMESH" w:date="2025-03-27T01:05:00Z" w16du:dateUtc="2025-03-27T01:05:00Z">
            <w:rPr>
              <w:del w:id="910" w:author="ANANDHAKRISHNAN MADATHIL REMESH" w:date="2025-04-02T19:04:00Z" w16du:dateUtc="2025-04-02T18:04:00Z"/>
            </w:rPr>
          </w:rPrChange>
        </w:rPr>
      </w:pPr>
    </w:p>
    <w:p w14:paraId="15873DB1" w14:textId="77777777" w:rsidR="006521AF" w:rsidRPr="00272B1A" w:rsidDel="00162040" w:rsidRDefault="006521AF">
      <w:pPr>
        <w:rPr>
          <w:del w:id="911" w:author="ANANDHAKRISHNAN MADATHIL REMESH" w:date="2025-04-02T19:04:00Z" w16du:dateUtc="2025-04-02T18:04:00Z"/>
          <w:rFonts w:ascii="Trebuchet MS" w:hAnsi="Trebuchet MS"/>
          <w:rPrChange w:id="912" w:author="ANANDHAKRISHNAN MADATHIL REMESH" w:date="2025-03-27T01:05:00Z" w16du:dateUtc="2025-03-27T01:05:00Z">
            <w:rPr>
              <w:del w:id="913" w:author="ANANDHAKRISHNAN MADATHIL REMESH" w:date="2025-04-02T19:04:00Z" w16du:dateUtc="2025-04-02T18:04:00Z"/>
            </w:rPr>
          </w:rPrChange>
        </w:rPr>
      </w:pPr>
    </w:p>
    <w:p w14:paraId="00566135" w14:textId="77777777" w:rsidR="006521AF" w:rsidRPr="00272B1A" w:rsidRDefault="006521AF" w:rsidP="005D711B">
      <w:pPr>
        <w:rPr>
          <w:rFonts w:ascii="Trebuchet MS" w:hAnsi="Trebuchet MS"/>
          <w:rPrChange w:id="914" w:author="ANANDHAKRISHNAN MADATHIL REMESH" w:date="2025-03-27T01:05:00Z" w16du:dateUtc="2025-03-27T01:05:00Z">
            <w:rPr/>
          </w:rPrChange>
        </w:rPr>
      </w:pPr>
    </w:p>
    <w:p w14:paraId="0CDBE0AF" w14:textId="53793A0A" w:rsidR="006521AF" w:rsidRPr="00272B1A" w:rsidRDefault="00737FA7" w:rsidP="006521AF">
      <w:pPr>
        <w:pStyle w:val="NoSpacing"/>
        <w:spacing w:before="960" w:after="960"/>
        <w:rPr>
          <w:snapToGrid w:val="0"/>
          <w:lang w:val="en-GB"/>
        </w:rPr>
      </w:pPr>
      <w:r w:rsidRPr="00272B1A">
        <w:rPr>
          <w:snapToGrid w:val="0"/>
          <w:lang w:val="en-GB"/>
        </w:rPr>
        <w:lastRenderedPageBreak/>
        <w:t>Acronyms</w:t>
      </w:r>
    </w:p>
    <w:p w14:paraId="5C0B9824" w14:textId="2DCA1F09" w:rsidR="006726BF" w:rsidRPr="006726BF" w:rsidRDefault="006726BF" w:rsidP="006726BF">
      <w:pPr>
        <w:pStyle w:val="p1"/>
        <w:rPr>
          <w:ins w:id="915" w:author="ANANDHAKRISHNAN MADATHIL REMESH" w:date="2025-04-11T19:48:00Z" w16du:dateUtc="2025-04-11T18:48:00Z"/>
          <w:rFonts w:ascii="Trebuchet MS" w:hAnsi="Trebuchet MS"/>
          <w:sz w:val="20"/>
          <w:szCs w:val="20"/>
          <w:rPrChange w:id="916" w:author="ANANDHAKRISHNAN MADATHIL REMESH" w:date="2025-04-11T19:49:00Z" w16du:dateUtc="2025-04-11T18:49:00Z">
            <w:rPr>
              <w:ins w:id="917" w:author="ANANDHAKRISHNAN MADATHIL REMESH" w:date="2025-04-11T19:48:00Z" w16du:dateUtc="2025-04-11T18:48:00Z"/>
            </w:rPr>
          </w:rPrChange>
        </w:rPr>
      </w:pPr>
      <w:ins w:id="918" w:author="ANANDHAKRISHNAN MADATHIL REMESH" w:date="2025-04-11T19:48:00Z" w16du:dateUtc="2025-04-11T18:48:00Z">
        <w:r w:rsidRPr="006726BF">
          <w:rPr>
            <w:rStyle w:val="s1"/>
            <w:rFonts w:ascii="Trebuchet MS" w:eastAsiaTheme="majorEastAsia" w:hAnsi="Trebuchet MS"/>
            <w:b/>
            <w:bCs/>
            <w:sz w:val="20"/>
            <w:szCs w:val="20"/>
            <w:rPrChange w:id="919" w:author="ANANDHAKRISHNAN MADATHIL REMESH" w:date="2025-04-11T19:49:00Z" w16du:dateUtc="2025-04-11T18:49:00Z">
              <w:rPr>
                <w:rStyle w:val="s1"/>
                <w:rFonts w:eastAsiaTheme="majorEastAsia"/>
                <w:b/>
                <w:bCs/>
              </w:rPr>
            </w:rPrChange>
          </w:rPr>
          <w:t>AUC</w:t>
        </w:r>
        <w:r w:rsidRPr="006726BF">
          <w:rPr>
            <w:rFonts w:ascii="Trebuchet MS" w:hAnsi="Trebuchet MS"/>
            <w:sz w:val="20"/>
            <w:szCs w:val="20"/>
            <w:rPrChange w:id="920" w:author="ANANDHAKRISHNAN MADATHIL REMESH" w:date="2025-04-11T19:49:00Z" w16du:dateUtc="2025-04-11T18:49:00Z">
              <w:rPr/>
            </w:rPrChange>
          </w:rPr>
          <w:t xml:space="preserve">: Area Under the Curve </w:t>
        </w:r>
      </w:ins>
    </w:p>
    <w:p w14:paraId="43D87E2F" w14:textId="77777777" w:rsidR="006726BF" w:rsidRPr="006726BF" w:rsidRDefault="006726BF" w:rsidP="006726BF">
      <w:pPr>
        <w:pStyle w:val="p1"/>
        <w:rPr>
          <w:ins w:id="921" w:author="ANANDHAKRISHNAN MADATHIL REMESH" w:date="2025-04-11T19:48:00Z" w16du:dateUtc="2025-04-11T18:48:00Z"/>
          <w:rFonts w:ascii="Trebuchet MS" w:hAnsi="Trebuchet MS"/>
          <w:sz w:val="20"/>
          <w:szCs w:val="20"/>
          <w:rPrChange w:id="922" w:author="ANANDHAKRISHNAN MADATHIL REMESH" w:date="2025-04-11T19:49:00Z" w16du:dateUtc="2025-04-11T18:49:00Z">
            <w:rPr>
              <w:ins w:id="923" w:author="ANANDHAKRISHNAN MADATHIL REMESH" w:date="2025-04-11T19:48:00Z" w16du:dateUtc="2025-04-11T18:48:00Z"/>
            </w:rPr>
          </w:rPrChange>
        </w:rPr>
      </w:pPr>
      <w:ins w:id="924" w:author="ANANDHAKRISHNAN MADATHIL REMESH" w:date="2025-04-11T19:48:00Z" w16du:dateUtc="2025-04-11T18:48:00Z">
        <w:r w:rsidRPr="006726BF">
          <w:rPr>
            <w:rStyle w:val="s1"/>
            <w:rFonts w:ascii="Trebuchet MS" w:eastAsiaTheme="majorEastAsia" w:hAnsi="Trebuchet MS"/>
            <w:b/>
            <w:bCs/>
            <w:sz w:val="20"/>
            <w:szCs w:val="20"/>
            <w:rPrChange w:id="925" w:author="ANANDHAKRISHNAN MADATHIL REMESH" w:date="2025-04-11T19:49:00Z" w16du:dateUtc="2025-04-11T18:49:00Z">
              <w:rPr>
                <w:rStyle w:val="s1"/>
                <w:rFonts w:eastAsiaTheme="majorEastAsia"/>
                <w:b/>
                <w:bCs/>
              </w:rPr>
            </w:rPrChange>
          </w:rPr>
          <w:t>AUC-ROC</w:t>
        </w:r>
        <w:r w:rsidRPr="006726BF">
          <w:rPr>
            <w:rFonts w:ascii="Trebuchet MS" w:hAnsi="Trebuchet MS"/>
            <w:sz w:val="20"/>
            <w:szCs w:val="20"/>
            <w:rPrChange w:id="926" w:author="ANANDHAKRISHNAN MADATHIL REMESH" w:date="2025-04-11T19:49:00Z" w16du:dateUtc="2025-04-11T18:49:00Z">
              <w:rPr/>
            </w:rPrChange>
          </w:rPr>
          <w:t>: Area Under the Receiver Operating Characteristic Curve</w:t>
        </w:r>
      </w:ins>
    </w:p>
    <w:p w14:paraId="636DBA7F" w14:textId="77777777" w:rsidR="006726BF" w:rsidRPr="006726BF" w:rsidRDefault="006726BF" w:rsidP="006726BF">
      <w:pPr>
        <w:pStyle w:val="p1"/>
        <w:rPr>
          <w:ins w:id="927" w:author="ANANDHAKRISHNAN MADATHIL REMESH" w:date="2025-04-11T19:48:00Z" w16du:dateUtc="2025-04-11T18:48:00Z"/>
          <w:rFonts w:ascii="Trebuchet MS" w:hAnsi="Trebuchet MS"/>
          <w:sz w:val="20"/>
          <w:szCs w:val="20"/>
          <w:rPrChange w:id="928" w:author="ANANDHAKRISHNAN MADATHIL REMESH" w:date="2025-04-11T19:49:00Z" w16du:dateUtc="2025-04-11T18:49:00Z">
            <w:rPr>
              <w:ins w:id="929" w:author="ANANDHAKRISHNAN MADATHIL REMESH" w:date="2025-04-11T19:48:00Z" w16du:dateUtc="2025-04-11T18:48:00Z"/>
            </w:rPr>
          </w:rPrChange>
        </w:rPr>
      </w:pPr>
      <w:ins w:id="930" w:author="ANANDHAKRISHNAN MADATHIL REMESH" w:date="2025-04-11T19:48:00Z" w16du:dateUtc="2025-04-11T18:48:00Z">
        <w:r w:rsidRPr="006726BF">
          <w:rPr>
            <w:rStyle w:val="s1"/>
            <w:rFonts w:ascii="Trebuchet MS" w:eastAsiaTheme="majorEastAsia" w:hAnsi="Trebuchet MS"/>
            <w:b/>
            <w:bCs/>
            <w:sz w:val="20"/>
            <w:szCs w:val="20"/>
            <w:rPrChange w:id="931" w:author="ANANDHAKRISHNAN MADATHIL REMESH" w:date="2025-04-11T19:49:00Z" w16du:dateUtc="2025-04-11T18:49:00Z">
              <w:rPr>
                <w:rStyle w:val="s1"/>
                <w:rFonts w:eastAsiaTheme="majorEastAsia"/>
                <w:b/>
                <w:bCs/>
              </w:rPr>
            </w:rPrChange>
          </w:rPr>
          <w:t>AI</w:t>
        </w:r>
        <w:r w:rsidRPr="006726BF">
          <w:rPr>
            <w:rFonts w:ascii="Trebuchet MS" w:hAnsi="Trebuchet MS"/>
            <w:sz w:val="20"/>
            <w:szCs w:val="20"/>
            <w:rPrChange w:id="932" w:author="ANANDHAKRISHNAN MADATHIL REMESH" w:date="2025-04-11T19:49:00Z" w16du:dateUtc="2025-04-11T18:49:00Z">
              <w:rPr/>
            </w:rPrChange>
          </w:rPr>
          <w:t>: Artificial Intelligence</w:t>
        </w:r>
      </w:ins>
    </w:p>
    <w:p w14:paraId="039889C9" w14:textId="77777777" w:rsidR="006726BF" w:rsidRPr="006726BF" w:rsidRDefault="006726BF" w:rsidP="006726BF">
      <w:pPr>
        <w:pStyle w:val="p1"/>
        <w:rPr>
          <w:ins w:id="933" w:author="ANANDHAKRISHNAN MADATHIL REMESH" w:date="2025-04-11T19:48:00Z" w16du:dateUtc="2025-04-11T18:48:00Z"/>
          <w:rFonts w:ascii="Trebuchet MS" w:hAnsi="Trebuchet MS"/>
          <w:sz w:val="20"/>
          <w:szCs w:val="20"/>
          <w:rPrChange w:id="934" w:author="ANANDHAKRISHNAN MADATHIL REMESH" w:date="2025-04-11T19:49:00Z" w16du:dateUtc="2025-04-11T18:49:00Z">
            <w:rPr>
              <w:ins w:id="935" w:author="ANANDHAKRISHNAN MADATHIL REMESH" w:date="2025-04-11T19:48:00Z" w16du:dateUtc="2025-04-11T18:48:00Z"/>
            </w:rPr>
          </w:rPrChange>
        </w:rPr>
      </w:pPr>
      <w:ins w:id="936" w:author="ANANDHAKRISHNAN MADATHIL REMESH" w:date="2025-04-11T19:48:00Z" w16du:dateUtc="2025-04-11T18:48:00Z">
        <w:r w:rsidRPr="006726BF">
          <w:rPr>
            <w:rStyle w:val="s1"/>
            <w:rFonts w:ascii="Trebuchet MS" w:eastAsiaTheme="majorEastAsia" w:hAnsi="Trebuchet MS"/>
            <w:b/>
            <w:bCs/>
            <w:sz w:val="20"/>
            <w:szCs w:val="20"/>
            <w:rPrChange w:id="937" w:author="ANANDHAKRISHNAN MADATHIL REMESH" w:date="2025-04-11T19:49:00Z" w16du:dateUtc="2025-04-11T18:49:00Z">
              <w:rPr>
                <w:rStyle w:val="s1"/>
                <w:rFonts w:eastAsiaTheme="majorEastAsia"/>
                <w:b/>
                <w:bCs/>
              </w:rPr>
            </w:rPrChange>
          </w:rPr>
          <w:t>ANN</w:t>
        </w:r>
        <w:r w:rsidRPr="006726BF">
          <w:rPr>
            <w:rFonts w:ascii="Trebuchet MS" w:hAnsi="Trebuchet MS"/>
            <w:sz w:val="20"/>
            <w:szCs w:val="20"/>
            <w:rPrChange w:id="938" w:author="ANANDHAKRISHNAN MADATHIL REMESH" w:date="2025-04-11T19:49:00Z" w16du:dateUtc="2025-04-11T18:49:00Z">
              <w:rPr/>
            </w:rPrChange>
          </w:rPr>
          <w:t>: Artificial Neural Network</w:t>
        </w:r>
      </w:ins>
    </w:p>
    <w:p w14:paraId="0DEA89DD" w14:textId="77777777" w:rsidR="006726BF" w:rsidRPr="006726BF" w:rsidRDefault="006726BF" w:rsidP="006726BF">
      <w:pPr>
        <w:pStyle w:val="p1"/>
        <w:rPr>
          <w:ins w:id="939" w:author="ANANDHAKRISHNAN MADATHIL REMESH" w:date="2025-04-11T19:48:00Z" w16du:dateUtc="2025-04-11T18:48:00Z"/>
          <w:rFonts w:ascii="Trebuchet MS" w:hAnsi="Trebuchet MS"/>
          <w:sz w:val="20"/>
          <w:szCs w:val="20"/>
          <w:rPrChange w:id="940" w:author="ANANDHAKRISHNAN MADATHIL REMESH" w:date="2025-04-11T19:49:00Z" w16du:dateUtc="2025-04-11T18:49:00Z">
            <w:rPr>
              <w:ins w:id="941" w:author="ANANDHAKRISHNAN MADATHIL REMESH" w:date="2025-04-11T19:48:00Z" w16du:dateUtc="2025-04-11T18:48:00Z"/>
            </w:rPr>
          </w:rPrChange>
        </w:rPr>
      </w:pPr>
      <w:ins w:id="942" w:author="ANANDHAKRISHNAN MADATHIL REMESH" w:date="2025-04-11T19:48:00Z" w16du:dateUtc="2025-04-11T18:48:00Z">
        <w:r w:rsidRPr="006726BF">
          <w:rPr>
            <w:rStyle w:val="s1"/>
            <w:rFonts w:ascii="Trebuchet MS" w:eastAsiaTheme="majorEastAsia" w:hAnsi="Trebuchet MS"/>
            <w:b/>
            <w:bCs/>
            <w:sz w:val="20"/>
            <w:szCs w:val="20"/>
            <w:rPrChange w:id="943" w:author="ANANDHAKRISHNAN MADATHIL REMESH" w:date="2025-04-11T19:49:00Z" w16du:dateUtc="2025-04-11T18:49:00Z">
              <w:rPr>
                <w:rStyle w:val="s1"/>
                <w:rFonts w:eastAsiaTheme="majorEastAsia"/>
                <w:b/>
                <w:bCs/>
              </w:rPr>
            </w:rPrChange>
          </w:rPr>
          <w:t>API</w:t>
        </w:r>
        <w:r w:rsidRPr="006726BF">
          <w:rPr>
            <w:rFonts w:ascii="Trebuchet MS" w:hAnsi="Trebuchet MS"/>
            <w:sz w:val="20"/>
            <w:szCs w:val="20"/>
            <w:rPrChange w:id="944" w:author="ANANDHAKRISHNAN MADATHIL REMESH" w:date="2025-04-11T19:49:00Z" w16du:dateUtc="2025-04-11T18:49:00Z">
              <w:rPr/>
            </w:rPrChange>
          </w:rPr>
          <w:t>: Application Programming Interface</w:t>
        </w:r>
      </w:ins>
    </w:p>
    <w:p w14:paraId="79B78C58" w14:textId="77777777" w:rsidR="006726BF" w:rsidRPr="006726BF" w:rsidRDefault="006726BF" w:rsidP="006726BF">
      <w:pPr>
        <w:pStyle w:val="p1"/>
        <w:rPr>
          <w:ins w:id="945" w:author="ANANDHAKRISHNAN MADATHIL REMESH" w:date="2025-04-11T19:48:00Z" w16du:dateUtc="2025-04-11T18:48:00Z"/>
          <w:rFonts w:ascii="Trebuchet MS" w:hAnsi="Trebuchet MS"/>
          <w:sz w:val="20"/>
          <w:szCs w:val="20"/>
          <w:rPrChange w:id="946" w:author="ANANDHAKRISHNAN MADATHIL REMESH" w:date="2025-04-11T19:49:00Z" w16du:dateUtc="2025-04-11T18:49:00Z">
            <w:rPr>
              <w:ins w:id="947" w:author="ANANDHAKRISHNAN MADATHIL REMESH" w:date="2025-04-11T19:48:00Z" w16du:dateUtc="2025-04-11T18:48:00Z"/>
            </w:rPr>
          </w:rPrChange>
        </w:rPr>
      </w:pPr>
      <w:ins w:id="948" w:author="ANANDHAKRISHNAN MADATHIL REMESH" w:date="2025-04-11T19:48:00Z" w16du:dateUtc="2025-04-11T18:48:00Z">
        <w:r w:rsidRPr="006726BF">
          <w:rPr>
            <w:rStyle w:val="s1"/>
            <w:rFonts w:ascii="Trebuchet MS" w:eastAsiaTheme="majorEastAsia" w:hAnsi="Trebuchet MS"/>
            <w:b/>
            <w:bCs/>
            <w:sz w:val="20"/>
            <w:szCs w:val="20"/>
            <w:rPrChange w:id="949" w:author="ANANDHAKRISHNAN MADATHIL REMESH" w:date="2025-04-11T19:49:00Z" w16du:dateUtc="2025-04-11T18:49:00Z">
              <w:rPr>
                <w:rStyle w:val="s1"/>
                <w:rFonts w:eastAsiaTheme="majorEastAsia"/>
                <w:b/>
                <w:bCs/>
              </w:rPr>
            </w:rPrChange>
          </w:rPr>
          <w:t>BCE</w:t>
        </w:r>
        <w:r w:rsidRPr="006726BF">
          <w:rPr>
            <w:rFonts w:ascii="Trebuchet MS" w:hAnsi="Trebuchet MS"/>
            <w:sz w:val="20"/>
            <w:szCs w:val="20"/>
            <w:rPrChange w:id="950" w:author="ANANDHAKRISHNAN MADATHIL REMESH" w:date="2025-04-11T19:49:00Z" w16du:dateUtc="2025-04-11T18:49:00Z">
              <w:rPr/>
            </w:rPrChange>
          </w:rPr>
          <w:t>: Binary Cross-Entropy</w:t>
        </w:r>
      </w:ins>
    </w:p>
    <w:p w14:paraId="118FFA7E" w14:textId="77777777" w:rsidR="006726BF" w:rsidRPr="006726BF" w:rsidRDefault="006726BF" w:rsidP="006726BF">
      <w:pPr>
        <w:pStyle w:val="p1"/>
        <w:rPr>
          <w:ins w:id="951" w:author="ANANDHAKRISHNAN MADATHIL REMESH" w:date="2025-04-11T19:48:00Z" w16du:dateUtc="2025-04-11T18:48:00Z"/>
          <w:rFonts w:ascii="Trebuchet MS" w:hAnsi="Trebuchet MS"/>
          <w:sz w:val="20"/>
          <w:szCs w:val="20"/>
          <w:rPrChange w:id="952" w:author="ANANDHAKRISHNAN MADATHIL REMESH" w:date="2025-04-11T19:49:00Z" w16du:dateUtc="2025-04-11T18:49:00Z">
            <w:rPr>
              <w:ins w:id="953" w:author="ANANDHAKRISHNAN MADATHIL REMESH" w:date="2025-04-11T19:48:00Z" w16du:dateUtc="2025-04-11T18:48:00Z"/>
            </w:rPr>
          </w:rPrChange>
        </w:rPr>
      </w:pPr>
      <w:ins w:id="954" w:author="ANANDHAKRISHNAN MADATHIL REMESH" w:date="2025-04-11T19:48:00Z" w16du:dateUtc="2025-04-11T18:48:00Z">
        <w:r w:rsidRPr="006726BF">
          <w:rPr>
            <w:rStyle w:val="s1"/>
            <w:rFonts w:ascii="Trebuchet MS" w:eastAsiaTheme="majorEastAsia" w:hAnsi="Trebuchet MS"/>
            <w:b/>
            <w:bCs/>
            <w:sz w:val="20"/>
            <w:szCs w:val="20"/>
            <w:rPrChange w:id="955" w:author="ANANDHAKRISHNAN MADATHIL REMESH" w:date="2025-04-11T19:49:00Z" w16du:dateUtc="2025-04-11T18:49:00Z">
              <w:rPr>
                <w:rStyle w:val="s1"/>
                <w:rFonts w:eastAsiaTheme="majorEastAsia"/>
                <w:b/>
                <w:bCs/>
              </w:rPr>
            </w:rPrChange>
          </w:rPr>
          <w:t>BRT</w:t>
        </w:r>
        <w:r w:rsidRPr="006726BF">
          <w:rPr>
            <w:rFonts w:ascii="Trebuchet MS" w:hAnsi="Trebuchet MS"/>
            <w:sz w:val="20"/>
            <w:szCs w:val="20"/>
            <w:rPrChange w:id="956" w:author="ANANDHAKRISHNAN MADATHIL REMESH" w:date="2025-04-11T19:49:00Z" w16du:dateUtc="2025-04-11T18:49:00Z">
              <w:rPr/>
            </w:rPrChange>
          </w:rPr>
          <w:t>: Boosted Regression Trees</w:t>
        </w:r>
      </w:ins>
    </w:p>
    <w:p w14:paraId="5B896440" w14:textId="77777777" w:rsidR="006726BF" w:rsidRPr="006726BF" w:rsidRDefault="006726BF" w:rsidP="006726BF">
      <w:pPr>
        <w:pStyle w:val="p1"/>
        <w:rPr>
          <w:ins w:id="957" w:author="ANANDHAKRISHNAN MADATHIL REMESH" w:date="2025-04-11T19:48:00Z" w16du:dateUtc="2025-04-11T18:48:00Z"/>
          <w:rFonts w:ascii="Trebuchet MS" w:hAnsi="Trebuchet MS"/>
          <w:sz w:val="20"/>
          <w:szCs w:val="20"/>
          <w:rPrChange w:id="958" w:author="ANANDHAKRISHNAN MADATHIL REMESH" w:date="2025-04-11T19:49:00Z" w16du:dateUtc="2025-04-11T18:49:00Z">
            <w:rPr>
              <w:ins w:id="959" w:author="ANANDHAKRISHNAN MADATHIL REMESH" w:date="2025-04-11T19:48:00Z" w16du:dateUtc="2025-04-11T18:48:00Z"/>
            </w:rPr>
          </w:rPrChange>
        </w:rPr>
      </w:pPr>
      <w:ins w:id="960" w:author="ANANDHAKRISHNAN MADATHIL REMESH" w:date="2025-04-11T19:48:00Z" w16du:dateUtc="2025-04-11T18:48:00Z">
        <w:r w:rsidRPr="006726BF">
          <w:rPr>
            <w:rStyle w:val="s1"/>
            <w:rFonts w:ascii="Trebuchet MS" w:eastAsiaTheme="majorEastAsia" w:hAnsi="Trebuchet MS"/>
            <w:b/>
            <w:bCs/>
            <w:sz w:val="20"/>
            <w:szCs w:val="20"/>
            <w:rPrChange w:id="961" w:author="ANANDHAKRISHNAN MADATHIL REMESH" w:date="2025-04-11T19:49:00Z" w16du:dateUtc="2025-04-11T18:49:00Z">
              <w:rPr>
                <w:rStyle w:val="s1"/>
                <w:rFonts w:eastAsiaTheme="majorEastAsia"/>
                <w:b/>
                <w:bCs/>
              </w:rPr>
            </w:rPrChange>
          </w:rPr>
          <w:t>CART</w:t>
        </w:r>
        <w:r w:rsidRPr="006726BF">
          <w:rPr>
            <w:rFonts w:ascii="Trebuchet MS" w:hAnsi="Trebuchet MS"/>
            <w:sz w:val="20"/>
            <w:szCs w:val="20"/>
            <w:rPrChange w:id="962" w:author="ANANDHAKRISHNAN MADATHIL REMESH" w:date="2025-04-11T19:49:00Z" w16du:dateUtc="2025-04-11T18:49:00Z">
              <w:rPr/>
            </w:rPrChange>
          </w:rPr>
          <w:t>: Classification and Regression Tree</w:t>
        </w:r>
      </w:ins>
    </w:p>
    <w:p w14:paraId="40D7D918" w14:textId="77777777" w:rsidR="006726BF" w:rsidRPr="006726BF" w:rsidRDefault="006726BF" w:rsidP="006726BF">
      <w:pPr>
        <w:pStyle w:val="p1"/>
        <w:rPr>
          <w:ins w:id="963" w:author="ANANDHAKRISHNAN MADATHIL REMESH" w:date="2025-04-11T19:48:00Z" w16du:dateUtc="2025-04-11T18:48:00Z"/>
          <w:rFonts w:ascii="Trebuchet MS" w:hAnsi="Trebuchet MS"/>
          <w:sz w:val="20"/>
          <w:szCs w:val="20"/>
          <w:rPrChange w:id="964" w:author="ANANDHAKRISHNAN MADATHIL REMESH" w:date="2025-04-11T19:49:00Z" w16du:dateUtc="2025-04-11T18:49:00Z">
            <w:rPr>
              <w:ins w:id="965" w:author="ANANDHAKRISHNAN MADATHIL REMESH" w:date="2025-04-11T19:48:00Z" w16du:dateUtc="2025-04-11T18:48:00Z"/>
            </w:rPr>
          </w:rPrChange>
        </w:rPr>
      </w:pPr>
      <w:ins w:id="966" w:author="ANANDHAKRISHNAN MADATHIL REMESH" w:date="2025-04-11T19:48:00Z" w16du:dateUtc="2025-04-11T18:48:00Z">
        <w:r w:rsidRPr="006726BF">
          <w:rPr>
            <w:rStyle w:val="s1"/>
            <w:rFonts w:ascii="Trebuchet MS" w:eastAsiaTheme="majorEastAsia" w:hAnsi="Trebuchet MS"/>
            <w:b/>
            <w:bCs/>
            <w:sz w:val="20"/>
            <w:szCs w:val="20"/>
            <w:rPrChange w:id="967" w:author="ANANDHAKRISHNAN MADATHIL REMESH" w:date="2025-04-11T19:49:00Z" w16du:dateUtc="2025-04-11T18:49:00Z">
              <w:rPr>
                <w:rStyle w:val="s1"/>
                <w:rFonts w:eastAsiaTheme="majorEastAsia"/>
                <w:b/>
                <w:bCs/>
              </w:rPr>
            </w:rPrChange>
          </w:rPr>
          <w:t>CNN</w:t>
        </w:r>
        <w:r w:rsidRPr="006726BF">
          <w:rPr>
            <w:rFonts w:ascii="Trebuchet MS" w:hAnsi="Trebuchet MS"/>
            <w:sz w:val="20"/>
            <w:szCs w:val="20"/>
            <w:rPrChange w:id="968" w:author="ANANDHAKRISHNAN MADATHIL REMESH" w:date="2025-04-11T19:49:00Z" w16du:dateUtc="2025-04-11T18:49:00Z">
              <w:rPr/>
            </w:rPrChange>
          </w:rPr>
          <w:t>: Convolutional Neural Network</w:t>
        </w:r>
      </w:ins>
    </w:p>
    <w:p w14:paraId="33B05280" w14:textId="77777777" w:rsidR="006726BF" w:rsidRPr="006726BF" w:rsidRDefault="006726BF" w:rsidP="006726BF">
      <w:pPr>
        <w:pStyle w:val="p1"/>
        <w:rPr>
          <w:ins w:id="969" w:author="ANANDHAKRISHNAN MADATHIL REMESH" w:date="2025-04-11T19:48:00Z" w16du:dateUtc="2025-04-11T18:48:00Z"/>
          <w:rFonts w:ascii="Trebuchet MS" w:hAnsi="Trebuchet MS"/>
          <w:sz w:val="20"/>
          <w:szCs w:val="20"/>
          <w:rPrChange w:id="970" w:author="ANANDHAKRISHNAN MADATHIL REMESH" w:date="2025-04-11T19:49:00Z" w16du:dateUtc="2025-04-11T18:49:00Z">
            <w:rPr>
              <w:ins w:id="971" w:author="ANANDHAKRISHNAN MADATHIL REMESH" w:date="2025-04-11T19:48:00Z" w16du:dateUtc="2025-04-11T18:48:00Z"/>
            </w:rPr>
          </w:rPrChange>
        </w:rPr>
      </w:pPr>
      <w:ins w:id="972" w:author="ANANDHAKRISHNAN MADATHIL REMESH" w:date="2025-04-11T19:48:00Z" w16du:dateUtc="2025-04-11T18:48:00Z">
        <w:r w:rsidRPr="006726BF">
          <w:rPr>
            <w:rStyle w:val="s1"/>
            <w:rFonts w:ascii="Trebuchet MS" w:eastAsiaTheme="majorEastAsia" w:hAnsi="Trebuchet MS"/>
            <w:b/>
            <w:bCs/>
            <w:sz w:val="20"/>
            <w:szCs w:val="20"/>
            <w:rPrChange w:id="973" w:author="ANANDHAKRISHNAN MADATHIL REMESH" w:date="2025-04-11T19:49:00Z" w16du:dateUtc="2025-04-11T18:49:00Z">
              <w:rPr>
                <w:rStyle w:val="s1"/>
                <w:rFonts w:eastAsiaTheme="majorEastAsia"/>
                <w:b/>
                <w:bCs/>
              </w:rPr>
            </w:rPrChange>
          </w:rPr>
          <w:t>DL</w:t>
        </w:r>
        <w:r w:rsidRPr="006726BF">
          <w:rPr>
            <w:rFonts w:ascii="Trebuchet MS" w:hAnsi="Trebuchet MS"/>
            <w:sz w:val="20"/>
            <w:szCs w:val="20"/>
            <w:rPrChange w:id="974" w:author="ANANDHAKRISHNAN MADATHIL REMESH" w:date="2025-04-11T19:49:00Z" w16du:dateUtc="2025-04-11T18:49:00Z">
              <w:rPr/>
            </w:rPrChange>
          </w:rPr>
          <w:t>: Deep Learning</w:t>
        </w:r>
      </w:ins>
    </w:p>
    <w:p w14:paraId="0E59B7BE" w14:textId="77777777" w:rsidR="006726BF" w:rsidRPr="006726BF" w:rsidRDefault="006726BF" w:rsidP="006726BF">
      <w:pPr>
        <w:pStyle w:val="p1"/>
        <w:rPr>
          <w:ins w:id="975" w:author="ANANDHAKRISHNAN MADATHIL REMESH" w:date="2025-04-11T19:48:00Z" w16du:dateUtc="2025-04-11T18:48:00Z"/>
          <w:rFonts w:ascii="Trebuchet MS" w:hAnsi="Trebuchet MS"/>
          <w:sz w:val="20"/>
          <w:szCs w:val="20"/>
          <w:rPrChange w:id="976" w:author="ANANDHAKRISHNAN MADATHIL REMESH" w:date="2025-04-11T19:49:00Z" w16du:dateUtc="2025-04-11T18:49:00Z">
            <w:rPr>
              <w:ins w:id="977" w:author="ANANDHAKRISHNAN MADATHIL REMESH" w:date="2025-04-11T19:48:00Z" w16du:dateUtc="2025-04-11T18:48:00Z"/>
            </w:rPr>
          </w:rPrChange>
        </w:rPr>
      </w:pPr>
      <w:ins w:id="978" w:author="ANANDHAKRISHNAN MADATHIL REMESH" w:date="2025-04-11T19:48:00Z" w16du:dateUtc="2025-04-11T18:48:00Z">
        <w:r w:rsidRPr="006726BF">
          <w:rPr>
            <w:rStyle w:val="s1"/>
            <w:rFonts w:ascii="Trebuchet MS" w:eastAsiaTheme="majorEastAsia" w:hAnsi="Trebuchet MS"/>
            <w:b/>
            <w:bCs/>
            <w:sz w:val="20"/>
            <w:szCs w:val="20"/>
            <w:rPrChange w:id="979" w:author="ANANDHAKRISHNAN MADATHIL REMESH" w:date="2025-04-11T19:49:00Z" w16du:dateUtc="2025-04-11T18:49:00Z">
              <w:rPr>
                <w:rStyle w:val="s1"/>
                <w:rFonts w:eastAsiaTheme="majorEastAsia"/>
                <w:b/>
                <w:bCs/>
              </w:rPr>
            </w:rPrChange>
          </w:rPr>
          <w:t>F1-Score</w:t>
        </w:r>
        <w:r w:rsidRPr="006726BF">
          <w:rPr>
            <w:rFonts w:ascii="Trebuchet MS" w:hAnsi="Trebuchet MS"/>
            <w:sz w:val="20"/>
            <w:szCs w:val="20"/>
            <w:rPrChange w:id="980" w:author="ANANDHAKRISHNAN MADATHIL REMESH" w:date="2025-04-11T19:49:00Z" w16du:dateUtc="2025-04-11T18:49:00Z">
              <w:rPr/>
            </w:rPrChange>
          </w:rPr>
          <w:t>: Harmonic mean of precision and recall</w:t>
        </w:r>
      </w:ins>
    </w:p>
    <w:p w14:paraId="22EAB331" w14:textId="77777777" w:rsidR="006726BF" w:rsidRPr="006726BF" w:rsidRDefault="006726BF" w:rsidP="006726BF">
      <w:pPr>
        <w:pStyle w:val="p1"/>
        <w:rPr>
          <w:ins w:id="981" w:author="ANANDHAKRISHNAN MADATHIL REMESH" w:date="2025-04-11T19:48:00Z" w16du:dateUtc="2025-04-11T18:48:00Z"/>
          <w:rFonts w:ascii="Trebuchet MS" w:hAnsi="Trebuchet MS"/>
          <w:sz w:val="20"/>
          <w:szCs w:val="20"/>
          <w:rPrChange w:id="982" w:author="ANANDHAKRISHNAN MADATHIL REMESH" w:date="2025-04-11T19:49:00Z" w16du:dateUtc="2025-04-11T18:49:00Z">
            <w:rPr>
              <w:ins w:id="983" w:author="ANANDHAKRISHNAN MADATHIL REMESH" w:date="2025-04-11T19:48:00Z" w16du:dateUtc="2025-04-11T18:48:00Z"/>
            </w:rPr>
          </w:rPrChange>
        </w:rPr>
      </w:pPr>
      <w:proofErr w:type="spellStart"/>
      <w:ins w:id="984" w:author="ANANDHAKRISHNAN MADATHIL REMESH" w:date="2025-04-11T19:48:00Z" w16du:dateUtc="2025-04-11T18:48:00Z">
        <w:r w:rsidRPr="006726BF">
          <w:rPr>
            <w:rStyle w:val="s1"/>
            <w:rFonts w:ascii="Trebuchet MS" w:eastAsiaTheme="majorEastAsia" w:hAnsi="Trebuchet MS"/>
            <w:b/>
            <w:bCs/>
            <w:sz w:val="20"/>
            <w:szCs w:val="20"/>
            <w:rPrChange w:id="985" w:author="ANANDHAKRISHNAN MADATHIL REMESH" w:date="2025-04-11T19:49:00Z" w16du:dateUtc="2025-04-11T18:49:00Z">
              <w:rPr>
                <w:rStyle w:val="s1"/>
                <w:rFonts w:eastAsiaTheme="majorEastAsia"/>
                <w:b/>
                <w:bCs/>
              </w:rPr>
            </w:rPrChange>
          </w:rPr>
          <w:t>GloFAS</w:t>
        </w:r>
        <w:proofErr w:type="spellEnd"/>
        <w:r w:rsidRPr="006726BF">
          <w:rPr>
            <w:rFonts w:ascii="Trebuchet MS" w:hAnsi="Trebuchet MS"/>
            <w:sz w:val="20"/>
            <w:szCs w:val="20"/>
            <w:rPrChange w:id="986" w:author="ANANDHAKRISHNAN MADATHIL REMESH" w:date="2025-04-11T19:49:00Z" w16du:dateUtc="2025-04-11T18:49:00Z">
              <w:rPr/>
            </w:rPrChange>
          </w:rPr>
          <w:t>: Copernicus Global Flood Awareness System</w:t>
        </w:r>
      </w:ins>
    </w:p>
    <w:p w14:paraId="20E91700" w14:textId="77777777" w:rsidR="006726BF" w:rsidRPr="006726BF" w:rsidRDefault="006726BF" w:rsidP="006726BF">
      <w:pPr>
        <w:pStyle w:val="p1"/>
        <w:rPr>
          <w:ins w:id="987" w:author="ANANDHAKRISHNAN MADATHIL REMESH" w:date="2025-04-11T19:48:00Z" w16du:dateUtc="2025-04-11T18:48:00Z"/>
          <w:rFonts w:ascii="Trebuchet MS" w:hAnsi="Trebuchet MS"/>
          <w:sz w:val="20"/>
          <w:szCs w:val="20"/>
          <w:rPrChange w:id="988" w:author="ANANDHAKRISHNAN MADATHIL REMESH" w:date="2025-04-11T19:49:00Z" w16du:dateUtc="2025-04-11T18:49:00Z">
            <w:rPr>
              <w:ins w:id="989" w:author="ANANDHAKRISHNAN MADATHIL REMESH" w:date="2025-04-11T19:48:00Z" w16du:dateUtc="2025-04-11T18:48:00Z"/>
            </w:rPr>
          </w:rPrChange>
        </w:rPr>
      </w:pPr>
      <w:proofErr w:type="spellStart"/>
      <w:ins w:id="990" w:author="ANANDHAKRISHNAN MADATHIL REMESH" w:date="2025-04-11T19:48:00Z" w16du:dateUtc="2025-04-11T18:48:00Z">
        <w:r w:rsidRPr="006726BF">
          <w:rPr>
            <w:rStyle w:val="s1"/>
            <w:rFonts w:ascii="Trebuchet MS" w:eastAsiaTheme="majorEastAsia" w:hAnsi="Trebuchet MS"/>
            <w:b/>
            <w:bCs/>
            <w:sz w:val="20"/>
            <w:szCs w:val="20"/>
            <w:rPrChange w:id="991" w:author="ANANDHAKRISHNAN MADATHIL REMESH" w:date="2025-04-11T19:49:00Z" w16du:dateUtc="2025-04-11T18:49:00Z">
              <w:rPr>
                <w:rStyle w:val="s1"/>
                <w:rFonts w:eastAsiaTheme="majorEastAsia"/>
                <w:b/>
                <w:bCs/>
              </w:rPr>
            </w:rPrChange>
          </w:rPr>
          <w:t>IoU</w:t>
        </w:r>
        <w:proofErr w:type="spellEnd"/>
        <w:r w:rsidRPr="006726BF">
          <w:rPr>
            <w:rFonts w:ascii="Trebuchet MS" w:hAnsi="Trebuchet MS"/>
            <w:sz w:val="20"/>
            <w:szCs w:val="20"/>
            <w:rPrChange w:id="992" w:author="ANANDHAKRISHNAN MADATHIL REMESH" w:date="2025-04-11T19:49:00Z" w16du:dateUtc="2025-04-11T18:49:00Z">
              <w:rPr/>
            </w:rPrChange>
          </w:rPr>
          <w:t>: Intersection over Union</w:t>
        </w:r>
      </w:ins>
    </w:p>
    <w:p w14:paraId="29241752" w14:textId="77777777" w:rsidR="006726BF" w:rsidRPr="006726BF" w:rsidRDefault="006726BF" w:rsidP="006726BF">
      <w:pPr>
        <w:pStyle w:val="p1"/>
        <w:rPr>
          <w:ins w:id="993" w:author="ANANDHAKRISHNAN MADATHIL REMESH" w:date="2025-04-11T19:48:00Z" w16du:dateUtc="2025-04-11T18:48:00Z"/>
          <w:rFonts w:ascii="Trebuchet MS" w:hAnsi="Trebuchet MS"/>
          <w:sz w:val="20"/>
          <w:szCs w:val="20"/>
          <w:rPrChange w:id="994" w:author="ANANDHAKRISHNAN MADATHIL REMESH" w:date="2025-04-11T19:49:00Z" w16du:dateUtc="2025-04-11T18:49:00Z">
            <w:rPr>
              <w:ins w:id="995" w:author="ANANDHAKRISHNAN MADATHIL REMESH" w:date="2025-04-11T19:48:00Z" w16du:dateUtc="2025-04-11T18:48:00Z"/>
            </w:rPr>
          </w:rPrChange>
        </w:rPr>
      </w:pPr>
      <w:ins w:id="996" w:author="ANANDHAKRISHNAN MADATHIL REMESH" w:date="2025-04-11T19:48:00Z" w16du:dateUtc="2025-04-11T18:48:00Z">
        <w:r w:rsidRPr="006726BF">
          <w:rPr>
            <w:rStyle w:val="s1"/>
            <w:rFonts w:ascii="Trebuchet MS" w:eastAsiaTheme="majorEastAsia" w:hAnsi="Trebuchet MS"/>
            <w:b/>
            <w:bCs/>
            <w:sz w:val="20"/>
            <w:szCs w:val="20"/>
            <w:rPrChange w:id="997" w:author="ANANDHAKRISHNAN MADATHIL REMESH" w:date="2025-04-11T19:49:00Z" w16du:dateUtc="2025-04-11T18:49:00Z">
              <w:rPr>
                <w:rStyle w:val="s1"/>
                <w:rFonts w:eastAsiaTheme="majorEastAsia"/>
                <w:b/>
                <w:bCs/>
              </w:rPr>
            </w:rPrChange>
          </w:rPr>
          <w:t>LR</w:t>
        </w:r>
        <w:r w:rsidRPr="006726BF">
          <w:rPr>
            <w:rFonts w:ascii="Trebuchet MS" w:hAnsi="Trebuchet MS"/>
            <w:sz w:val="20"/>
            <w:szCs w:val="20"/>
            <w:rPrChange w:id="998" w:author="ANANDHAKRISHNAN MADATHIL REMESH" w:date="2025-04-11T19:49:00Z" w16du:dateUtc="2025-04-11T18:49:00Z">
              <w:rPr/>
            </w:rPrChange>
          </w:rPr>
          <w:t>: Logistic Regression</w:t>
        </w:r>
      </w:ins>
    </w:p>
    <w:p w14:paraId="689F60BB" w14:textId="77777777" w:rsidR="006726BF" w:rsidRPr="006726BF" w:rsidRDefault="006726BF" w:rsidP="006726BF">
      <w:pPr>
        <w:pStyle w:val="p1"/>
        <w:rPr>
          <w:ins w:id="999" w:author="ANANDHAKRISHNAN MADATHIL REMESH" w:date="2025-04-11T19:48:00Z" w16du:dateUtc="2025-04-11T18:48:00Z"/>
          <w:rFonts w:ascii="Trebuchet MS" w:hAnsi="Trebuchet MS"/>
          <w:sz w:val="20"/>
          <w:szCs w:val="20"/>
          <w:rPrChange w:id="1000" w:author="ANANDHAKRISHNAN MADATHIL REMESH" w:date="2025-04-11T19:49:00Z" w16du:dateUtc="2025-04-11T18:49:00Z">
            <w:rPr>
              <w:ins w:id="1001" w:author="ANANDHAKRISHNAN MADATHIL REMESH" w:date="2025-04-11T19:48:00Z" w16du:dateUtc="2025-04-11T18:48:00Z"/>
            </w:rPr>
          </w:rPrChange>
        </w:rPr>
      </w:pPr>
      <w:ins w:id="1002" w:author="ANANDHAKRISHNAN MADATHIL REMESH" w:date="2025-04-11T19:48:00Z" w16du:dateUtc="2025-04-11T18:48:00Z">
        <w:r w:rsidRPr="006726BF">
          <w:rPr>
            <w:rStyle w:val="s1"/>
            <w:rFonts w:ascii="Trebuchet MS" w:eastAsiaTheme="majorEastAsia" w:hAnsi="Trebuchet MS"/>
            <w:b/>
            <w:bCs/>
            <w:sz w:val="20"/>
            <w:szCs w:val="20"/>
            <w:rPrChange w:id="1003" w:author="ANANDHAKRISHNAN MADATHIL REMESH" w:date="2025-04-11T19:49:00Z" w16du:dateUtc="2025-04-11T18:49:00Z">
              <w:rPr>
                <w:rStyle w:val="s1"/>
                <w:rFonts w:eastAsiaTheme="majorEastAsia"/>
                <w:b/>
                <w:bCs/>
              </w:rPr>
            </w:rPrChange>
          </w:rPr>
          <w:t>LSTM</w:t>
        </w:r>
        <w:r w:rsidRPr="006726BF">
          <w:rPr>
            <w:rFonts w:ascii="Trebuchet MS" w:hAnsi="Trebuchet MS"/>
            <w:sz w:val="20"/>
            <w:szCs w:val="20"/>
            <w:rPrChange w:id="1004" w:author="ANANDHAKRISHNAN MADATHIL REMESH" w:date="2025-04-11T19:49:00Z" w16du:dateUtc="2025-04-11T18:49:00Z">
              <w:rPr/>
            </w:rPrChange>
          </w:rPr>
          <w:t>: Long Short-Term Memory networks</w:t>
        </w:r>
      </w:ins>
    </w:p>
    <w:p w14:paraId="454ECBC3" w14:textId="77777777" w:rsidR="006726BF" w:rsidRPr="006726BF" w:rsidRDefault="006726BF" w:rsidP="006726BF">
      <w:pPr>
        <w:pStyle w:val="p1"/>
        <w:rPr>
          <w:ins w:id="1005" w:author="ANANDHAKRISHNAN MADATHIL REMESH" w:date="2025-04-11T19:48:00Z" w16du:dateUtc="2025-04-11T18:48:00Z"/>
          <w:rFonts w:ascii="Trebuchet MS" w:hAnsi="Trebuchet MS"/>
          <w:sz w:val="20"/>
          <w:szCs w:val="20"/>
          <w:rPrChange w:id="1006" w:author="ANANDHAKRISHNAN MADATHIL REMESH" w:date="2025-04-11T19:49:00Z" w16du:dateUtc="2025-04-11T18:49:00Z">
            <w:rPr>
              <w:ins w:id="1007" w:author="ANANDHAKRISHNAN MADATHIL REMESH" w:date="2025-04-11T19:48:00Z" w16du:dateUtc="2025-04-11T18:48:00Z"/>
            </w:rPr>
          </w:rPrChange>
        </w:rPr>
      </w:pPr>
      <w:ins w:id="1008" w:author="ANANDHAKRISHNAN MADATHIL REMESH" w:date="2025-04-11T19:48:00Z" w16du:dateUtc="2025-04-11T18:48:00Z">
        <w:r w:rsidRPr="006726BF">
          <w:rPr>
            <w:rStyle w:val="s1"/>
            <w:rFonts w:ascii="Trebuchet MS" w:eastAsiaTheme="majorEastAsia" w:hAnsi="Trebuchet MS"/>
            <w:b/>
            <w:bCs/>
            <w:sz w:val="20"/>
            <w:szCs w:val="20"/>
            <w:rPrChange w:id="1009" w:author="ANANDHAKRISHNAN MADATHIL REMESH" w:date="2025-04-11T19:49:00Z" w16du:dateUtc="2025-04-11T18:49:00Z">
              <w:rPr>
                <w:rStyle w:val="s1"/>
                <w:rFonts w:eastAsiaTheme="majorEastAsia"/>
                <w:b/>
                <w:bCs/>
              </w:rPr>
            </w:rPrChange>
          </w:rPr>
          <w:t>ML</w:t>
        </w:r>
        <w:r w:rsidRPr="006726BF">
          <w:rPr>
            <w:rFonts w:ascii="Trebuchet MS" w:hAnsi="Trebuchet MS"/>
            <w:sz w:val="20"/>
            <w:szCs w:val="20"/>
            <w:rPrChange w:id="1010" w:author="ANANDHAKRISHNAN MADATHIL REMESH" w:date="2025-04-11T19:49:00Z" w16du:dateUtc="2025-04-11T18:49:00Z">
              <w:rPr/>
            </w:rPrChange>
          </w:rPr>
          <w:t>: Machine Learning</w:t>
        </w:r>
      </w:ins>
    </w:p>
    <w:p w14:paraId="7AEBCBE8" w14:textId="77777777" w:rsidR="006726BF" w:rsidRPr="006726BF" w:rsidRDefault="006726BF" w:rsidP="006726BF">
      <w:pPr>
        <w:pStyle w:val="p1"/>
        <w:rPr>
          <w:ins w:id="1011" w:author="ANANDHAKRISHNAN MADATHIL REMESH" w:date="2025-04-11T19:48:00Z" w16du:dateUtc="2025-04-11T18:48:00Z"/>
          <w:rFonts w:ascii="Trebuchet MS" w:hAnsi="Trebuchet MS"/>
          <w:sz w:val="20"/>
          <w:szCs w:val="20"/>
          <w:rPrChange w:id="1012" w:author="ANANDHAKRISHNAN MADATHIL REMESH" w:date="2025-04-11T19:49:00Z" w16du:dateUtc="2025-04-11T18:49:00Z">
            <w:rPr>
              <w:ins w:id="1013" w:author="ANANDHAKRISHNAN MADATHIL REMESH" w:date="2025-04-11T19:48:00Z" w16du:dateUtc="2025-04-11T18:48:00Z"/>
            </w:rPr>
          </w:rPrChange>
        </w:rPr>
      </w:pPr>
      <w:ins w:id="1014" w:author="ANANDHAKRISHNAN MADATHIL REMESH" w:date="2025-04-11T19:48:00Z" w16du:dateUtc="2025-04-11T18:48:00Z">
        <w:r w:rsidRPr="006726BF">
          <w:rPr>
            <w:rStyle w:val="s1"/>
            <w:rFonts w:ascii="Trebuchet MS" w:eastAsiaTheme="majorEastAsia" w:hAnsi="Trebuchet MS"/>
            <w:b/>
            <w:bCs/>
            <w:sz w:val="20"/>
            <w:szCs w:val="20"/>
            <w:rPrChange w:id="1015" w:author="ANANDHAKRISHNAN MADATHIL REMESH" w:date="2025-04-11T19:49:00Z" w16du:dateUtc="2025-04-11T18:49:00Z">
              <w:rPr>
                <w:rStyle w:val="s1"/>
                <w:rFonts w:eastAsiaTheme="majorEastAsia"/>
                <w:b/>
                <w:bCs/>
              </w:rPr>
            </w:rPrChange>
          </w:rPr>
          <w:t>PR</w:t>
        </w:r>
        <w:r w:rsidRPr="006726BF">
          <w:rPr>
            <w:rFonts w:ascii="Trebuchet MS" w:hAnsi="Trebuchet MS"/>
            <w:sz w:val="20"/>
            <w:szCs w:val="20"/>
            <w:rPrChange w:id="1016" w:author="ANANDHAKRISHNAN MADATHIL REMESH" w:date="2025-04-11T19:49:00Z" w16du:dateUtc="2025-04-11T18:49:00Z">
              <w:rPr/>
            </w:rPrChange>
          </w:rPr>
          <w:t>: Precision-Recall</w:t>
        </w:r>
      </w:ins>
    </w:p>
    <w:p w14:paraId="42FA7BD7" w14:textId="77777777" w:rsidR="006726BF" w:rsidRPr="006726BF" w:rsidRDefault="006726BF" w:rsidP="006726BF">
      <w:pPr>
        <w:pStyle w:val="p1"/>
        <w:rPr>
          <w:ins w:id="1017" w:author="ANANDHAKRISHNAN MADATHIL REMESH" w:date="2025-04-11T19:48:00Z" w16du:dateUtc="2025-04-11T18:48:00Z"/>
          <w:rFonts w:ascii="Trebuchet MS" w:hAnsi="Trebuchet MS"/>
          <w:sz w:val="20"/>
          <w:szCs w:val="20"/>
          <w:rPrChange w:id="1018" w:author="ANANDHAKRISHNAN MADATHIL REMESH" w:date="2025-04-11T19:49:00Z" w16du:dateUtc="2025-04-11T18:49:00Z">
            <w:rPr>
              <w:ins w:id="1019" w:author="ANANDHAKRISHNAN MADATHIL REMESH" w:date="2025-04-11T19:48:00Z" w16du:dateUtc="2025-04-11T18:48:00Z"/>
            </w:rPr>
          </w:rPrChange>
        </w:rPr>
      </w:pPr>
      <w:ins w:id="1020" w:author="ANANDHAKRISHNAN MADATHIL REMESH" w:date="2025-04-11T19:48:00Z" w16du:dateUtc="2025-04-11T18:48:00Z">
        <w:r w:rsidRPr="006726BF">
          <w:rPr>
            <w:rStyle w:val="s1"/>
            <w:rFonts w:ascii="Trebuchet MS" w:eastAsiaTheme="majorEastAsia" w:hAnsi="Trebuchet MS"/>
            <w:b/>
            <w:bCs/>
            <w:sz w:val="20"/>
            <w:szCs w:val="20"/>
            <w:rPrChange w:id="1021" w:author="ANANDHAKRISHNAN MADATHIL REMESH" w:date="2025-04-11T19:49:00Z" w16du:dateUtc="2025-04-11T18:49:00Z">
              <w:rPr>
                <w:rStyle w:val="s1"/>
                <w:rFonts w:eastAsiaTheme="majorEastAsia"/>
                <w:b/>
                <w:bCs/>
              </w:rPr>
            </w:rPrChange>
          </w:rPr>
          <w:t>RGB</w:t>
        </w:r>
        <w:r w:rsidRPr="006726BF">
          <w:rPr>
            <w:rFonts w:ascii="Trebuchet MS" w:hAnsi="Trebuchet MS"/>
            <w:sz w:val="20"/>
            <w:szCs w:val="20"/>
            <w:rPrChange w:id="1022" w:author="ANANDHAKRISHNAN MADATHIL REMESH" w:date="2025-04-11T19:49:00Z" w16du:dateUtc="2025-04-11T18:49:00Z">
              <w:rPr/>
            </w:rPrChange>
          </w:rPr>
          <w:t>: Red-Green-Blue color format</w:t>
        </w:r>
      </w:ins>
    </w:p>
    <w:p w14:paraId="1E6DCAFD" w14:textId="77777777" w:rsidR="006726BF" w:rsidRPr="006726BF" w:rsidRDefault="006726BF" w:rsidP="006726BF">
      <w:pPr>
        <w:pStyle w:val="p1"/>
        <w:rPr>
          <w:ins w:id="1023" w:author="ANANDHAKRISHNAN MADATHIL REMESH" w:date="2025-04-11T19:48:00Z" w16du:dateUtc="2025-04-11T18:48:00Z"/>
          <w:rFonts w:ascii="Trebuchet MS" w:hAnsi="Trebuchet MS"/>
          <w:sz w:val="20"/>
          <w:szCs w:val="20"/>
          <w:rPrChange w:id="1024" w:author="ANANDHAKRISHNAN MADATHIL REMESH" w:date="2025-04-11T19:49:00Z" w16du:dateUtc="2025-04-11T18:49:00Z">
            <w:rPr>
              <w:ins w:id="1025" w:author="ANANDHAKRISHNAN MADATHIL REMESH" w:date="2025-04-11T19:48:00Z" w16du:dateUtc="2025-04-11T18:48:00Z"/>
            </w:rPr>
          </w:rPrChange>
        </w:rPr>
      </w:pPr>
      <w:ins w:id="1026" w:author="ANANDHAKRISHNAN MADATHIL REMESH" w:date="2025-04-11T19:48:00Z" w16du:dateUtc="2025-04-11T18:48:00Z">
        <w:r w:rsidRPr="006726BF">
          <w:rPr>
            <w:rStyle w:val="s1"/>
            <w:rFonts w:ascii="Trebuchet MS" w:eastAsiaTheme="majorEastAsia" w:hAnsi="Trebuchet MS"/>
            <w:b/>
            <w:bCs/>
            <w:sz w:val="20"/>
            <w:szCs w:val="20"/>
            <w:rPrChange w:id="1027" w:author="ANANDHAKRISHNAN MADATHIL REMESH" w:date="2025-04-11T19:49:00Z" w16du:dateUtc="2025-04-11T18:49:00Z">
              <w:rPr>
                <w:rStyle w:val="s1"/>
                <w:rFonts w:eastAsiaTheme="majorEastAsia"/>
                <w:b/>
                <w:bCs/>
              </w:rPr>
            </w:rPrChange>
          </w:rPr>
          <w:t>RF</w:t>
        </w:r>
        <w:r w:rsidRPr="006726BF">
          <w:rPr>
            <w:rFonts w:ascii="Trebuchet MS" w:hAnsi="Trebuchet MS"/>
            <w:sz w:val="20"/>
            <w:szCs w:val="20"/>
            <w:rPrChange w:id="1028" w:author="ANANDHAKRISHNAN MADATHIL REMESH" w:date="2025-04-11T19:49:00Z" w16du:dateUtc="2025-04-11T18:49:00Z">
              <w:rPr/>
            </w:rPrChange>
          </w:rPr>
          <w:t>: Random Forest</w:t>
        </w:r>
      </w:ins>
    </w:p>
    <w:p w14:paraId="75110441" w14:textId="77777777" w:rsidR="006726BF" w:rsidRPr="006726BF" w:rsidRDefault="006726BF" w:rsidP="006726BF">
      <w:pPr>
        <w:pStyle w:val="p1"/>
        <w:rPr>
          <w:ins w:id="1029" w:author="ANANDHAKRISHNAN MADATHIL REMESH" w:date="2025-04-11T19:48:00Z" w16du:dateUtc="2025-04-11T18:48:00Z"/>
          <w:rFonts w:ascii="Trebuchet MS" w:hAnsi="Trebuchet MS"/>
          <w:sz w:val="20"/>
          <w:szCs w:val="20"/>
          <w:rPrChange w:id="1030" w:author="ANANDHAKRISHNAN MADATHIL REMESH" w:date="2025-04-11T19:49:00Z" w16du:dateUtc="2025-04-11T18:49:00Z">
            <w:rPr>
              <w:ins w:id="1031" w:author="ANANDHAKRISHNAN MADATHIL REMESH" w:date="2025-04-11T19:48:00Z" w16du:dateUtc="2025-04-11T18:48:00Z"/>
            </w:rPr>
          </w:rPrChange>
        </w:rPr>
      </w:pPr>
      <w:ins w:id="1032" w:author="ANANDHAKRISHNAN MADATHIL REMESH" w:date="2025-04-11T19:48:00Z" w16du:dateUtc="2025-04-11T18:48:00Z">
        <w:r w:rsidRPr="006726BF">
          <w:rPr>
            <w:rStyle w:val="s1"/>
            <w:rFonts w:ascii="Trebuchet MS" w:eastAsiaTheme="majorEastAsia" w:hAnsi="Trebuchet MS"/>
            <w:b/>
            <w:bCs/>
            <w:sz w:val="20"/>
            <w:szCs w:val="20"/>
            <w:rPrChange w:id="1033" w:author="ANANDHAKRISHNAN MADATHIL REMESH" w:date="2025-04-11T19:49:00Z" w16du:dateUtc="2025-04-11T18:49:00Z">
              <w:rPr>
                <w:rStyle w:val="s1"/>
                <w:rFonts w:eastAsiaTheme="majorEastAsia"/>
                <w:b/>
                <w:bCs/>
              </w:rPr>
            </w:rPrChange>
          </w:rPr>
          <w:t>SHAP</w:t>
        </w:r>
        <w:r w:rsidRPr="006726BF">
          <w:rPr>
            <w:rFonts w:ascii="Trebuchet MS" w:hAnsi="Trebuchet MS"/>
            <w:sz w:val="20"/>
            <w:szCs w:val="20"/>
            <w:rPrChange w:id="1034" w:author="ANANDHAKRISHNAN MADATHIL REMESH" w:date="2025-04-11T19:49:00Z" w16du:dateUtc="2025-04-11T18:49:00Z">
              <w:rPr/>
            </w:rPrChange>
          </w:rPr>
          <w:t>: Shapley Additive Explanations</w:t>
        </w:r>
      </w:ins>
    </w:p>
    <w:p w14:paraId="28DD223B" w14:textId="77777777" w:rsidR="006726BF" w:rsidRPr="006726BF" w:rsidRDefault="006726BF" w:rsidP="006726BF">
      <w:pPr>
        <w:pStyle w:val="p1"/>
        <w:rPr>
          <w:ins w:id="1035" w:author="ANANDHAKRISHNAN MADATHIL REMESH" w:date="2025-04-11T19:48:00Z" w16du:dateUtc="2025-04-11T18:48:00Z"/>
          <w:rFonts w:ascii="Trebuchet MS" w:hAnsi="Trebuchet MS"/>
          <w:sz w:val="20"/>
          <w:szCs w:val="20"/>
          <w:rPrChange w:id="1036" w:author="ANANDHAKRISHNAN MADATHIL REMESH" w:date="2025-04-11T19:49:00Z" w16du:dateUtc="2025-04-11T18:49:00Z">
            <w:rPr>
              <w:ins w:id="1037" w:author="ANANDHAKRISHNAN MADATHIL REMESH" w:date="2025-04-11T19:48:00Z" w16du:dateUtc="2025-04-11T18:48:00Z"/>
            </w:rPr>
          </w:rPrChange>
        </w:rPr>
      </w:pPr>
      <w:ins w:id="1038" w:author="ANANDHAKRISHNAN MADATHIL REMESH" w:date="2025-04-11T19:48:00Z" w16du:dateUtc="2025-04-11T18:48:00Z">
        <w:r w:rsidRPr="006726BF">
          <w:rPr>
            <w:rStyle w:val="s1"/>
            <w:rFonts w:ascii="Trebuchet MS" w:eastAsiaTheme="majorEastAsia" w:hAnsi="Trebuchet MS"/>
            <w:b/>
            <w:bCs/>
            <w:sz w:val="20"/>
            <w:szCs w:val="20"/>
            <w:rPrChange w:id="1039" w:author="ANANDHAKRISHNAN MADATHIL REMESH" w:date="2025-04-11T19:49:00Z" w16du:dateUtc="2025-04-11T18:49:00Z">
              <w:rPr>
                <w:rStyle w:val="s1"/>
                <w:rFonts w:eastAsiaTheme="majorEastAsia"/>
                <w:b/>
                <w:bCs/>
              </w:rPr>
            </w:rPrChange>
          </w:rPr>
          <w:t>SVM</w:t>
        </w:r>
        <w:r w:rsidRPr="006726BF">
          <w:rPr>
            <w:rFonts w:ascii="Trebuchet MS" w:hAnsi="Trebuchet MS"/>
            <w:sz w:val="20"/>
            <w:szCs w:val="20"/>
            <w:rPrChange w:id="1040" w:author="ANANDHAKRISHNAN MADATHIL REMESH" w:date="2025-04-11T19:49:00Z" w16du:dateUtc="2025-04-11T18:49:00Z">
              <w:rPr/>
            </w:rPrChange>
          </w:rPr>
          <w:t>: Support Vector Machine</w:t>
        </w:r>
      </w:ins>
    </w:p>
    <w:p w14:paraId="46770B92" w14:textId="77777777" w:rsidR="006726BF" w:rsidRPr="006726BF" w:rsidRDefault="006726BF" w:rsidP="006726BF">
      <w:pPr>
        <w:pStyle w:val="p1"/>
        <w:rPr>
          <w:ins w:id="1041" w:author="ANANDHAKRISHNAN MADATHIL REMESH" w:date="2025-04-11T19:48:00Z" w16du:dateUtc="2025-04-11T18:48:00Z"/>
          <w:rFonts w:ascii="Trebuchet MS" w:hAnsi="Trebuchet MS"/>
          <w:sz w:val="20"/>
          <w:szCs w:val="20"/>
          <w:rPrChange w:id="1042" w:author="ANANDHAKRISHNAN MADATHIL REMESH" w:date="2025-04-11T19:49:00Z" w16du:dateUtc="2025-04-11T18:49:00Z">
            <w:rPr>
              <w:ins w:id="1043" w:author="ANANDHAKRISHNAN MADATHIL REMESH" w:date="2025-04-11T19:48:00Z" w16du:dateUtc="2025-04-11T18:48:00Z"/>
            </w:rPr>
          </w:rPrChange>
        </w:rPr>
      </w:pPr>
      <w:ins w:id="1044" w:author="ANANDHAKRISHNAN MADATHIL REMESH" w:date="2025-04-11T19:48:00Z" w16du:dateUtc="2025-04-11T18:48:00Z">
        <w:r w:rsidRPr="006726BF">
          <w:rPr>
            <w:rStyle w:val="s1"/>
            <w:rFonts w:ascii="Trebuchet MS" w:eastAsiaTheme="majorEastAsia" w:hAnsi="Trebuchet MS"/>
            <w:b/>
            <w:bCs/>
            <w:sz w:val="20"/>
            <w:szCs w:val="20"/>
            <w:rPrChange w:id="1045" w:author="ANANDHAKRISHNAN MADATHIL REMESH" w:date="2025-04-11T19:49:00Z" w16du:dateUtc="2025-04-11T18:49:00Z">
              <w:rPr>
                <w:rStyle w:val="s1"/>
                <w:rFonts w:eastAsiaTheme="majorEastAsia"/>
                <w:b/>
                <w:bCs/>
              </w:rPr>
            </w:rPrChange>
          </w:rPr>
          <w:t>WHO</w:t>
        </w:r>
        <w:r w:rsidRPr="006726BF">
          <w:rPr>
            <w:rFonts w:ascii="Trebuchet MS" w:hAnsi="Trebuchet MS"/>
            <w:sz w:val="20"/>
            <w:szCs w:val="20"/>
            <w:rPrChange w:id="1046" w:author="ANANDHAKRISHNAN MADATHIL REMESH" w:date="2025-04-11T19:49:00Z" w16du:dateUtc="2025-04-11T18:49:00Z">
              <w:rPr/>
            </w:rPrChange>
          </w:rPr>
          <w:t>: World Health Organization</w:t>
        </w:r>
      </w:ins>
    </w:p>
    <w:p w14:paraId="6003CD95" w14:textId="77777777" w:rsidR="006726BF" w:rsidRPr="006726BF" w:rsidRDefault="006726BF" w:rsidP="006726BF">
      <w:pPr>
        <w:pStyle w:val="p1"/>
        <w:rPr>
          <w:ins w:id="1047" w:author="ANANDHAKRISHNAN MADATHIL REMESH" w:date="2025-04-11T19:48:00Z" w16du:dateUtc="2025-04-11T18:48:00Z"/>
          <w:rFonts w:ascii="Trebuchet MS" w:hAnsi="Trebuchet MS"/>
          <w:sz w:val="20"/>
          <w:szCs w:val="20"/>
          <w:rPrChange w:id="1048" w:author="ANANDHAKRISHNAN MADATHIL REMESH" w:date="2025-04-11T19:49:00Z" w16du:dateUtc="2025-04-11T18:49:00Z">
            <w:rPr>
              <w:ins w:id="1049" w:author="ANANDHAKRISHNAN MADATHIL REMESH" w:date="2025-04-11T19:48:00Z" w16du:dateUtc="2025-04-11T18:48:00Z"/>
            </w:rPr>
          </w:rPrChange>
        </w:rPr>
      </w:pPr>
      <w:ins w:id="1050" w:author="ANANDHAKRISHNAN MADATHIL REMESH" w:date="2025-04-11T19:48:00Z" w16du:dateUtc="2025-04-11T18:48:00Z">
        <w:r w:rsidRPr="006726BF">
          <w:rPr>
            <w:rStyle w:val="s1"/>
            <w:rFonts w:ascii="Trebuchet MS" w:eastAsiaTheme="majorEastAsia" w:hAnsi="Trebuchet MS"/>
            <w:b/>
            <w:bCs/>
            <w:sz w:val="20"/>
            <w:szCs w:val="20"/>
            <w:rPrChange w:id="1051" w:author="ANANDHAKRISHNAN MADATHIL REMESH" w:date="2025-04-11T19:49:00Z" w16du:dateUtc="2025-04-11T18:49:00Z">
              <w:rPr>
                <w:rStyle w:val="s1"/>
                <w:rFonts w:eastAsiaTheme="majorEastAsia"/>
                <w:b/>
                <w:bCs/>
              </w:rPr>
            </w:rPrChange>
          </w:rPr>
          <w:t>XAI</w:t>
        </w:r>
        <w:r w:rsidRPr="006726BF">
          <w:rPr>
            <w:rFonts w:ascii="Trebuchet MS" w:hAnsi="Trebuchet MS"/>
            <w:sz w:val="20"/>
            <w:szCs w:val="20"/>
            <w:rPrChange w:id="1052" w:author="ANANDHAKRISHNAN MADATHIL REMESH" w:date="2025-04-11T19:49:00Z" w16du:dateUtc="2025-04-11T18:49:00Z">
              <w:rPr/>
            </w:rPrChange>
          </w:rPr>
          <w:t>: Explainable Artificial Intelligence</w:t>
        </w:r>
      </w:ins>
    </w:p>
    <w:p w14:paraId="0CF2BC67" w14:textId="77777777" w:rsidR="006726BF" w:rsidRPr="006726BF" w:rsidRDefault="006726BF" w:rsidP="006726BF">
      <w:pPr>
        <w:pStyle w:val="p1"/>
        <w:rPr>
          <w:ins w:id="1053" w:author="ANANDHAKRISHNAN MADATHIL REMESH" w:date="2025-04-11T19:48:00Z" w16du:dateUtc="2025-04-11T18:48:00Z"/>
          <w:rFonts w:ascii="Trebuchet MS" w:hAnsi="Trebuchet MS"/>
          <w:sz w:val="20"/>
          <w:szCs w:val="20"/>
          <w:rPrChange w:id="1054" w:author="ANANDHAKRISHNAN MADATHIL REMESH" w:date="2025-04-11T19:49:00Z" w16du:dateUtc="2025-04-11T18:49:00Z">
            <w:rPr>
              <w:ins w:id="1055" w:author="ANANDHAKRISHNAN MADATHIL REMESH" w:date="2025-04-11T19:48:00Z" w16du:dateUtc="2025-04-11T18:48:00Z"/>
            </w:rPr>
          </w:rPrChange>
        </w:rPr>
      </w:pPr>
      <w:proofErr w:type="spellStart"/>
      <w:ins w:id="1056" w:author="ANANDHAKRISHNAN MADATHIL REMESH" w:date="2025-04-11T19:48:00Z" w16du:dateUtc="2025-04-11T18:48:00Z">
        <w:r w:rsidRPr="006726BF">
          <w:rPr>
            <w:rStyle w:val="s1"/>
            <w:rFonts w:ascii="Trebuchet MS" w:eastAsiaTheme="majorEastAsia" w:hAnsi="Trebuchet MS"/>
            <w:b/>
            <w:bCs/>
            <w:sz w:val="20"/>
            <w:szCs w:val="20"/>
            <w:rPrChange w:id="1057" w:author="ANANDHAKRISHNAN MADATHIL REMESH" w:date="2025-04-11T19:49:00Z" w16du:dateUtc="2025-04-11T18:49:00Z">
              <w:rPr>
                <w:rStyle w:val="s1"/>
                <w:rFonts w:eastAsiaTheme="majorEastAsia"/>
                <w:b/>
                <w:bCs/>
              </w:rPr>
            </w:rPrChange>
          </w:rPr>
          <w:t>XGBoost</w:t>
        </w:r>
        <w:proofErr w:type="spellEnd"/>
        <w:r w:rsidRPr="006726BF">
          <w:rPr>
            <w:rFonts w:ascii="Trebuchet MS" w:hAnsi="Trebuchet MS"/>
            <w:sz w:val="20"/>
            <w:szCs w:val="20"/>
            <w:rPrChange w:id="1058" w:author="ANANDHAKRISHNAN MADATHIL REMESH" w:date="2025-04-11T19:49:00Z" w16du:dateUtc="2025-04-11T18:49:00Z">
              <w:rPr/>
            </w:rPrChange>
          </w:rPr>
          <w:t>: Extreme Gradient Boosting</w:t>
        </w:r>
      </w:ins>
    </w:p>
    <w:p w14:paraId="6A47566A" w14:textId="02807F8D" w:rsidR="006521AF" w:rsidRPr="0011530F" w:rsidDel="006726BF" w:rsidRDefault="006521AF" w:rsidP="006521AF">
      <w:pPr>
        <w:tabs>
          <w:tab w:val="left" w:pos="1134"/>
        </w:tabs>
        <w:rPr>
          <w:del w:id="1059" w:author="ANANDHAKRISHNAN MADATHIL REMESH" w:date="2025-04-11T19:48:00Z" w16du:dateUtc="2025-04-11T18:48:00Z"/>
          <w:rFonts w:ascii="Trebuchet MS" w:hAnsi="Trebuchet MS"/>
          <w:rPrChange w:id="1060" w:author="ANANDHAKRISHNAN MADATHIL REMESH" w:date="2025-04-11T19:32:00Z" w16du:dateUtc="2025-04-11T18:32:00Z">
            <w:rPr>
              <w:del w:id="1061" w:author="ANANDHAKRISHNAN MADATHIL REMESH" w:date="2025-04-11T19:48:00Z" w16du:dateUtc="2025-04-11T18:48:00Z"/>
            </w:rPr>
          </w:rPrChange>
        </w:rPr>
      </w:pPr>
      <w:del w:id="1062" w:author="ANANDHAKRISHNAN MADATHIL REMESH" w:date="2025-04-11T19:48:00Z" w16du:dateUtc="2025-04-11T18:48:00Z">
        <w:r w:rsidRPr="0011530F" w:rsidDel="006726BF">
          <w:rPr>
            <w:rFonts w:ascii="Trebuchet MS" w:hAnsi="Trebuchet MS"/>
            <w:rPrChange w:id="1063" w:author="ANANDHAKRISHNAN MADATHIL REMESH" w:date="2025-04-11T19:32:00Z" w16du:dateUtc="2025-04-11T18:32:00Z">
              <w:rPr/>
            </w:rPrChange>
          </w:rPr>
          <w:delText xml:space="preserve">AI: </w:delText>
        </w:r>
        <w:r w:rsidRPr="0011530F" w:rsidDel="006726BF">
          <w:rPr>
            <w:rFonts w:ascii="Trebuchet MS" w:hAnsi="Trebuchet MS"/>
            <w:rPrChange w:id="1064" w:author="ANANDHAKRISHNAN MADATHIL REMESH" w:date="2025-04-11T19:32:00Z" w16du:dateUtc="2025-04-11T18:32:00Z">
              <w:rPr/>
            </w:rPrChange>
          </w:rPr>
          <w:tab/>
        </w:r>
      </w:del>
      <w:del w:id="1065" w:author="ANANDHAKRISHNAN MADATHIL REMESH" w:date="2025-04-11T19:29:00Z" w16du:dateUtc="2025-04-11T18:29:00Z">
        <w:r w:rsidR="00290F40" w:rsidRPr="0011530F" w:rsidDel="0011530F">
          <w:rPr>
            <w:rFonts w:ascii="Trebuchet MS" w:hAnsi="Trebuchet MS"/>
            <w:rPrChange w:id="1066" w:author="ANANDHAKRISHNAN MADATHIL REMESH" w:date="2025-04-11T19:32:00Z" w16du:dateUtc="2025-04-11T18:32:00Z">
              <w:rPr/>
            </w:rPrChange>
          </w:rPr>
          <w:tab/>
        </w:r>
      </w:del>
      <w:del w:id="1067" w:author="ANANDHAKRISHNAN MADATHIL REMESH" w:date="2025-04-11T19:48:00Z" w16du:dateUtc="2025-04-11T18:48:00Z">
        <w:r w:rsidRPr="0011530F" w:rsidDel="006726BF">
          <w:rPr>
            <w:rFonts w:ascii="Trebuchet MS" w:hAnsi="Trebuchet MS"/>
            <w:rPrChange w:id="1068" w:author="ANANDHAKRISHNAN MADATHIL REMESH" w:date="2025-04-11T19:32:00Z" w16du:dateUtc="2025-04-11T18:32:00Z">
              <w:rPr/>
            </w:rPrChange>
          </w:rPr>
          <w:delText>Artificial Intelligence</w:delText>
        </w:r>
      </w:del>
    </w:p>
    <w:p w14:paraId="4DCB1B9B" w14:textId="06AAFF7E" w:rsidR="006521AF" w:rsidRPr="0011530F" w:rsidDel="006726BF" w:rsidRDefault="006521AF" w:rsidP="006521AF">
      <w:pPr>
        <w:tabs>
          <w:tab w:val="left" w:pos="1134"/>
        </w:tabs>
        <w:rPr>
          <w:del w:id="1069" w:author="ANANDHAKRISHNAN MADATHIL REMESH" w:date="2025-04-11T19:48:00Z" w16du:dateUtc="2025-04-11T18:48:00Z"/>
          <w:rFonts w:ascii="Trebuchet MS" w:hAnsi="Trebuchet MS"/>
          <w:rPrChange w:id="1070" w:author="ANANDHAKRISHNAN MADATHIL REMESH" w:date="2025-04-11T19:32:00Z" w16du:dateUtc="2025-04-11T18:32:00Z">
            <w:rPr>
              <w:del w:id="1071" w:author="ANANDHAKRISHNAN MADATHIL REMESH" w:date="2025-04-11T19:48:00Z" w16du:dateUtc="2025-04-11T18:48:00Z"/>
            </w:rPr>
          </w:rPrChange>
        </w:rPr>
      </w:pPr>
      <w:del w:id="1072" w:author="ANANDHAKRISHNAN MADATHIL REMESH" w:date="2025-04-11T19:48:00Z" w16du:dateUtc="2025-04-11T18:48:00Z">
        <w:r w:rsidRPr="0011530F" w:rsidDel="006726BF">
          <w:rPr>
            <w:rFonts w:ascii="Trebuchet MS" w:hAnsi="Trebuchet MS"/>
            <w:rPrChange w:id="1073" w:author="ANANDHAKRISHNAN MADATHIL REMESH" w:date="2025-04-11T19:32:00Z" w16du:dateUtc="2025-04-11T18:32:00Z">
              <w:rPr/>
            </w:rPrChange>
          </w:rPr>
          <w:delText xml:space="preserve">API: </w:delText>
        </w:r>
        <w:r w:rsidRPr="0011530F" w:rsidDel="006726BF">
          <w:rPr>
            <w:rFonts w:ascii="Trebuchet MS" w:hAnsi="Trebuchet MS"/>
            <w:rPrChange w:id="1074" w:author="ANANDHAKRISHNAN MADATHIL REMESH" w:date="2025-04-11T19:32:00Z" w16du:dateUtc="2025-04-11T18:32:00Z">
              <w:rPr/>
            </w:rPrChange>
          </w:rPr>
          <w:tab/>
        </w:r>
      </w:del>
      <w:del w:id="1075" w:author="ANANDHAKRISHNAN MADATHIL REMESH" w:date="2025-04-11T19:29:00Z" w16du:dateUtc="2025-04-11T18:29:00Z">
        <w:r w:rsidR="00290F40" w:rsidRPr="0011530F" w:rsidDel="0011530F">
          <w:rPr>
            <w:rFonts w:ascii="Trebuchet MS" w:hAnsi="Trebuchet MS"/>
            <w:rPrChange w:id="1076" w:author="ANANDHAKRISHNAN MADATHIL REMESH" w:date="2025-04-11T19:32:00Z" w16du:dateUtc="2025-04-11T18:32:00Z">
              <w:rPr/>
            </w:rPrChange>
          </w:rPr>
          <w:tab/>
        </w:r>
      </w:del>
      <w:del w:id="1077" w:author="ANANDHAKRISHNAN MADATHIL REMESH" w:date="2025-04-11T19:48:00Z" w16du:dateUtc="2025-04-11T18:48:00Z">
        <w:r w:rsidRPr="0011530F" w:rsidDel="006726BF">
          <w:rPr>
            <w:rFonts w:ascii="Trebuchet MS" w:hAnsi="Trebuchet MS"/>
            <w:rPrChange w:id="1078" w:author="ANANDHAKRISHNAN MADATHIL REMESH" w:date="2025-04-11T19:32:00Z" w16du:dateUtc="2025-04-11T18:32:00Z">
              <w:rPr/>
            </w:rPrChange>
          </w:rPr>
          <w:delText>Application Programming Interface</w:delText>
        </w:r>
      </w:del>
    </w:p>
    <w:p w14:paraId="18386462" w14:textId="63800668" w:rsidR="006521AF" w:rsidRPr="0011530F" w:rsidDel="006726BF" w:rsidRDefault="006521AF" w:rsidP="001F43A5">
      <w:pPr>
        <w:tabs>
          <w:tab w:val="left" w:pos="1134"/>
        </w:tabs>
        <w:rPr>
          <w:del w:id="1079" w:author="ANANDHAKRISHNAN MADATHIL REMESH" w:date="2025-04-11T19:48:00Z" w16du:dateUtc="2025-04-11T18:48:00Z"/>
          <w:rFonts w:ascii="Trebuchet MS" w:hAnsi="Trebuchet MS"/>
          <w:rPrChange w:id="1080" w:author="ANANDHAKRISHNAN MADATHIL REMESH" w:date="2025-04-11T19:32:00Z" w16du:dateUtc="2025-04-11T18:32:00Z">
            <w:rPr>
              <w:del w:id="1081" w:author="ANANDHAKRISHNAN MADATHIL REMESH" w:date="2025-04-11T19:48:00Z" w16du:dateUtc="2025-04-11T18:48:00Z"/>
            </w:rPr>
          </w:rPrChange>
        </w:rPr>
      </w:pPr>
      <w:del w:id="1082" w:author="ANANDHAKRISHNAN MADATHIL REMESH" w:date="2025-04-11T19:48:00Z" w16du:dateUtc="2025-04-11T18:48:00Z">
        <w:r w:rsidRPr="0011530F" w:rsidDel="006726BF">
          <w:rPr>
            <w:rFonts w:ascii="Trebuchet MS" w:hAnsi="Trebuchet MS"/>
            <w:rPrChange w:id="1083" w:author="ANANDHAKRISHNAN MADATHIL REMESH" w:date="2025-04-11T19:32:00Z" w16du:dateUtc="2025-04-11T18:32:00Z">
              <w:rPr/>
            </w:rPrChange>
          </w:rPr>
          <w:delText xml:space="preserve">ANN: </w:delText>
        </w:r>
        <w:r w:rsidRPr="0011530F" w:rsidDel="006726BF">
          <w:rPr>
            <w:rFonts w:ascii="Trebuchet MS" w:hAnsi="Trebuchet MS"/>
            <w:rPrChange w:id="1084" w:author="ANANDHAKRISHNAN MADATHIL REMESH" w:date="2025-04-11T19:32:00Z" w16du:dateUtc="2025-04-11T18:32:00Z">
              <w:rPr/>
            </w:rPrChange>
          </w:rPr>
          <w:tab/>
          <w:delText>Artificial Neural Network</w:delText>
        </w:r>
      </w:del>
    </w:p>
    <w:p w14:paraId="3CBE8B57" w14:textId="477586A7" w:rsidR="0011530F" w:rsidRPr="006726BF" w:rsidDel="006726BF" w:rsidRDefault="006521AF" w:rsidP="006521AF">
      <w:pPr>
        <w:tabs>
          <w:tab w:val="left" w:pos="1134"/>
        </w:tabs>
        <w:rPr>
          <w:del w:id="1085" w:author="ANANDHAKRISHNAN MADATHIL REMESH" w:date="2025-04-11T19:49:00Z" w16du:dateUtc="2025-04-11T18:49:00Z"/>
          <w:rFonts w:ascii="Trebuchet MS" w:hAnsi="Trebuchet MS"/>
          <w:color w:val="000000"/>
          <w:sz w:val="18"/>
          <w:szCs w:val="18"/>
          <w:rPrChange w:id="1086" w:author="ANANDHAKRISHNAN MADATHIL REMESH" w:date="2025-04-11T19:50:00Z" w16du:dateUtc="2025-04-11T18:50:00Z">
            <w:rPr>
              <w:del w:id="1087" w:author="ANANDHAKRISHNAN MADATHIL REMESH" w:date="2025-04-11T19:49:00Z" w16du:dateUtc="2025-04-11T18:49:00Z"/>
            </w:rPr>
          </w:rPrChange>
        </w:rPr>
      </w:pPr>
      <w:del w:id="1088" w:author="ANANDHAKRISHNAN MADATHIL REMESH" w:date="2025-04-11T19:48:00Z" w16du:dateUtc="2025-04-11T18:48:00Z">
        <w:r w:rsidRPr="0011530F" w:rsidDel="006726BF">
          <w:rPr>
            <w:rFonts w:ascii="Trebuchet MS" w:hAnsi="Trebuchet MS"/>
            <w:rPrChange w:id="1089" w:author="ANANDHAKRISHNAN MADATHIL REMESH" w:date="2025-04-11T19:32:00Z" w16du:dateUtc="2025-04-11T18:32:00Z">
              <w:rPr/>
            </w:rPrChange>
          </w:rPr>
          <w:delText xml:space="preserve">WHO: </w:delText>
        </w:r>
        <w:r w:rsidRPr="0011530F" w:rsidDel="006726BF">
          <w:rPr>
            <w:rFonts w:ascii="Trebuchet MS" w:hAnsi="Trebuchet MS"/>
            <w:rPrChange w:id="1090" w:author="ANANDHAKRISHNAN MADATHIL REMESH" w:date="2025-04-11T19:32:00Z" w16du:dateUtc="2025-04-11T18:32:00Z">
              <w:rPr/>
            </w:rPrChange>
          </w:rPr>
          <w:tab/>
          <w:delText>World Health Organization</w:delText>
        </w:r>
      </w:del>
    </w:p>
    <w:p w14:paraId="4872F90E" w14:textId="77777777" w:rsidR="006521AF" w:rsidRPr="00272B1A" w:rsidDel="006726BF" w:rsidRDefault="006521AF" w:rsidP="006521AF">
      <w:pPr>
        <w:rPr>
          <w:del w:id="1091" w:author="ANANDHAKRISHNAN MADATHIL REMESH" w:date="2025-04-11T19:49:00Z" w16du:dateUtc="2025-04-11T18:49:00Z"/>
          <w:rFonts w:ascii="Trebuchet MS" w:hAnsi="Trebuchet MS"/>
          <w:rPrChange w:id="1092" w:author="ANANDHAKRISHNAN MADATHIL REMESH" w:date="2025-03-27T01:05:00Z" w16du:dateUtc="2025-03-27T01:05:00Z">
            <w:rPr>
              <w:del w:id="1093" w:author="ANANDHAKRISHNAN MADATHIL REMESH" w:date="2025-04-11T19:49:00Z" w16du:dateUtc="2025-04-11T18:49:00Z"/>
            </w:rPr>
          </w:rPrChange>
        </w:rPr>
      </w:pPr>
    </w:p>
    <w:p w14:paraId="62AD77DB" w14:textId="7FFF6E1D" w:rsidR="00000000" w:rsidRDefault="00000000">
      <w:pPr>
        <w:tabs>
          <w:tab w:val="left" w:pos="554"/>
        </w:tabs>
        <w:rPr>
          <w:rFonts w:ascii="Trebuchet MS" w:hAnsi="Trebuchet MS"/>
          <w:rPrChange w:id="1094" w:author="ANANDHAKRISHNAN MADATHIL REMESH" w:date="2025-04-11T19:49:00Z" w16du:dateUtc="2025-04-11T18:49:00Z">
            <w:rPr/>
          </w:rPrChange>
        </w:rPr>
        <w:sectPr w:rsidR="00000000" w:rsidSect="00F800B9">
          <w:headerReference w:type="default" r:id="rId12"/>
          <w:footerReference w:type="even" r:id="rId13"/>
          <w:footerReference w:type="default" r:id="rId14"/>
          <w:footerReference w:type="first" r:id="rId15"/>
          <w:pgSz w:w="11907" w:h="16840" w:code="9"/>
          <w:pgMar w:top="1418" w:right="1418" w:bottom="1418" w:left="1418" w:header="0" w:footer="431" w:gutter="0"/>
          <w:pgNumType w:fmt="upperRoman" w:start="1"/>
          <w:cols w:space="720"/>
          <w:titlePg/>
          <w:docGrid w:linePitch="360"/>
        </w:sectPr>
        <w:pPrChange w:id="1095" w:author="ANANDHAKRISHNAN MADATHIL REMESH" w:date="2025-04-11T19:49:00Z" w16du:dateUtc="2025-04-11T18:49:00Z">
          <w:pPr/>
        </w:pPrChange>
      </w:pPr>
    </w:p>
    <w:p w14:paraId="4A5B0CD0" w14:textId="6437C856" w:rsidR="00F3298D" w:rsidRPr="00272B1A" w:rsidRDefault="00737FA7" w:rsidP="00060733">
      <w:pPr>
        <w:pStyle w:val="Heading1"/>
        <w:tabs>
          <w:tab w:val="left" w:pos="851"/>
        </w:tabs>
        <w:spacing w:before="960" w:after="960"/>
        <w:rPr>
          <w:ins w:id="1096" w:author="ANANDHAKRISHNAN MADATHIL REMESH" w:date="2025-03-27T00:05:00Z" w16du:dateUtc="2025-03-27T00:05:00Z"/>
          <w:rStyle w:val="SubtleReference"/>
          <w:bCs w:val="0"/>
          <w:smallCaps w:val="0"/>
          <w:color w:val="000000" w:themeColor="text1"/>
          <w:u w:val="none"/>
        </w:rPr>
      </w:pPr>
      <w:bookmarkStart w:id="1097" w:name="_Toc195466501"/>
      <w:r w:rsidRPr="00272B1A">
        <w:rPr>
          <w:rStyle w:val="SubtleReference"/>
          <w:bCs w:val="0"/>
          <w:smallCaps w:val="0"/>
          <w:color w:val="000000" w:themeColor="text1"/>
          <w:u w:val="none"/>
        </w:rPr>
        <w:lastRenderedPageBreak/>
        <w:t>Introduction</w:t>
      </w:r>
      <w:bookmarkEnd w:id="1097"/>
    </w:p>
    <w:p w14:paraId="4FDA07DF" w14:textId="77777777" w:rsidR="009354C8" w:rsidRPr="00272B1A" w:rsidRDefault="009354C8">
      <w:pPr>
        <w:pStyle w:val="NormalWeb"/>
        <w:spacing w:line="276" w:lineRule="auto"/>
        <w:jc w:val="both"/>
        <w:rPr>
          <w:ins w:id="1098" w:author="ANANDHAKRISHNAN MADATHIL REMESH" w:date="2025-03-27T00:06:00Z" w16du:dateUtc="2025-03-27T00:06:00Z"/>
          <w:rFonts w:ascii="Trebuchet MS" w:hAnsi="Trebuchet MS"/>
          <w:color w:val="000000"/>
        </w:rPr>
        <w:pPrChange w:id="1099" w:author="ANANDHAKRISHNAN MADATHIL REMESH" w:date="2025-04-11T19:28:00Z" w16du:dateUtc="2025-04-11T18:28:00Z">
          <w:pPr>
            <w:pStyle w:val="NormalWeb"/>
            <w:spacing w:line="276" w:lineRule="auto"/>
          </w:pPr>
        </w:pPrChange>
      </w:pPr>
      <w:ins w:id="1100" w:author="ANANDHAKRISHNAN MADATHIL REMESH" w:date="2025-03-27T00:06:00Z" w16du:dateUtc="2025-03-27T00:06:00Z">
        <w:r w:rsidRPr="00272B1A">
          <w:rPr>
            <w:rFonts w:ascii="Trebuchet MS" w:hAnsi="Trebuchet MS"/>
            <w:color w:val="000000"/>
          </w:rPr>
          <w:t>This chapter outlines the background (Section 1.1) and problem context (Section 1.2) of the research, along with its purposes (Section 1.3). Section 1.4 defines the scope of this research work and presents the objectives. Section 1.5 highlights the research questions considered to address the problem. Ethical considerations are discussed in Section 1.6. Finally, Section 1.7 provides an outline of the remaining chapters of this dissertation.</w:t>
        </w:r>
      </w:ins>
    </w:p>
    <w:p w14:paraId="068A4D65" w14:textId="624ACCC4" w:rsidR="009354C8" w:rsidRPr="00272B1A" w:rsidRDefault="009354C8">
      <w:pPr>
        <w:spacing w:after="200" w:line="276" w:lineRule="auto"/>
        <w:rPr>
          <w:ins w:id="1101" w:author="ANANDHAKRISHNAN MADATHIL REMESH" w:date="2025-03-27T00:02:00Z" w16du:dateUtc="2025-03-27T00:02:00Z"/>
          <w:rFonts w:ascii="Trebuchet MS" w:hAnsi="Trebuchet MS" w:cs="Calibri"/>
          <w:szCs w:val="20"/>
          <w:lang w:val="en-AU"/>
        </w:rPr>
        <w:pPrChange w:id="1102" w:author="ANANDHAKRISHNAN MADATHIL REMESH" w:date="2025-03-27T00:13:00Z" w16du:dateUtc="2025-03-27T00:13:00Z">
          <w:pPr>
            <w:spacing w:line="276" w:lineRule="auto"/>
          </w:pPr>
        </w:pPrChange>
      </w:pPr>
    </w:p>
    <w:p w14:paraId="186C2BA3" w14:textId="77777777" w:rsidR="009354C8" w:rsidRPr="00272B1A" w:rsidRDefault="009354C8">
      <w:pPr>
        <w:pStyle w:val="Heading2"/>
        <w:rPr>
          <w:ins w:id="1103" w:author="ANANDHAKRISHNAN MADATHIL REMESH" w:date="2025-03-27T00:02:00Z" w16du:dateUtc="2025-03-27T00:02:00Z"/>
          <w:bCs w:val="0"/>
        </w:rPr>
        <w:pPrChange w:id="1104" w:author="ANANDHAKRISHNAN MADATHIL REMESH" w:date="2025-03-27T00:06:00Z" w16du:dateUtc="2025-03-27T00:06:00Z">
          <w:pPr>
            <w:pStyle w:val="Heading3"/>
          </w:pPr>
        </w:pPrChange>
      </w:pPr>
      <w:bookmarkStart w:id="1105" w:name="_Toc193910562"/>
      <w:bookmarkStart w:id="1106" w:name="_Toc193910634"/>
      <w:bookmarkStart w:id="1107" w:name="_Toc193912839"/>
      <w:bookmarkStart w:id="1108" w:name="_Toc193913866"/>
      <w:bookmarkStart w:id="1109" w:name="_Toc193914125"/>
      <w:bookmarkStart w:id="1110" w:name="_Toc193916119"/>
      <w:bookmarkStart w:id="1111" w:name="_Toc193924984"/>
      <w:bookmarkStart w:id="1112" w:name="_Toc193910563"/>
      <w:bookmarkStart w:id="1113" w:name="_Toc193910635"/>
      <w:bookmarkStart w:id="1114" w:name="_Toc193912840"/>
      <w:bookmarkStart w:id="1115" w:name="_Toc193913867"/>
      <w:bookmarkStart w:id="1116" w:name="_Toc193914126"/>
      <w:bookmarkStart w:id="1117" w:name="_Toc193916120"/>
      <w:bookmarkStart w:id="1118" w:name="_Toc193924985"/>
      <w:bookmarkStart w:id="1119" w:name="_Toc193910564"/>
      <w:bookmarkStart w:id="1120" w:name="_Toc193910636"/>
      <w:bookmarkStart w:id="1121" w:name="_Toc193912841"/>
      <w:bookmarkStart w:id="1122" w:name="_Toc193913868"/>
      <w:bookmarkStart w:id="1123" w:name="_Toc193914127"/>
      <w:bookmarkStart w:id="1124" w:name="_Toc193916121"/>
      <w:bookmarkStart w:id="1125" w:name="_Toc193924986"/>
      <w:bookmarkStart w:id="1126" w:name="_Toc193916122"/>
      <w:bookmarkStart w:id="1127" w:name="_Toc193924987"/>
      <w:bookmarkStart w:id="1128" w:name="_Toc195466502"/>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ins w:id="1129" w:author="ANANDHAKRISHNAN MADATHIL REMESH" w:date="2025-03-27T00:02:00Z" w16du:dateUtc="2025-03-27T00:02:00Z">
        <w:r w:rsidRPr="00272B1A">
          <w:rPr>
            <w:bCs w:val="0"/>
          </w:rPr>
          <w:t>Research Background</w:t>
        </w:r>
        <w:bookmarkEnd w:id="1126"/>
        <w:bookmarkEnd w:id="1127"/>
        <w:bookmarkEnd w:id="1128"/>
      </w:ins>
    </w:p>
    <w:p w14:paraId="08D2CE61" w14:textId="10722311" w:rsidR="009354C8" w:rsidRPr="00272B1A" w:rsidRDefault="009354C8">
      <w:pPr>
        <w:spacing w:before="100" w:beforeAutospacing="1" w:after="100" w:afterAutospacing="1" w:line="276" w:lineRule="auto"/>
        <w:jc w:val="both"/>
        <w:rPr>
          <w:ins w:id="1130" w:author="ANANDHAKRISHNAN MADATHIL REMESH" w:date="2025-03-27T00:02:00Z" w16du:dateUtc="2025-03-27T00:02:00Z"/>
          <w:rFonts w:ascii="Trebuchet MS" w:hAnsi="Trebuchet MS"/>
          <w:color w:val="000000"/>
        </w:rPr>
        <w:pPrChange w:id="1131" w:author="ANANDHAKRISHNAN MADATHIL REMESH" w:date="2025-04-11T19:27:00Z" w16du:dateUtc="2025-04-11T18:27:00Z">
          <w:pPr>
            <w:spacing w:before="100" w:beforeAutospacing="1" w:after="100" w:afterAutospacing="1" w:line="276" w:lineRule="auto"/>
          </w:pPr>
        </w:pPrChange>
      </w:pPr>
      <w:ins w:id="1132" w:author="ANANDHAKRISHNAN MADATHIL REMESH" w:date="2025-03-27T00:02:00Z" w16du:dateUtc="2025-03-27T00:02:00Z">
        <w:r w:rsidRPr="00272B1A">
          <w:rPr>
            <w:rFonts w:ascii="Trebuchet MS" w:hAnsi="Trebuchet MS"/>
            <w:color w:val="000000"/>
          </w:rPr>
          <w:t>Flooding is one of the most destructive natural disasters, with profound impacts on human lives, property, and ecosystems worldwide (</w:t>
        </w:r>
      </w:ins>
      <w:ins w:id="1133" w:author="ANANDHAKRISHNAN MADATHIL REMESH" w:date="2025-04-08T13:22:00Z" w16du:dateUtc="2025-04-08T12:22:00Z">
        <w:r w:rsidR="00CC78E2">
          <w:rPr>
            <w:rFonts w:ascii="Trebuchet MS" w:hAnsi="Trebuchet MS"/>
            <w:color w:val="000000"/>
          </w:rPr>
          <w:fldChar w:fldCharType="begin"/>
        </w:r>
        <w:r w:rsidR="00CC78E2">
          <w:rPr>
            <w:rFonts w:ascii="Trebuchet MS" w:hAnsi="Trebuchet MS"/>
            <w:color w:val="000000"/>
          </w:rPr>
          <w:instrText>HYPERLINK "https://www.undrr.org/media/87329/download?startDownload=20250408"</w:instrText>
        </w:r>
        <w:r w:rsidR="00CC78E2">
          <w:rPr>
            <w:rFonts w:ascii="Trebuchet MS" w:hAnsi="Trebuchet MS"/>
            <w:color w:val="000000"/>
          </w:rPr>
        </w:r>
        <w:r w:rsidR="00CC78E2">
          <w:rPr>
            <w:rFonts w:ascii="Trebuchet MS" w:hAnsi="Trebuchet MS"/>
            <w:color w:val="000000"/>
          </w:rPr>
          <w:fldChar w:fldCharType="separate"/>
        </w:r>
        <w:r w:rsidRPr="00CC78E2">
          <w:rPr>
            <w:rStyle w:val="Hyperlink"/>
            <w:rFonts w:ascii="Trebuchet MS" w:hAnsi="Trebuchet MS"/>
          </w:rPr>
          <w:t>United Nations Office for Disaster Risk Reduction, 2022</w:t>
        </w:r>
        <w:r w:rsidR="00CC78E2">
          <w:rPr>
            <w:rFonts w:ascii="Trebuchet MS" w:hAnsi="Trebuchet MS"/>
            <w:color w:val="000000"/>
          </w:rPr>
          <w:fldChar w:fldCharType="end"/>
        </w:r>
      </w:ins>
      <w:ins w:id="1134" w:author="ANANDHAKRISHNAN MADATHIL REMESH" w:date="2025-03-27T00:02:00Z" w16du:dateUtc="2025-03-27T00:02:00Z">
        <w:r w:rsidRPr="00272B1A">
          <w:rPr>
            <w:rFonts w:ascii="Trebuchet MS" w:hAnsi="Trebuchet MS"/>
            <w:color w:val="000000"/>
          </w:rPr>
          <w:t xml:space="preserve">). According to the </w:t>
        </w:r>
      </w:ins>
      <w:ins w:id="1135" w:author="ANANDHAKRISHNAN MADATHIL REMESH" w:date="2025-04-08T13:22:00Z" w16du:dateUtc="2025-04-08T12:22:00Z">
        <w:r w:rsidR="00CC78E2">
          <w:rPr>
            <w:rFonts w:ascii="Trebuchet MS" w:hAnsi="Trebuchet MS"/>
            <w:color w:val="000000"/>
          </w:rPr>
          <w:fldChar w:fldCharType="begin"/>
        </w:r>
        <w:r w:rsidR="00CC78E2">
          <w:rPr>
            <w:rFonts w:ascii="Trebuchet MS" w:hAnsi="Trebuchet MS"/>
            <w:color w:val="000000"/>
          </w:rPr>
          <w:instrText>HYPERLINK "https://reliefweb.int/report/world/2021-disasters-numbers"</w:instrText>
        </w:r>
        <w:r w:rsidR="00CC78E2">
          <w:rPr>
            <w:rFonts w:ascii="Trebuchet MS" w:hAnsi="Trebuchet MS"/>
            <w:color w:val="000000"/>
          </w:rPr>
        </w:r>
        <w:r w:rsidR="00CC78E2">
          <w:rPr>
            <w:rFonts w:ascii="Trebuchet MS" w:hAnsi="Trebuchet MS"/>
            <w:color w:val="000000"/>
          </w:rPr>
          <w:fldChar w:fldCharType="separate"/>
        </w:r>
        <w:r w:rsidRPr="00CC78E2">
          <w:rPr>
            <w:rStyle w:val="Hyperlink"/>
            <w:rFonts w:ascii="Trebuchet MS" w:hAnsi="Trebuchet MS"/>
          </w:rPr>
          <w:t>World Meteorological Organization (2021)</w:t>
        </w:r>
        <w:r w:rsidR="00CC78E2">
          <w:rPr>
            <w:rFonts w:ascii="Trebuchet MS" w:hAnsi="Trebuchet MS"/>
            <w:color w:val="000000"/>
          </w:rPr>
          <w:fldChar w:fldCharType="end"/>
        </w:r>
      </w:ins>
      <w:ins w:id="1136" w:author="ANANDHAKRISHNAN MADATHIL REMESH" w:date="2025-03-27T00:02:00Z" w16du:dateUtc="2025-03-27T00:02:00Z">
        <w:r w:rsidRPr="00272B1A">
          <w:rPr>
            <w:rFonts w:ascii="Trebuchet MS" w:hAnsi="Trebuchet MS"/>
            <w:color w:val="000000"/>
          </w:rPr>
          <w:t>, floods account for over 40% of all natural disasters globally, causing extensive damage to infrastructure and agriculture. These catastrophic events are increasingly driven by a combination of factors, including climate change, deforestation, rapid urbanization, and inadequate drainage systems. As the frequency and intensity of floods continue to rise, the challenge of effectively predicting and managing these events becomes more pressing for governments, disaster response agencies, and affected communities.</w:t>
        </w:r>
      </w:ins>
    </w:p>
    <w:p w14:paraId="1A4421A1" w14:textId="09A68EDC" w:rsidR="009354C8" w:rsidRPr="00272B1A" w:rsidRDefault="009354C8">
      <w:pPr>
        <w:spacing w:before="100" w:beforeAutospacing="1" w:after="100" w:afterAutospacing="1" w:line="276" w:lineRule="auto"/>
        <w:jc w:val="both"/>
        <w:rPr>
          <w:ins w:id="1137" w:author="ANANDHAKRISHNAN MADATHIL REMESH" w:date="2025-03-27T00:02:00Z" w16du:dateUtc="2025-03-27T00:02:00Z"/>
          <w:rFonts w:ascii="Trebuchet MS" w:hAnsi="Trebuchet MS"/>
          <w:color w:val="000000"/>
        </w:rPr>
        <w:pPrChange w:id="1138" w:author="ANANDHAKRISHNAN MADATHIL REMESH" w:date="2025-04-11T19:27:00Z" w16du:dateUtc="2025-04-11T18:27:00Z">
          <w:pPr>
            <w:spacing w:before="100" w:beforeAutospacing="1" w:after="100" w:afterAutospacing="1" w:line="276" w:lineRule="auto"/>
          </w:pPr>
        </w:pPrChange>
      </w:pPr>
      <w:ins w:id="1139" w:author="ANANDHAKRISHNAN MADATHIL REMESH" w:date="2025-03-27T00:02:00Z" w16du:dateUtc="2025-03-27T00:02:00Z">
        <w:r w:rsidRPr="00272B1A">
          <w:rPr>
            <w:rFonts w:ascii="Trebuchet MS" w:hAnsi="Trebuchet MS"/>
            <w:color w:val="000000"/>
          </w:rPr>
          <w:t xml:space="preserve">The consequences of flooding extend far beyond immediate damage. In addition to loss of life, floods frequently lead to the displacement of entire communities, creating long-term humanitarian crises. Reports from the Centre for </w:t>
        </w:r>
      </w:ins>
      <w:ins w:id="1140" w:author="ANANDHAKRISHNAN MADATHIL REMESH" w:date="2025-04-08T13:23:00Z" w16du:dateUtc="2025-04-08T12:23:00Z">
        <w:r w:rsidR="00CC78E2">
          <w:rPr>
            <w:rFonts w:ascii="Trebuchet MS" w:hAnsi="Trebuchet MS"/>
            <w:color w:val="000000"/>
          </w:rPr>
          <w:fldChar w:fldCharType="begin"/>
        </w:r>
        <w:r w:rsidR="00CC78E2">
          <w:rPr>
            <w:rFonts w:ascii="Trebuchet MS" w:hAnsi="Trebuchet MS"/>
            <w:color w:val="000000"/>
          </w:rPr>
          <w:instrText>HYPERLINK "https://reliefweb.int/report/world/2023-disasters-numbers?utm.com"</w:instrText>
        </w:r>
        <w:r w:rsidR="00CC78E2">
          <w:rPr>
            <w:rFonts w:ascii="Trebuchet MS" w:hAnsi="Trebuchet MS"/>
            <w:color w:val="000000"/>
          </w:rPr>
        </w:r>
        <w:r w:rsidR="00CC78E2">
          <w:rPr>
            <w:rFonts w:ascii="Trebuchet MS" w:hAnsi="Trebuchet MS"/>
            <w:color w:val="000000"/>
          </w:rPr>
          <w:fldChar w:fldCharType="separate"/>
        </w:r>
        <w:r w:rsidRPr="00CC78E2">
          <w:rPr>
            <w:rStyle w:val="Hyperlink"/>
            <w:rFonts w:ascii="Trebuchet MS" w:hAnsi="Trebuchet MS"/>
          </w:rPr>
          <w:t>Research on the Epidemiology of Disasters (2023)</w:t>
        </w:r>
        <w:r w:rsidR="00CC78E2">
          <w:rPr>
            <w:rFonts w:ascii="Trebuchet MS" w:hAnsi="Trebuchet MS"/>
            <w:color w:val="000000"/>
          </w:rPr>
          <w:fldChar w:fldCharType="end"/>
        </w:r>
      </w:ins>
      <w:ins w:id="1141" w:author="ANANDHAKRISHNAN MADATHIL REMESH" w:date="2025-03-27T00:02:00Z" w16du:dateUtc="2025-03-27T00:02:00Z">
        <w:r w:rsidRPr="00272B1A">
          <w:rPr>
            <w:rFonts w:ascii="Trebuchet MS" w:hAnsi="Trebuchet MS"/>
            <w:color w:val="000000"/>
          </w:rPr>
          <w:t xml:space="preserve"> reveal that floods have claimed over 200,000 lives globally in the past five decades, making it one of the deadliest natural hazards. Furthermore, the economic toll of flooding is substantial, with damages to infrastructure, agricultural lands, and businesses causing severe financial strain on local and national economies (</w:t>
        </w:r>
      </w:ins>
      <w:proofErr w:type="spellStart"/>
      <w:ins w:id="1142" w:author="ANANDHAKRISHNAN MADATHIL REMESH" w:date="2025-04-08T13:24:00Z" w16du:dateUtc="2025-04-08T12:24:00Z">
        <w:r w:rsidR="005C19A3">
          <w:rPr>
            <w:rFonts w:ascii="Trebuchet MS" w:hAnsi="Trebuchet MS"/>
            <w:color w:val="000000"/>
          </w:rPr>
          <w:fldChar w:fldCharType="begin"/>
        </w:r>
        <w:r w:rsidR="005C19A3">
          <w:rPr>
            <w:rFonts w:ascii="Trebuchet MS" w:hAnsi="Trebuchet MS"/>
            <w:color w:val="000000"/>
          </w:rPr>
          <w:instrText>HYPERLINK "https://nhess.copernicus.org/articles/19/1319/2019/nhess-19-1319-2019.pdf"</w:instrText>
        </w:r>
        <w:r w:rsidR="005C19A3">
          <w:rPr>
            <w:rFonts w:ascii="Trebuchet MS" w:hAnsi="Trebuchet MS"/>
            <w:color w:val="000000"/>
          </w:rPr>
        </w:r>
        <w:r w:rsidR="005C19A3">
          <w:rPr>
            <w:rFonts w:ascii="Trebuchet MS" w:hAnsi="Trebuchet MS"/>
            <w:color w:val="000000"/>
          </w:rPr>
          <w:fldChar w:fldCharType="separate"/>
        </w:r>
        <w:r w:rsidRPr="005C19A3">
          <w:rPr>
            <w:rStyle w:val="Hyperlink"/>
            <w:rFonts w:ascii="Trebuchet MS" w:hAnsi="Trebuchet MS"/>
          </w:rPr>
          <w:t>Kundzewicz</w:t>
        </w:r>
        <w:proofErr w:type="spellEnd"/>
        <w:r w:rsidRPr="005C19A3">
          <w:rPr>
            <w:rStyle w:val="Hyperlink"/>
            <w:rFonts w:ascii="Trebuchet MS" w:hAnsi="Trebuchet MS"/>
          </w:rPr>
          <w:t xml:space="preserve"> et al., 2019</w:t>
        </w:r>
        <w:r w:rsidR="005C19A3">
          <w:rPr>
            <w:rFonts w:ascii="Trebuchet MS" w:hAnsi="Trebuchet MS"/>
            <w:color w:val="000000"/>
          </w:rPr>
          <w:fldChar w:fldCharType="end"/>
        </w:r>
      </w:ins>
      <w:ins w:id="1143" w:author="ANANDHAKRISHNAN MADATHIL REMESH" w:date="2025-03-27T00:02:00Z" w16du:dateUtc="2025-03-27T00:02:00Z">
        <w:r w:rsidRPr="00272B1A">
          <w:rPr>
            <w:rFonts w:ascii="Trebuchet MS" w:hAnsi="Trebuchet MS"/>
            <w:color w:val="000000"/>
          </w:rPr>
          <w:t>). Beyond economic losses, the environmental impact of flooding cannot be overlooked. Floodwaters contaminate water sources, spread waterborne diseases, and destroy critical ecosystems, exacerbating existing environmental challenges and complicating recovery efforts (</w:t>
        </w:r>
      </w:ins>
      <w:ins w:id="1144" w:author="ANANDHAKRISHNAN MADATHIL REMESH" w:date="2025-04-08T13:24:00Z" w16du:dateUtc="2025-04-08T12:24:00Z">
        <w:r w:rsidR="005C19A3">
          <w:rPr>
            <w:rFonts w:ascii="Trebuchet MS" w:hAnsi="Trebuchet MS"/>
            <w:color w:val="000000"/>
          </w:rPr>
          <w:fldChar w:fldCharType="begin"/>
        </w:r>
        <w:r w:rsidR="005C19A3">
          <w:rPr>
            <w:rFonts w:ascii="Trebuchet MS" w:hAnsi="Trebuchet MS"/>
            <w:color w:val="000000"/>
          </w:rPr>
          <w:instrText>HYPERLINK "https://www.sciencedirect.com/science/article/pii/S2212420922001273?ref=pdf_download&amp;fr=RR-7&amp;rr=92d1bd677b68653c"</w:instrText>
        </w:r>
        <w:r w:rsidR="005C19A3">
          <w:rPr>
            <w:rFonts w:ascii="Trebuchet MS" w:hAnsi="Trebuchet MS"/>
            <w:color w:val="000000"/>
          </w:rPr>
        </w:r>
        <w:r w:rsidR="005C19A3">
          <w:rPr>
            <w:rFonts w:ascii="Trebuchet MS" w:hAnsi="Trebuchet MS"/>
            <w:color w:val="000000"/>
          </w:rPr>
          <w:fldChar w:fldCharType="separate"/>
        </w:r>
        <w:r w:rsidRPr="005C19A3">
          <w:rPr>
            <w:rStyle w:val="Hyperlink"/>
            <w:rFonts w:ascii="Trebuchet MS" w:hAnsi="Trebuchet MS"/>
          </w:rPr>
          <w:t>James C. Young et al., 2018</w:t>
        </w:r>
        <w:r w:rsidR="005C19A3">
          <w:rPr>
            <w:rFonts w:ascii="Trebuchet MS" w:hAnsi="Trebuchet MS"/>
            <w:color w:val="000000"/>
          </w:rPr>
          <w:fldChar w:fldCharType="end"/>
        </w:r>
      </w:ins>
      <w:ins w:id="1145" w:author="ANANDHAKRISHNAN MADATHIL REMESH" w:date="2025-03-27T00:02:00Z" w16du:dateUtc="2025-03-27T00:02:00Z">
        <w:r w:rsidRPr="00272B1A">
          <w:rPr>
            <w:rFonts w:ascii="Trebuchet MS" w:hAnsi="Trebuchet MS"/>
            <w:color w:val="000000"/>
          </w:rPr>
          <w:t>).</w:t>
        </w:r>
      </w:ins>
    </w:p>
    <w:p w14:paraId="42CACE6B" w14:textId="77777777" w:rsidR="009354C8" w:rsidRPr="00272B1A" w:rsidRDefault="009354C8">
      <w:pPr>
        <w:spacing w:before="100" w:beforeAutospacing="1" w:after="100" w:afterAutospacing="1" w:line="276" w:lineRule="auto"/>
        <w:jc w:val="both"/>
        <w:rPr>
          <w:ins w:id="1146" w:author="ANANDHAKRISHNAN MADATHIL REMESH" w:date="2025-03-27T00:02:00Z" w16du:dateUtc="2025-03-27T00:02:00Z"/>
          <w:rFonts w:ascii="Trebuchet MS" w:hAnsi="Trebuchet MS"/>
          <w:color w:val="000000"/>
        </w:rPr>
        <w:pPrChange w:id="1147" w:author="ANANDHAKRISHNAN MADATHIL REMESH" w:date="2025-04-11T19:28:00Z" w16du:dateUtc="2025-04-11T18:28:00Z">
          <w:pPr>
            <w:spacing w:before="100" w:beforeAutospacing="1" w:after="100" w:afterAutospacing="1" w:line="276" w:lineRule="auto"/>
          </w:pPr>
        </w:pPrChange>
      </w:pPr>
      <w:ins w:id="1148" w:author="ANANDHAKRISHNAN MADATHIL REMESH" w:date="2025-03-27T00:02:00Z" w16du:dateUtc="2025-03-27T00:02:00Z">
        <w:r w:rsidRPr="00272B1A">
          <w:rPr>
            <w:rFonts w:ascii="Trebuchet MS" w:hAnsi="Trebuchet MS"/>
            <w:color w:val="000000"/>
          </w:rPr>
          <w:t xml:space="preserve">Despite advancements in meteorology and hydrological modeling, traditional flood prediction systems remain inadequate. These methods primarily rely on historical </w:t>
        </w:r>
        <w:r w:rsidRPr="00272B1A">
          <w:rPr>
            <w:rFonts w:ascii="Trebuchet MS" w:hAnsi="Trebuchet MS"/>
            <w:color w:val="000000"/>
          </w:rPr>
          <w:lastRenderedPageBreak/>
          <w:t>rainfall data, river discharge measurements, and static topographical maps, but struggle to capture the complex, dynamic, and nonlinear nature of climate-induced flood events. As a result, flood forecasting remains highly inaccurate, leading to delayed responses and suboptimal disaster management. The urgent need for real-time, data-driven flood prediction systems has never been clearer.</w:t>
        </w:r>
      </w:ins>
    </w:p>
    <w:p w14:paraId="795DA9CC" w14:textId="761567EF" w:rsidR="009354C8" w:rsidRPr="00272B1A" w:rsidRDefault="009354C8">
      <w:pPr>
        <w:spacing w:before="100" w:beforeAutospacing="1" w:after="100" w:afterAutospacing="1" w:line="276" w:lineRule="auto"/>
        <w:jc w:val="both"/>
        <w:rPr>
          <w:ins w:id="1149" w:author="ANANDHAKRISHNAN MADATHIL REMESH" w:date="2025-03-27T00:02:00Z" w16du:dateUtc="2025-03-27T00:02:00Z"/>
          <w:rFonts w:ascii="Trebuchet MS" w:hAnsi="Trebuchet MS"/>
          <w:color w:val="000000"/>
        </w:rPr>
        <w:pPrChange w:id="1150" w:author="ANANDHAKRISHNAN MADATHIL REMESH" w:date="2025-04-11T19:28:00Z" w16du:dateUtc="2025-04-11T18:28:00Z">
          <w:pPr>
            <w:spacing w:before="100" w:beforeAutospacing="1" w:after="100" w:afterAutospacing="1" w:line="276" w:lineRule="auto"/>
          </w:pPr>
        </w:pPrChange>
      </w:pPr>
      <w:ins w:id="1151" w:author="ANANDHAKRISHNAN MADATHIL REMESH" w:date="2025-03-27T00:02:00Z" w16du:dateUtc="2025-03-27T00:02:00Z">
        <w:r w:rsidRPr="00272B1A">
          <w:rPr>
            <w:rFonts w:ascii="Trebuchet MS" w:hAnsi="Trebuchet MS"/>
            <w:color w:val="000000"/>
          </w:rPr>
          <w:t xml:space="preserve">In recent years, machine learning (ML) and deep learning (DL) techniques have shown great potential in addressing these challenges.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and Random Forest models have been widely applied for structured data analysis, improving flood forecasting accuracy by identifying patterns in historical flood data. Additionally, Convolutional Neural Networks (CNNs) and U-Net architectures have been applied successfully in satellite image analysis, enabling precise flood detection and mapping of flood extents (</w:t>
        </w:r>
      </w:ins>
      <w:ins w:id="1152" w:author="ANANDHAKRISHNAN MADATHIL REMESH" w:date="2025-04-08T13:25:00Z" w16du:dateUtc="2025-04-08T12:25:00Z">
        <w:r w:rsidR="005C19A3">
          <w:rPr>
            <w:rFonts w:ascii="Trebuchet MS" w:hAnsi="Trebuchet MS"/>
            <w:color w:val="000000"/>
          </w:rPr>
          <w:fldChar w:fldCharType="begin"/>
        </w:r>
        <w:r w:rsidR="005C19A3">
          <w:rPr>
            <w:rFonts w:ascii="Trebuchet MS" w:hAnsi="Trebuchet MS"/>
            <w:color w:val="000000"/>
          </w:rPr>
          <w:instrText>HYPERLINK "https://www.mdpi.com/2220-9964/12/5/194"</w:instrText>
        </w:r>
        <w:r w:rsidR="005C19A3">
          <w:rPr>
            <w:rFonts w:ascii="Trebuchet MS" w:hAnsi="Trebuchet MS"/>
            <w:color w:val="000000"/>
          </w:rPr>
        </w:r>
        <w:r w:rsidR="005C19A3">
          <w:rPr>
            <w:rFonts w:ascii="Trebuchet MS" w:hAnsi="Trebuchet MS"/>
            <w:color w:val="000000"/>
          </w:rPr>
          <w:fldChar w:fldCharType="separate"/>
        </w:r>
        <w:r w:rsidRPr="005C19A3">
          <w:rPr>
            <w:rStyle w:val="Hyperlink"/>
            <w:rFonts w:ascii="Trebuchet MS" w:hAnsi="Trebuchet MS"/>
          </w:rPr>
          <w:t>Dev Raj Paudyal et al., 2023</w:t>
        </w:r>
        <w:r w:rsidR="005C19A3">
          <w:rPr>
            <w:rFonts w:ascii="Trebuchet MS" w:hAnsi="Trebuchet MS"/>
            <w:color w:val="000000"/>
          </w:rPr>
          <w:fldChar w:fldCharType="end"/>
        </w:r>
      </w:ins>
      <w:ins w:id="1153" w:author="ANANDHAKRISHNAN MADATHIL REMESH" w:date="2025-03-27T00:02:00Z" w16du:dateUtc="2025-03-27T00:02:00Z">
        <w:r w:rsidRPr="00272B1A">
          <w:rPr>
            <w:rFonts w:ascii="Trebuchet MS" w:hAnsi="Trebuchet MS"/>
            <w:color w:val="000000"/>
          </w:rPr>
          <w:t>). These AI-driven models offer the possibility of more accurate flood predictions, efficient early warning systems, and optimized disaster response strategies, ultimately minimizing loss of life and property.</w:t>
        </w:r>
      </w:ins>
    </w:p>
    <w:p w14:paraId="1947E987" w14:textId="77777777" w:rsidR="009354C8" w:rsidRPr="00272B1A" w:rsidRDefault="009354C8" w:rsidP="009354C8">
      <w:pPr>
        <w:spacing w:line="276" w:lineRule="auto"/>
        <w:rPr>
          <w:ins w:id="1154" w:author="ANANDHAKRISHNAN MADATHIL REMESH" w:date="2025-03-27T00:02:00Z" w16du:dateUtc="2025-03-27T00:02:00Z"/>
          <w:rFonts w:ascii="Trebuchet MS" w:hAnsi="Trebuchet MS"/>
        </w:rPr>
      </w:pPr>
    </w:p>
    <w:p w14:paraId="76D6A19A" w14:textId="77777777" w:rsidR="009354C8" w:rsidRPr="00272B1A" w:rsidRDefault="009354C8">
      <w:pPr>
        <w:pStyle w:val="Heading2"/>
        <w:rPr>
          <w:ins w:id="1155" w:author="ANANDHAKRISHNAN MADATHIL REMESH" w:date="2025-03-27T00:02:00Z" w16du:dateUtc="2025-03-27T00:02:00Z"/>
          <w:bCs w:val="0"/>
        </w:rPr>
        <w:pPrChange w:id="1156" w:author="ANANDHAKRISHNAN MADATHIL REMESH" w:date="2025-03-27T00:13:00Z" w16du:dateUtc="2025-03-27T00:13:00Z">
          <w:pPr>
            <w:pStyle w:val="Heading3"/>
            <w:spacing w:line="276" w:lineRule="auto"/>
          </w:pPr>
        </w:pPrChange>
      </w:pPr>
      <w:bookmarkStart w:id="1157" w:name="_Toc193910566"/>
      <w:bookmarkStart w:id="1158" w:name="_Toc193910638"/>
      <w:bookmarkStart w:id="1159" w:name="_Toc193912843"/>
      <w:bookmarkStart w:id="1160" w:name="_Toc193913870"/>
      <w:bookmarkStart w:id="1161" w:name="_Toc193914129"/>
      <w:bookmarkStart w:id="1162" w:name="_Toc193916123"/>
      <w:bookmarkStart w:id="1163" w:name="_Toc193924988"/>
      <w:bookmarkStart w:id="1164" w:name="_Toc193916124"/>
      <w:bookmarkStart w:id="1165" w:name="_Toc193924989"/>
      <w:bookmarkStart w:id="1166" w:name="_Toc195466503"/>
      <w:bookmarkEnd w:id="1157"/>
      <w:bookmarkEnd w:id="1158"/>
      <w:bookmarkEnd w:id="1159"/>
      <w:bookmarkEnd w:id="1160"/>
      <w:bookmarkEnd w:id="1161"/>
      <w:bookmarkEnd w:id="1162"/>
      <w:bookmarkEnd w:id="1163"/>
      <w:ins w:id="1167" w:author="ANANDHAKRISHNAN MADATHIL REMESH" w:date="2025-03-27T00:02:00Z" w16du:dateUtc="2025-03-27T00:02:00Z">
        <w:r w:rsidRPr="00272B1A">
          <w:rPr>
            <w:bCs w:val="0"/>
          </w:rPr>
          <w:t>Problem Statement</w:t>
        </w:r>
        <w:bookmarkEnd w:id="1164"/>
        <w:bookmarkEnd w:id="1165"/>
        <w:bookmarkEnd w:id="1166"/>
      </w:ins>
    </w:p>
    <w:p w14:paraId="23028EAD" w14:textId="77777777" w:rsidR="009354C8" w:rsidRPr="00272B1A" w:rsidRDefault="009354C8">
      <w:pPr>
        <w:spacing w:before="100" w:beforeAutospacing="1" w:after="100" w:afterAutospacing="1" w:line="276" w:lineRule="auto"/>
        <w:jc w:val="both"/>
        <w:rPr>
          <w:ins w:id="1168" w:author="ANANDHAKRISHNAN MADATHIL REMESH" w:date="2025-03-27T00:02:00Z" w16du:dateUtc="2025-03-27T00:02:00Z"/>
          <w:rFonts w:ascii="Trebuchet MS" w:hAnsi="Trebuchet MS"/>
          <w:color w:val="000000"/>
        </w:rPr>
        <w:pPrChange w:id="1169" w:author="ANANDHAKRISHNAN MADATHIL REMESH" w:date="2025-04-11T19:28:00Z" w16du:dateUtc="2025-04-11T18:28:00Z">
          <w:pPr>
            <w:spacing w:before="100" w:beforeAutospacing="1" w:after="100" w:afterAutospacing="1" w:line="276" w:lineRule="auto"/>
          </w:pPr>
        </w:pPrChange>
      </w:pPr>
      <w:ins w:id="1170" w:author="ANANDHAKRISHNAN MADATHIL REMESH" w:date="2025-03-27T00:02:00Z" w16du:dateUtc="2025-03-27T00:02:00Z">
        <w:r w:rsidRPr="00272B1A">
          <w:rPr>
            <w:rFonts w:ascii="Trebuchet MS" w:hAnsi="Trebuchet MS"/>
            <w:color w:val="000000"/>
          </w:rPr>
          <w:t>Floods are not just natural disasters; they are relentless forces of destruction that uproot lives, dismantle economies, and alter landscapes within hours. In many parts of the world, communities are caught off guard by these catastrophes, left with little to no time to react. While meteorologists and hydrologists have worked tirelessly to improve flood prediction models, current approaches remain alarmingly inadequate.</w:t>
        </w:r>
      </w:ins>
    </w:p>
    <w:p w14:paraId="342854BF" w14:textId="54AA6B62" w:rsidR="009354C8" w:rsidRPr="00272B1A" w:rsidRDefault="009354C8">
      <w:pPr>
        <w:spacing w:before="100" w:beforeAutospacing="1" w:after="100" w:afterAutospacing="1" w:line="276" w:lineRule="auto"/>
        <w:jc w:val="both"/>
        <w:rPr>
          <w:ins w:id="1171" w:author="ANANDHAKRISHNAN MADATHIL REMESH" w:date="2025-03-27T00:02:00Z" w16du:dateUtc="2025-03-27T00:02:00Z"/>
          <w:rFonts w:ascii="Trebuchet MS" w:hAnsi="Trebuchet MS"/>
          <w:color w:val="000000"/>
        </w:rPr>
        <w:pPrChange w:id="1172" w:author="ANANDHAKRISHNAN MADATHIL REMESH" w:date="2025-04-11T19:28:00Z" w16du:dateUtc="2025-04-11T18:28:00Z">
          <w:pPr>
            <w:spacing w:before="100" w:beforeAutospacing="1" w:after="100" w:afterAutospacing="1" w:line="276" w:lineRule="auto"/>
          </w:pPr>
        </w:pPrChange>
      </w:pPr>
      <w:ins w:id="1173" w:author="ANANDHAKRISHNAN MADATHIL REMESH" w:date="2025-03-27T00:02:00Z" w16du:dateUtc="2025-03-27T00:02:00Z">
        <w:r w:rsidRPr="00272B1A">
          <w:rPr>
            <w:rFonts w:ascii="Trebuchet MS" w:hAnsi="Trebuchet MS"/>
            <w:color w:val="000000"/>
          </w:rPr>
          <w:t>Traditional flood prediction methods rely heavily on historical data, river discharge measurements, and topographical mapping. However, in an era where climate change is altering weather patterns unpredictably, these static models fail to capture the dynamic and nonlinear nature of flood events. The consequences are dire</w:t>
        </w:r>
      </w:ins>
      <w:ins w:id="1174" w:author="ANANDHAKRISHNAN MADATHIL REMESH" w:date="2025-04-08T13:25:00Z" w16du:dateUtc="2025-04-08T12:25:00Z">
        <w:r w:rsidR="005C19A3">
          <w:rPr>
            <w:rFonts w:ascii="Trebuchet MS" w:hAnsi="Trebuchet MS"/>
            <w:color w:val="000000"/>
          </w:rPr>
          <w:t xml:space="preserve"> </w:t>
        </w:r>
      </w:ins>
      <w:ins w:id="1175" w:author="ANANDHAKRISHNAN MADATHIL REMESH" w:date="2025-03-27T00:02:00Z" w16du:dateUtc="2025-03-27T00:02:00Z">
        <w:r w:rsidRPr="00272B1A">
          <w:rPr>
            <w:rFonts w:ascii="Trebuchet MS" w:hAnsi="Trebuchet MS"/>
            <w:color w:val="000000"/>
          </w:rPr>
          <w:t>delayed evacuation plans, overwhelmed emergency responders, and infrastructure unable to withstand the impact of sudden flooding. Rapid urbanization and deforestation further exacerbate the situation, rendering old methodologies obsolete.</w:t>
        </w:r>
      </w:ins>
    </w:p>
    <w:p w14:paraId="0A47EB52" w14:textId="696BA9C0" w:rsidR="009354C8" w:rsidRPr="00272B1A" w:rsidRDefault="009354C8">
      <w:pPr>
        <w:spacing w:before="100" w:beforeAutospacing="1" w:after="100" w:afterAutospacing="1" w:line="276" w:lineRule="auto"/>
        <w:jc w:val="both"/>
        <w:rPr>
          <w:ins w:id="1176" w:author="ANANDHAKRISHNAN MADATHIL REMESH" w:date="2025-03-27T00:02:00Z" w16du:dateUtc="2025-03-27T00:02:00Z"/>
          <w:rFonts w:ascii="Trebuchet MS" w:hAnsi="Trebuchet MS"/>
          <w:color w:val="000000"/>
        </w:rPr>
        <w:pPrChange w:id="1177" w:author="ANANDHAKRISHNAN MADATHIL REMESH" w:date="2025-04-11T19:28:00Z" w16du:dateUtc="2025-04-11T18:28:00Z">
          <w:pPr>
            <w:spacing w:before="100" w:beforeAutospacing="1" w:after="100" w:afterAutospacing="1" w:line="276" w:lineRule="auto"/>
          </w:pPr>
        </w:pPrChange>
      </w:pPr>
      <w:ins w:id="1178" w:author="ANANDHAKRISHNAN MADATHIL REMESH" w:date="2025-03-27T00:02:00Z" w16du:dateUtc="2025-03-27T00:02:00Z">
        <w:r w:rsidRPr="00272B1A">
          <w:rPr>
            <w:rFonts w:ascii="Trebuchet MS" w:hAnsi="Trebuchet MS"/>
            <w:color w:val="000000"/>
          </w:rPr>
          <w:t>The need for a transformative solution has never been more urgent. Flood prediction must evolve beyond its conventional form into an intelligent, real-time, and adaptive system that can integrate multiple data sources, identify risks dynamically, and provide actionable insights. Without significant advancements in predictive technologies, floods will continue to devastate vulnerable communities, leading to loss of lives, displacement of populations, and extensive economic damage. This research takes a bold step forward, leveraging artificial intelligence to build a flood prediction and mapping system that empowers communities and disaster response teams with reliable, real-time insights</w:t>
        </w:r>
      </w:ins>
      <w:ins w:id="1179" w:author="ANANDHAKRISHNAN MADATHIL REMESH" w:date="2025-04-08T13:25:00Z" w16du:dateUtc="2025-04-08T12:25:00Z">
        <w:r w:rsidR="005C19A3">
          <w:rPr>
            <w:rFonts w:ascii="Trebuchet MS" w:hAnsi="Trebuchet MS"/>
            <w:color w:val="000000"/>
          </w:rPr>
          <w:t xml:space="preserve"> </w:t>
        </w:r>
      </w:ins>
      <w:ins w:id="1180" w:author="ANANDHAKRISHNAN MADATHIL REMESH" w:date="2025-03-27T00:02:00Z" w16du:dateUtc="2025-03-27T00:02:00Z">
        <w:r w:rsidRPr="00272B1A">
          <w:rPr>
            <w:rFonts w:ascii="Trebuchet MS" w:hAnsi="Trebuchet MS"/>
            <w:color w:val="000000"/>
          </w:rPr>
          <w:t>because preparedness is the key to resilience.</w:t>
        </w:r>
      </w:ins>
    </w:p>
    <w:p w14:paraId="041B6AA8" w14:textId="77777777" w:rsidR="009354C8" w:rsidRPr="00272B1A" w:rsidRDefault="009354C8" w:rsidP="009354C8">
      <w:pPr>
        <w:spacing w:line="276" w:lineRule="auto"/>
        <w:rPr>
          <w:ins w:id="1181" w:author="ANANDHAKRISHNAN MADATHIL REMESH" w:date="2025-03-27T00:02:00Z" w16du:dateUtc="2025-03-27T00:02:00Z"/>
          <w:rFonts w:ascii="Trebuchet MS" w:hAnsi="Trebuchet MS"/>
        </w:rPr>
      </w:pPr>
    </w:p>
    <w:p w14:paraId="2AD7558C" w14:textId="77777777" w:rsidR="009354C8" w:rsidRPr="00272B1A" w:rsidRDefault="009354C8" w:rsidP="009354C8">
      <w:pPr>
        <w:spacing w:line="276" w:lineRule="auto"/>
        <w:rPr>
          <w:ins w:id="1182" w:author="ANANDHAKRISHNAN MADATHIL REMESH" w:date="2025-03-27T00:02:00Z" w16du:dateUtc="2025-03-27T00:02:00Z"/>
          <w:rFonts w:ascii="Trebuchet MS" w:hAnsi="Trebuchet MS"/>
        </w:rPr>
      </w:pPr>
    </w:p>
    <w:p w14:paraId="21F99D46" w14:textId="77777777" w:rsidR="009354C8" w:rsidRPr="00272B1A" w:rsidRDefault="009354C8">
      <w:pPr>
        <w:pStyle w:val="Heading2"/>
        <w:rPr>
          <w:ins w:id="1183" w:author="ANANDHAKRISHNAN MADATHIL REMESH" w:date="2025-03-27T00:02:00Z" w16du:dateUtc="2025-03-27T00:02:00Z"/>
          <w:bCs w:val="0"/>
        </w:rPr>
        <w:pPrChange w:id="1184" w:author="ANANDHAKRISHNAN MADATHIL REMESH" w:date="2025-03-27T00:13:00Z" w16du:dateUtc="2025-03-27T00:13:00Z">
          <w:pPr>
            <w:pStyle w:val="Heading3"/>
            <w:spacing w:line="276" w:lineRule="auto"/>
          </w:pPr>
        </w:pPrChange>
      </w:pPr>
      <w:bookmarkStart w:id="1185" w:name="_Toc193910568"/>
      <w:bookmarkStart w:id="1186" w:name="_Toc193910640"/>
      <w:bookmarkStart w:id="1187" w:name="_Toc193912845"/>
      <w:bookmarkStart w:id="1188" w:name="_Toc193913872"/>
      <w:bookmarkStart w:id="1189" w:name="_Toc193914131"/>
      <w:bookmarkStart w:id="1190" w:name="_Toc193916125"/>
      <w:bookmarkStart w:id="1191" w:name="_Toc193924990"/>
      <w:bookmarkStart w:id="1192" w:name="_Toc193916126"/>
      <w:bookmarkStart w:id="1193" w:name="_Toc193924991"/>
      <w:bookmarkStart w:id="1194" w:name="_Toc195466504"/>
      <w:bookmarkEnd w:id="1185"/>
      <w:bookmarkEnd w:id="1186"/>
      <w:bookmarkEnd w:id="1187"/>
      <w:bookmarkEnd w:id="1188"/>
      <w:bookmarkEnd w:id="1189"/>
      <w:bookmarkEnd w:id="1190"/>
      <w:bookmarkEnd w:id="1191"/>
      <w:ins w:id="1195" w:author="ANANDHAKRISHNAN MADATHIL REMESH" w:date="2025-03-27T00:02:00Z" w16du:dateUtc="2025-03-27T00:02:00Z">
        <w:r w:rsidRPr="00272B1A">
          <w:rPr>
            <w:bCs w:val="0"/>
          </w:rPr>
          <w:t>Proposed Solution</w:t>
        </w:r>
        <w:bookmarkEnd w:id="1192"/>
        <w:bookmarkEnd w:id="1193"/>
        <w:bookmarkEnd w:id="1194"/>
      </w:ins>
    </w:p>
    <w:p w14:paraId="00134FDD" w14:textId="77777777" w:rsidR="009354C8" w:rsidRPr="00272B1A" w:rsidRDefault="009354C8" w:rsidP="009354C8">
      <w:pPr>
        <w:spacing w:line="276" w:lineRule="auto"/>
        <w:rPr>
          <w:ins w:id="1196" w:author="ANANDHAKRISHNAN MADATHIL REMESH" w:date="2025-03-27T00:02:00Z" w16du:dateUtc="2025-03-27T00:02:00Z"/>
          <w:rFonts w:ascii="Trebuchet MS" w:hAnsi="Trebuchet MS"/>
        </w:rPr>
      </w:pPr>
    </w:p>
    <w:p w14:paraId="7FEB850F" w14:textId="51769142" w:rsidR="009354C8" w:rsidRPr="00272B1A" w:rsidRDefault="009354C8">
      <w:pPr>
        <w:spacing w:before="100" w:beforeAutospacing="1" w:after="100" w:afterAutospacing="1" w:line="276" w:lineRule="auto"/>
        <w:jc w:val="both"/>
        <w:rPr>
          <w:ins w:id="1197" w:author="ANANDHAKRISHNAN MADATHIL REMESH" w:date="2025-03-27T00:02:00Z" w16du:dateUtc="2025-03-27T00:02:00Z"/>
          <w:rFonts w:ascii="Trebuchet MS" w:hAnsi="Trebuchet MS"/>
          <w:color w:val="000000"/>
        </w:rPr>
        <w:pPrChange w:id="1198" w:author="ANANDHAKRISHNAN MADATHIL REMESH" w:date="2025-04-11T19:28:00Z" w16du:dateUtc="2025-04-11T18:28:00Z">
          <w:pPr>
            <w:spacing w:before="100" w:beforeAutospacing="1" w:after="100" w:afterAutospacing="1" w:line="276" w:lineRule="auto"/>
          </w:pPr>
        </w:pPrChange>
      </w:pPr>
      <w:ins w:id="1199" w:author="ANANDHAKRISHNAN MADATHIL REMESH" w:date="2025-03-27T00:02:00Z" w16du:dateUtc="2025-03-27T00:02:00Z">
        <w:r w:rsidRPr="00272B1A">
          <w:rPr>
            <w:rFonts w:ascii="Trebuchet MS" w:hAnsi="Trebuchet MS"/>
            <w:color w:val="000000"/>
          </w:rPr>
          <w:t>To address the limitations of traditional flood prediction methods, this study proposes the adoption of machine learning (ML) and deep learning (DL) techniques</w:t>
        </w:r>
      </w:ins>
      <w:ins w:id="1200" w:author="ANANDHAKRISHNAN MADATHIL REMESH" w:date="2025-04-08T13:25:00Z" w16du:dateUtc="2025-04-08T12:25:00Z">
        <w:r w:rsidR="005C19A3">
          <w:rPr>
            <w:rFonts w:ascii="Trebuchet MS" w:hAnsi="Trebuchet MS"/>
            <w:color w:val="000000"/>
          </w:rPr>
          <w:t xml:space="preserve"> </w:t>
        </w:r>
      </w:ins>
      <w:ins w:id="1201" w:author="ANANDHAKRISHNAN MADATHIL REMESH" w:date="2025-03-27T00:02:00Z" w16du:dateUtc="2025-03-27T00:02:00Z">
        <w:r w:rsidRPr="00272B1A">
          <w:rPr>
            <w:rFonts w:ascii="Trebuchet MS" w:hAnsi="Trebuchet MS"/>
            <w:color w:val="000000"/>
          </w:rPr>
          <w:t>specifically </w:t>
        </w:r>
        <w:proofErr w:type="spellStart"/>
        <w:r w:rsidRPr="00272B1A">
          <w:rPr>
            <w:rFonts w:ascii="Trebuchet MS" w:hAnsi="Trebuchet MS"/>
            <w:color w:val="000000"/>
          </w:rPr>
          <w:t>XGBoost</w:t>
        </w:r>
        <w:proofErr w:type="spellEnd"/>
        <w:r w:rsidRPr="00272B1A">
          <w:rPr>
            <w:rFonts w:ascii="Trebuchet MS" w:hAnsi="Trebuchet MS"/>
            <w:color w:val="000000"/>
          </w:rPr>
          <w:t>, Random Forest models, and U-Net architectures</w:t>
        </w:r>
      </w:ins>
      <w:ins w:id="1202" w:author="ANANDHAKRISHNAN MADATHIL REMESH" w:date="2025-04-08T13:26:00Z" w16du:dateUtc="2025-04-08T12:26:00Z">
        <w:r w:rsidR="005C19A3">
          <w:rPr>
            <w:rFonts w:ascii="Trebuchet MS" w:hAnsi="Trebuchet MS"/>
            <w:color w:val="000000"/>
          </w:rPr>
          <w:t xml:space="preserve"> </w:t>
        </w:r>
      </w:ins>
      <w:ins w:id="1203" w:author="ANANDHAKRISHNAN MADATHIL REMESH" w:date="2025-03-27T00:02:00Z" w16du:dateUtc="2025-03-27T00:02:00Z">
        <w:r w:rsidRPr="00272B1A">
          <w:rPr>
            <w:rFonts w:ascii="Trebuchet MS" w:hAnsi="Trebuchet MS"/>
            <w:color w:val="000000"/>
          </w:rPr>
          <w:t>to enhance flood prediction, mapping, and early warning systems.</w:t>
        </w:r>
      </w:ins>
    </w:p>
    <w:p w14:paraId="095C7E00" w14:textId="77777777" w:rsidR="009354C8" w:rsidRPr="00272B1A" w:rsidRDefault="009354C8">
      <w:pPr>
        <w:spacing w:before="100" w:beforeAutospacing="1" w:after="100" w:afterAutospacing="1" w:line="276" w:lineRule="auto"/>
        <w:jc w:val="both"/>
        <w:rPr>
          <w:ins w:id="1204" w:author="ANANDHAKRISHNAN MADATHIL REMESH" w:date="2025-03-27T00:02:00Z" w16du:dateUtc="2025-03-27T00:02:00Z"/>
          <w:rFonts w:ascii="Trebuchet MS" w:hAnsi="Trebuchet MS"/>
          <w:color w:val="000000"/>
        </w:rPr>
        <w:pPrChange w:id="1205" w:author="ANANDHAKRISHNAN MADATHIL REMESH" w:date="2025-04-11T19:28:00Z" w16du:dateUtc="2025-04-11T18:28:00Z">
          <w:pPr>
            <w:spacing w:before="100" w:beforeAutospacing="1" w:after="100" w:afterAutospacing="1" w:line="276" w:lineRule="auto"/>
          </w:pPr>
        </w:pPrChange>
      </w:pPr>
      <w:proofErr w:type="spellStart"/>
      <w:ins w:id="1206" w:author="ANANDHAKRISHNAN MADATHIL REMESH" w:date="2025-03-27T00:02:00Z" w16du:dateUtc="2025-03-27T00:02:00Z">
        <w:r w:rsidRPr="00272B1A">
          <w:rPr>
            <w:rFonts w:ascii="Trebuchet MS" w:hAnsi="Trebuchet MS"/>
            <w:color w:val="000000"/>
          </w:rPr>
          <w:t>XGBoost</w:t>
        </w:r>
        <w:proofErr w:type="spellEnd"/>
        <w:r w:rsidRPr="00272B1A">
          <w:rPr>
            <w:rFonts w:ascii="Trebuchet MS" w:hAnsi="Trebuchet MS"/>
            <w:color w:val="000000"/>
          </w:rPr>
          <w:t xml:space="preserve"> and Random Forest models, known for their ability to handle structured data, will be used to analyze historical and real-time hydrological parameters such as rainfall, drainage capacity, and river discharge levels. These models have been widely applied for predictive analytics due to their efficiency in handling large-scale datasets and capturing non-linear relationships in flood-related variables.</w:t>
        </w:r>
      </w:ins>
    </w:p>
    <w:p w14:paraId="3C5A762E" w14:textId="77777777" w:rsidR="009354C8" w:rsidRPr="00272B1A" w:rsidRDefault="009354C8">
      <w:pPr>
        <w:spacing w:before="100" w:beforeAutospacing="1" w:after="100" w:afterAutospacing="1" w:line="276" w:lineRule="auto"/>
        <w:jc w:val="both"/>
        <w:rPr>
          <w:ins w:id="1207" w:author="ANANDHAKRISHNAN MADATHIL REMESH" w:date="2025-03-27T00:02:00Z" w16du:dateUtc="2025-03-27T00:02:00Z"/>
          <w:rFonts w:ascii="Trebuchet MS" w:hAnsi="Trebuchet MS"/>
          <w:color w:val="000000"/>
        </w:rPr>
        <w:pPrChange w:id="1208" w:author="ANANDHAKRISHNAN MADATHIL REMESH" w:date="2025-04-11T19:28:00Z" w16du:dateUtc="2025-04-11T18:28:00Z">
          <w:pPr>
            <w:spacing w:before="100" w:beforeAutospacing="1" w:after="100" w:afterAutospacing="1" w:line="276" w:lineRule="auto"/>
          </w:pPr>
        </w:pPrChange>
      </w:pPr>
      <w:ins w:id="1209" w:author="ANANDHAKRISHNAN MADATHIL REMESH" w:date="2025-03-27T00:02:00Z" w16du:dateUtc="2025-03-27T00:02:00Z">
        <w:r w:rsidRPr="00272B1A">
          <w:rPr>
            <w:rFonts w:ascii="Trebuchet MS" w:hAnsi="Trebuchet MS"/>
            <w:color w:val="000000"/>
          </w:rPr>
          <w:t>In addition, U-Net, a deep learning model specialized for image segmentation, will be used for flood extent mapping. By processing high-resolution satellite imagery, U-Net can delineate flood-prone regions, providing an accurate representation of affected areas. This is particularly crucial for real-time decision-making and emergency response planning.</w:t>
        </w:r>
      </w:ins>
    </w:p>
    <w:p w14:paraId="757494AE" w14:textId="77777777" w:rsidR="009354C8" w:rsidRPr="00272B1A" w:rsidRDefault="009354C8">
      <w:pPr>
        <w:spacing w:before="100" w:beforeAutospacing="1" w:after="100" w:afterAutospacing="1" w:line="276" w:lineRule="auto"/>
        <w:jc w:val="both"/>
        <w:rPr>
          <w:ins w:id="1210" w:author="ANANDHAKRISHNAN MADATHIL REMESH" w:date="2025-03-27T00:02:00Z" w16du:dateUtc="2025-03-27T00:02:00Z"/>
          <w:rFonts w:ascii="Trebuchet MS" w:hAnsi="Trebuchet MS"/>
          <w:color w:val="000000"/>
        </w:rPr>
        <w:pPrChange w:id="1211" w:author="ANANDHAKRISHNAN MADATHIL REMESH" w:date="2025-04-11T19:28:00Z" w16du:dateUtc="2025-04-11T18:28:00Z">
          <w:pPr>
            <w:spacing w:before="100" w:beforeAutospacing="1" w:after="100" w:afterAutospacing="1" w:line="276" w:lineRule="auto"/>
          </w:pPr>
        </w:pPrChange>
      </w:pPr>
      <w:ins w:id="1212" w:author="ANANDHAKRISHNAN MADATHIL REMESH" w:date="2025-03-27T00:02:00Z" w16du:dateUtc="2025-03-27T00:02:00Z">
        <w:r w:rsidRPr="00272B1A">
          <w:rPr>
            <w:rFonts w:ascii="Trebuchet MS" w:hAnsi="Trebuchet MS"/>
            <w:color w:val="000000"/>
          </w:rPr>
          <w:t>The proposed AI-driven system will integrate these models into an interactive </w:t>
        </w:r>
        <w:proofErr w:type="spellStart"/>
        <w:r w:rsidRPr="00272B1A">
          <w:rPr>
            <w:rFonts w:ascii="Trebuchet MS" w:hAnsi="Trebuchet MS"/>
            <w:color w:val="000000"/>
          </w:rPr>
          <w:t>Streamlit</w:t>
        </w:r>
        <w:proofErr w:type="spellEnd"/>
        <w:r w:rsidRPr="00272B1A">
          <w:rPr>
            <w:rFonts w:ascii="Trebuchet MS" w:hAnsi="Trebuchet MS"/>
            <w:color w:val="000000"/>
          </w:rPr>
          <w:t>-based dashboard that provides real-time flood predictions, visual risk assessments, and early warning notifications. This solution will:</w:t>
        </w:r>
      </w:ins>
    </w:p>
    <w:p w14:paraId="1478CC7A" w14:textId="77777777" w:rsidR="009354C8" w:rsidRPr="00272B1A" w:rsidRDefault="009354C8" w:rsidP="009354C8">
      <w:pPr>
        <w:numPr>
          <w:ilvl w:val="0"/>
          <w:numId w:val="17"/>
        </w:numPr>
        <w:spacing w:before="100" w:beforeAutospacing="1" w:after="100" w:afterAutospacing="1" w:line="276" w:lineRule="auto"/>
        <w:rPr>
          <w:ins w:id="1213" w:author="ANANDHAKRISHNAN MADATHIL REMESH" w:date="2025-03-27T00:02:00Z" w16du:dateUtc="2025-03-27T00:02:00Z"/>
          <w:rFonts w:ascii="Trebuchet MS" w:hAnsi="Trebuchet MS"/>
          <w:color w:val="000000"/>
        </w:rPr>
      </w:pPr>
      <w:ins w:id="1214" w:author="ANANDHAKRISHNAN MADATHIL REMESH" w:date="2025-03-27T00:02:00Z" w16du:dateUtc="2025-03-27T00:02:00Z">
        <w:r w:rsidRPr="00272B1A">
          <w:rPr>
            <w:rFonts w:ascii="Trebuchet MS" w:hAnsi="Trebuchet MS"/>
            <w:color w:val="000000"/>
          </w:rPr>
          <w:t>Improve the accuracy of flood forecasting by leveraging advanced machine learning techniques.</w:t>
        </w:r>
      </w:ins>
    </w:p>
    <w:p w14:paraId="79492222" w14:textId="77777777" w:rsidR="009354C8" w:rsidRPr="00272B1A" w:rsidRDefault="009354C8" w:rsidP="009354C8">
      <w:pPr>
        <w:numPr>
          <w:ilvl w:val="0"/>
          <w:numId w:val="17"/>
        </w:numPr>
        <w:spacing w:before="100" w:beforeAutospacing="1" w:after="100" w:afterAutospacing="1" w:line="276" w:lineRule="auto"/>
        <w:rPr>
          <w:ins w:id="1215" w:author="ANANDHAKRISHNAN MADATHIL REMESH" w:date="2025-03-27T00:02:00Z" w16du:dateUtc="2025-03-27T00:02:00Z"/>
          <w:rFonts w:ascii="Trebuchet MS" w:hAnsi="Trebuchet MS"/>
          <w:color w:val="000000"/>
        </w:rPr>
      </w:pPr>
      <w:ins w:id="1216" w:author="ANANDHAKRISHNAN MADATHIL REMESH" w:date="2025-03-27T00:02:00Z" w16du:dateUtc="2025-03-27T00:02:00Z">
        <w:r w:rsidRPr="00272B1A">
          <w:rPr>
            <w:rFonts w:ascii="Trebuchet MS" w:hAnsi="Trebuchet MS"/>
            <w:color w:val="000000"/>
          </w:rPr>
          <w:t>Enhance situational awareness through dynamic, real-time flood mapping.</w:t>
        </w:r>
      </w:ins>
    </w:p>
    <w:p w14:paraId="05AF6CF0" w14:textId="77777777" w:rsidR="009354C8" w:rsidRPr="00272B1A" w:rsidRDefault="009354C8" w:rsidP="009354C8">
      <w:pPr>
        <w:numPr>
          <w:ilvl w:val="0"/>
          <w:numId w:val="17"/>
        </w:numPr>
        <w:spacing w:before="100" w:beforeAutospacing="1" w:after="100" w:afterAutospacing="1" w:line="276" w:lineRule="auto"/>
        <w:rPr>
          <w:ins w:id="1217" w:author="ANANDHAKRISHNAN MADATHIL REMESH" w:date="2025-03-27T00:02:00Z" w16du:dateUtc="2025-03-27T00:02:00Z"/>
          <w:rFonts w:ascii="Trebuchet MS" w:hAnsi="Trebuchet MS"/>
          <w:color w:val="000000"/>
        </w:rPr>
      </w:pPr>
      <w:ins w:id="1218" w:author="ANANDHAKRISHNAN MADATHIL REMESH" w:date="2025-03-27T00:02:00Z" w16du:dateUtc="2025-03-27T00:02:00Z">
        <w:r w:rsidRPr="00272B1A">
          <w:rPr>
            <w:rFonts w:ascii="Trebuchet MS" w:hAnsi="Trebuchet MS"/>
            <w:color w:val="000000"/>
          </w:rPr>
          <w:t>Support disaster management agencies and communities by providing actionable insights for preparedness and response.</w:t>
        </w:r>
      </w:ins>
    </w:p>
    <w:p w14:paraId="35F2ECF5" w14:textId="77777777" w:rsidR="009354C8" w:rsidRPr="00272B1A" w:rsidRDefault="009354C8">
      <w:pPr>
        <w:spacing w:before="100" w:beforeAutospacing="1" w:after="100" w:afterAutospacing="1" w:line="276" w:lineRule="auto"/>
        <w:jc w:val="both"/>
        <w:rPr>
          <w:ins w:id="1219" w:author="ANANDHAKRISHNAN MADATHIL REMESH" w:date="2025-03-27T00:02:00Z" w16du:dateUtc="2025-03-27T00:02:00Z"/>
          <w:rFonts w:ascii="Trebuchet MS" w:hAnsi="Trebuchet MS"/>
          <w:color w:val="000000"/>
        </w:rPr>
        <w:pPrChange w:id="1220" w:author="ANANDHAKRISHNAN MADATHIL REMESH" w:date="2025-04-11T19:28:00Z" w16du:dateUtc="2025-04-11T18:28:00Z">
          <w:pPr>
            <w:spacing w:before="100" w:beforeAutospacing="1" w:after="100" w:afterAutospacing="1" w:line="276" w:lineRule="auto"/>
          </w:pPr>
        </w:pPrChange>
      </w:pPr>
      <w:ins w:id="1221" w:author="ANANDHAKRISHNAN MADATHIL REMESH" w:date="2025-03-27T00:02:00Z" w16du:dateUtc="2025-03-27T00:02:00Z">
        <w:r w:rsidRPr="00272B1A">
          <w:rPr>
            <w:rFonts w:ascii="Trebuchet MS" w:hAnsi="Trebuchet MS"/>
            <w:color w:val="000000"/>
          </w:rPr>
          <w:t>By combining predictive analytics with geospatial mapping, this research aims to develop a comprehensive and adaptive flood prediction system that minimizes the devastating impact of floods, ultimately saving lives, reducing economic losses, and strengthening disaster resilience.</w:t>
        </w:r>
      </w:ins>
    </w:p>
    <w:p w14:paraId="43794E91" w14:textId="77777777" w:rsidR="009354C8" w:rsidRPr="00272B1A" w:rsidRDefault="009354C8" w:rsidP="009354C8">
      <w:pPr>
        <w:spacing w:line="276" w:lineRule="auto"/>
        <w:rPr>
          <w:ins w:id="1222" w:author="ANANDHAKRISHNAN MADATHIL REMESH" w:date="2025-03-27T00:02:00Z" w16du:dateUtc="2025-03-27T00:02:00Z"/>
          <w:rFonts w:ascii="Trebuchet MS" w:hAnsi="Trebuchet MS"/>
        </w:rPr>
      </w:pPr>
    </w:p>
    <w:p w14:paraId="1FC7E92B" w14:textId="77777777" w:rsidR="009354C8" w:rsidRPr="00272B1A" w:rsidRDefault="009354C8">
      <w:pPr>
        <w:pStyle w:val="Heading2"/>
        <w:rPr>
          <w:ins w:id="1223" w:author="ANANDHAKRISHNAN MADATHIL REMESH" w:date="2025-03-27T00:02:00Z" w16du:dateUtc="2025-03-27T00:02:00Z"/>
          <w:bCs w:val="0"/>
        </w:rPr>
        <w:pPrChange w:id="1224" w:author="ANANDHAKRISHNAN MADATHIL REMESH" w:date="2025-03-27T00:14:00Z" w16du:dateUtc="2025-03-27T00:14:00Z">
          <w:pPr>
            <w:pStyle w:val="Heading3"/>
            <w:spacing w:line="276" w:lineRule="auto"/>
          </w:pPr>
        </w:pPrChange>
      </w:pPr>
      <w:bookmarkStart w:id="1225" w:name="_Toc193910570"/>
      <w:bookmarkStart w:id="1226" w:name="_Toc193910642"/>
      <w:bookmarkStart w:id="1227" w:name="_Toc193912847"/>
      <w:bookmarkStart w:id="1228" w:name="_Toc193913874"/>
      <w:bookmarkStart w:id="1229" w:name="_Toc193914133"/>
      <w:bookmarkStart w:id="1230" w:name="_Toc193916127"/>
      <w:bookmarkStart w:id="1231" w:name="_Toc193924992"/>
      <w:bookmarkStart w:id="1232" w:name="_Toc193916128"/>
      <w:bookmarkStart w:id="1233" w:name="_Toc193924993"/>
      <w:bookmarkStart w:id="1234" w:name="_Toc195466505"/>
      <w:bookmarkEnd w:id="1225"/>
      <w:bookmarkEnd w:id="1226"/>
      <w:bookmarkEnd w:id="1227"/>
      <w:bookmarkEnd w:id="1228"/>
      <w:bookmarkEnd w:id="1229"/>
      <w:bookmarkEnd w:id="1230"/>
      <w:bookmarkEnd w:id="1231"/>
      <w:ins w:id="1235" w:author="ANANDHAKRISHNAN MADATHIL REMESH" w:date="2025-03-27T00:02:00Z" w16du:dateUtc="2025-03-27T00:02:00Z">
        <w:r w:rsidRPr="00272B1A">
          <w:rPr>
            <w:bCs w:val="0"/>
          </w:rPr>
          <w:t>AIMS and objectives</w:t>
        </w:r>
        <w:bookmarkEnd w:id="1232"/>
        <w:bookmarkEnd w:id="1233"/>
        <w:bookmarkEnd w:id="1234"/>
      </w:ins>
    </w:p>
    <w:p w14:paraId="1435860D" w14:textId="77777777" w:rsidR="00EF4DD2" w:rsidRPr="00EF4DD2" w:rsidRDefault="00EF4DD2">
      <w:pPr>
        <w:pStyle w:val="p1"/>
        <w:spacing w:line="276" w:lineRule="auto"/>
        <w:jc w:val="both"/>
        <w:rPr>
          <w:ins w:id="1236" w:author="ANANDHAKRISHNAN MADATHIL REMESH" w:date="2025-03-27T13:28:00Z" w16du:dateUtc="2025-03-27T13:28:00Z"/>
          <w:rFonts w:ascii="Trebuchet MS" w:hAnsi="Trebuchet MS"/>
          <w:rPrChange w:id="1237" w:author="ANANDHAKRISHNAN MADATHIL REMESH" w:date="2025-03-27T13:28:00Z" w16du:dateUtc="2025-03-27T13:28:00Z">
            <w:rPr>
              <w:ins w:id="1238" w:author="ANANDHAKRISHNAN MADATHIL REMESH" w:date="2025-03-27T13:28:00Z" w16du:dateUtc="2025-03-27T13:28:00Z"/>
            </w:rPr>
          </w:rPrChange>
        </w:rPr>
        <w:pPrChange w:id="1239" w:author="ANANDHAKRISHNAN MADATHIL REMESH" w:date="2025-03-27T13:29:00Z" w16du:dateUtc="2025-03-27T13:29:00Z">
          <w:pPr>
            <w:pStyle w:val="p1"/>
          </w:pPr>
        </w:pPrChange>
      </w:pPr>
      <w:ins w:id="1240" w:author="ANANDHAKRISHNAN MADATHIL REMESH" w:date="2025-03-27T13:28:00Z" w16du:dateUtc="2025-03-27T13:28:00Z">
        <w:r w:rsidRPr="00EF4DD2">
          <w:rPr>
            <w:rFonts w:ascii="Trebuchet MS" w:hAnsi="Trebuchet MS"/>
            <w:rPrChange w:id="1241" w:author="ANANDHAKRISHNAN MADATHIL REMESH" w:date="2025-03-27T13:28:00Z" w16du:dateUtc="2025-03-27T13:28:00Z">
              <w:rPr/>
            </w:rPrChange>
          </w:rPr>
          <w:t xml:space="preserve">The aim of this research is to develop an advanced artificial intelligence-based flood prediction and monitoring system that significantly enhances early warning </w:t>
        </w:r>
        <w:r w:rsidRPr="00EF4DD2">
          <w:rPr>
            <w:rFonts w:ascii="Trebuchet MS" w:hAnsi="Trebuchet MS"/>
            <w:rPrChange w:id="1242" w:author="ANANDHAKRISHNAN MADATHIL REMESH" w:date="2025-03-27T13:28:00Z" w16du:dateUtc="2025-03-27T13:28:00Z">
              <w:rPr/>
            </w:rPrChange>
          </w:rPr>
          <w:lastRenderedPageBreak/>
          <w:t>mechanisms and supports proactive disaster preparedness. By integrating structured hydrological data with unstructured satellite imagery, the proposed system seeks to deliver high-accuracy flood risk predictions and real-time flood extent mapping. This integrated approach is intended to strengthen the decision-making capabilities of disaster response teams, policymakers, and local communities, ultimately contributing to reduced flood impact and improved disaster resilience.</w:t>
        </w:r>
      </w:ins>
    </w:p>
    <w:p w14:paraId="6464643B" w14:textId="77777777" w:rsidR="00EF4DD2" w:rsidRPr="00EF4DD2" w:rsidRDefault="00EF4DD2">
      <w:pPr>
        <w:pStyle w:val="p2"/>
        <w:spacing w:line="276" w:lineRule="auto"/>
        <w:jc w:val="both"/>
        <w:rPr>
          <w:ins w:id="1243" w:author="ANANDHAKRISHNAN MADATHIL REMESH" w:date="2025-03-27T13:28:00Z" w16du:dateUtc="2025-03-27T13:28:00Z"/>
          <w:rFonts w:ascii="Trebuchet MS" w:hAnsi="Trebuchet MS"/>
          <w:rPrChange w:id="1244" w:author="ANANDHAKRISHNAN MADATHIL REMESH" w:date="2025-03-27T13:28:00Z" w16du:dateUtc="2025-03-27T13:28:00Z">
            <w:rPr>
              <w:ins w:id="1245" w:author="ANANDHAKRISHNAN MADATHIL REMESH" w:date="2025-03-27T13:28:00Z" w16du:dateUtc="2025-03-27T13:28:00Z"/>
            </w:rPr>
          </w:rPrChange>
        </w:rPr>
        <w:pPrChange w:id="1246" w:author="ANANDHAKRISHNAN MADATHIL REMESH" w:date="2025-03-27T13:29:00Z" w16du:dateUtc="2025-03-27T13:29:00Z">
          <w:pPr>
            <w:pStyle w:val="p2"/>
          </w:pPr>
        </w:pPrChange>
      </w:pPr>
    </w:p>
    <w:p w14:paraId="7A661E85" w14:textId="77777777" w:rsidR="00EF4DD2" w:rsidRPr="00EF4DD2" w:rsidRDefault="00EF4DD2">
      <w:pPr>
        <w:pStyle w:val="p1"/>
        <w:spacing w:line="276" w:lineRule="auto"/>
        <w:jc w:val="both"/>
        <w:rPr>
          <w:ins w:id="1247" w:author="ANANDHAKRISHNAN MADATHIL REMESH" w:date="2025-03-27T13:28:00Z" w16du:dateUtc="2025-03-27T13:28:00Z"/>
          <w:rFonts w:ascii="Trebuchet MS" w:hAnsi="Trebuchet MS"/>
          <w:rPrChange w:id="1248" w:author="ANANDHAKRISHNAN MADATHIL REMESH" w:date="2025-03-27T13:28:00Z" w16du:dateUtc="2025-03-27T13:28:00Z">
            <w:rPr>
              <w:ins w:id="1249" w:author="ANANDHAKRISHNAN MADATHIL REMESH" w:date="2025-03-27T13:28:00Z" w16du:dateUtc="2025-03-27T13:28:00Z"/>
            </w:rPr>
          </w:rPrChange>
        </w:rPr>
        <w:pPrChange w:id="1250" w:author="ANANDHAKRISHNAN MADATHIL REMESH" w:date="2025-03-27T13:29:00Z" w16du:dateUtc="2025-03-27T13:29:00Z">
          <w:pPr>
            <w:pStyle w:val="p1"/>
          </w:pPr>
        </w:pPrChange>
      </w:pPr>
      <w:ins w:id="1251" w:author="ANANDHAKRISHNAN MADATHIL REMESH" w:date="2025-03-27T13:28:00Z" w16du:dateUtc="2025-03-27T13:28:00Z">
        <w:r w:rsidRPr="00EF4DD2">
          <w:rPr>
            <w:rFonts w:ascii="Trebuchet MS" w:hAnsi="Trebuchet MS"/>
            <w:rPrChange w:id="1252" w:author="ANANDHAKRISHNAN MADATHIL REMESH" w:date="2025-03-27T13:28:00Z" w16du:dateUtc="2025-03-27T13:28:00Z">
              <w:rPr/>
            </w:rPrChange>
          </w:rPr>
          <w:t>To achieve this aim, the research is guided by the following objectives:</w:t>
        </w:r>
      </w:ins>
    </w:p>
    <w:p w14:paraId="3AADD485" w14:textId="10FA3E41" w:rsidR="00EF4DD2" w:rsidRPr="00122514" w:rsidRDefault="00EF4DD2">
      <w:pPr>
        <w:pStyle w:val="p3"/>
        <w:numPr>
          <w:ilvl w:val="0"/>
          <w:numId w:val="58"/>
        </w:numPr>
        <w:spacing w:line="276" w:lineRule="auto"/>
        <w:jc w:val="both"/>
        <w:rPr>
          <w:ins w:id="1253" w:author="ANANDHAKRISHNAN MADATHIL REMESH" w:date="2025-03-27T13:28:00Z" w16du:dateUtc="2025-03-27T13:28:00Z"/>
          <w:rFonts w:ascii="Trebuchet MS" w:hAnsi="Trebuchet MS"/>
          <w:rPrChange w:id="1254" w:author="ANANDHAKRISHNAN MADATHIL REMESH" w:date="2025-03-31T23:35:00Z" w16du:dateUtc="2025-03-31T22:35:00Z">
            <w:rPr>
              <w:ins w:id="1255" w:author="ANANDHAKRISHNAN MADATHIL REMESH" w:date="2025-03-27T13:28:00Z" w16du:dateUtc="2025-03-27T13:28:00Z"/>
            </w:rPr>
          </w:rPrChange>
        </w:rPr>
        <w:pPrChange w:id="1256" w:author="ANANDHAKRISHNAN MADATHIL REMESH" w:date="2025-03-27T13:29:00Z" w16du:dateUtc="2025-03-27T13:29:00Z">
          <w:pPr>
            <w:pStyle w:val="p3"/>
          </w:pPr>
        </w:pPrChange>
      </w:pPr>
      <w:ins w:id="1257" w:author="ANANDHAKRISHNAN MADATHIL REMESH" w:date="2025-03-27T13:28:00Z" w16du:dateUtc="2025-03-27T13:28:00Z">
        <w:r w:rsidRPr="00122514">
          <w:rPr>
            <w:rFonts w:ascii="Trebuchet MS" w:hAnsi="Trebuchet MS"/>
            <w:rPrChange w:id="1258" w:author="ANANDHAKRISHNAN MADATHIL REMESH" w:date="2025-03-31T23:35:00Z" w16du:dateUtc="2025-03-31T22:35:00Z">
              <w:rPr>
                <w:b/>
                <w:bCs/>
              </w:rPr>
            </w:rPrChange>
          </w:rPr>
          <w:t xml:space="preserve">To develop a machine learning-based flood prediction model using </w:t>
        </w:r>
        <w:proofErr w:type="spellStart"/>
        <w:r w:rsidRPr="00122514">
          <w:rPr>
            <w:rFonts w:ascii="Trebuchet MS" w:hAnsi="Trebuchet MS"/>
            <w:rPrChange w:id="1259" w:author="ANANDHAKRISHNAN MADATHIL REMESH" w:date="2025-03-31T23:35:00Z" w16du:dateUtc="2025-03-31T22:35:00Z">
              <w:rPr>
                <w:b/>
                <w:bCs/>
              </w:rPr>
            </w:rPrChange>
          </w:rPr>
          <w:t>XGBoost</w:t>
        </w:r>
        <w:proofErr w:type="spellEnd"/>
        <w:r w:rsidRPr="00122514">
          <w:rPr>
            <w:rFonts w:ascii="Trebuchet MS" w:hAnsi="Trebuchet MS"/>
            <w:rPrChange w:id="1260" w:author="ANANDHAKRISHNAN MADATHIL REMESH" w:date="2025-03-31T23:35:00Z" w16du:dateUtc="2025-03-31T22:35:00Z">
              <w:rPr>
                <w:b/>
                <w:bCs/>
              </w:rPr>
            </w:rPrChange>
          </w:rPr>
          <w:t xml:space="preserve"> and Random Forest algorithms for analyzing structured hydrological data.</w:t>
        </w:r>
      </w:ins>
    </w:p>
    <w:p w14:paraId="39BEC410" w14:textId="64CFFAD6" w:rsidR="00EF4DD2" w:rsidRPr="00122514" w:rsidRDefault="00EF4DD2">
      <w:pPr>
        <w:pStyle w:val="p3"/>
        <w:numPr>
          <w:ilvl w:val="0"/>
          <w:numId w:val="58"/>
        </w:numPr>
        <w:spacing w:line="276" w:lineRule="auto"/>
        <w:jc w:val="both"/>
        <w:rPr>
          <w:ins w:id="1261" w:author="ANANDHAKRISHNAN MADATHIL REMESH" w:date="2025-03-27T13:28:00Z" w16du:dateUtc="2025-03-27T13:28:00Z"/>
          <w:rFonts w:ascii="Trebuchet MS" w:hAnsi="Trebuchet MS"/>
          <w:rPrChange w:id="1262" w:author="ANANDHAKRISHNAN MADATHIL REMESH" w:date="2025-03-31T23:35:00Z" w16du:dateUtc="2025-03-31T22:35:00Z">
            <w:rPr>
              <w:ins w:id="1263" w:author="ANANDHAKRISHNAN MADATHIL REMESH" w:date="2025-03-27T13:28:00Z" w16du:dateUtc="2025-03-27T13:28:00Z"/>
            </w:rPr>
          </w:rPrChange>
        </w:rPr>
        <w:pPrChange w:id="1264" w:author="ANANDHAKRISHNAN MADATHIL REMESH" w:date="2025-03-27T13:29:00Z" w16du:dateUtc="2025-03-27T13:29:00Z">
          <w:pPr>
            <w:pStyle w:val="p3"/>
          </w:pPr>
        </w:pPrChange>
      </w:pPr>
      <w:ins w:id="1265" w:author="ANANDHAKRISHNAN MADATHIL REMESH" w:date="2025-03-27T13:28:00Z" w16du:dateUtc="2025-03-27T13:28:00Z">
        <w:r w:rsidRPr="00122514">
          <w:rPr>
            <w:rFonts w:ascii="Trebuchet MS" w:hAnsi="Trebuchet MS"/>
            <w:rPrChange w:id="1266" w:author="ANANDHAKRISHNAN MADATHIL REMESH" w:date="2025-03-31T23:35:00Z" w16du:dateUtc="2025-03-31T22:35:00Z">
              <w:rPr>
                <w:b/>
                <w:bCs/>
              </w:rPr>
            </w:rPrChange>
          </w:rPr>
          <w:t>To implement a U-Net deep learning model for segmenting and mapping flood-prone regions using satellite imagery.</w:t>
        </w:r>
      </w:ins>
    </w:p>
    <w:p w14:paraId="66747A2B" w14:textId="0E69AC10" w:rsidR="00EF4DD2" w:rsidRPr="00122514" w:rsidRDefault="00EF4DD2">
      <w:pPr>
        <w:pStyle w:val="p3"/>
        <w:numPr>
          <w:ilvl w:val="0"/>
          <w:numId w:val="58"/>
        </w:numPr>
        <w:spacing w:line="276" w:lineRule="auto"/>
        <w:jc w:val="both"/>
        <w:rPr>
          <w:ins w:id="1267" w:author="ANANDHAKRISHNAN MADATHIL REMESH" w:date="2025-03-27T13:28:00Z" w16du:dateUtc="2025-03-27T13:28:00Z"/>
          <w:rFonts w:ascii="Trebuchet MS" w:hAnsi="Trebuchet MS"/>
          <w:rPrChange w:id="1268" w:author="ANANDHAKRISHNAN MADATHIL REMESH" w:date="2025-03-31T23:35:00Z" w16du:dateUtc="2025-03-31T22:35:00Z">
            <w:rPr>
              <w:ins w:id="1269" w:author="ANANDHAKRISHNAN MADATHIL REMESH" w:date="2025-03-27T13:28:00Z" w16du:dateUtc="2025-03-27T13:28:00Z"/>
            </w:rPr>
          </w:rPrChange>
        </w:rPr>
        <w:pPrChange w:id="1270" w:author="ANANDHAKRISHNAN MADATHIL REMESH" w:date="2025-03-27T13:29:00Z" w16du:dateUtc="2025-03-27T13:29:00Z">
          <w:pPr>
            <w:pStyle w:val="p3"/>
          </w:pPr>
        </w:pPrChange>
      </w:pPr>
      <w:ins w:id="1271" w:author="ANANDHAKRISHNAN MADATHIL REMESH" w:date="2025-03-27T13:28:00Z" w16du:dateUtc="2025-03-27T13:28:00Z">
        <w:r w:rsidRPr="00122514">
          <w:rPr>
            <w:rFonts w:ascii="Trebuchet MS" w:hAnsi="Trebuchet MS"/>
            <w:rPrChange w:id="1272" w:author="ANANDHAKRISHNAN MADATHIL REMESH" w:date="2025-03-31T23:35:00Z" w16du:dateUtc="2025-03-31T22:35:00Z">
              <w:rPr>
                <w:b/>
                <w:bCs/>
              </w:rPr>
            </w:rPrChange>
          </w:rPr>
          <w:t>To integrate structured and unstructured data into a unified prediction framework that enhances accuracy, spatial coverage, and reliability.</w:t>
        </w:r>
      </w:ins>
    </w:p>
    <w:p w14:paraId="1D7FB417" w14:textId="19D6D1AA" w:rsidR="00EF4DD2" w:rsidRPr="00EF4DD2" w:rsidRDefault="00EF4DD2">
      <w:pPr>
        <w:pStyle w:val="p3"/>
        <w:numPr>
          <w:ilvl w:val="0"/>
          <w:numId w:val="58"/>
        </w:numPr>
        <w:spacing w:line="276" w:lineRule="auto"/>
        <w:jc w:val="both"/>
        <w:rPr>
          <w:ins w:id="1273" w:author="ANANDHAKRISHNAN MADATHIL REMESH" w:date="2025-03-27T13:28:00Z" w16du:dateUtc="2025-03-27T13:28:00Z"/>
          <w:rFonts w:ascii="Trebuchet MS" w:hAnsi="Trebuchet MS"/>
          <w:rPrChange w:id="1274" w:author="ANANDHAKRISHNAN MADATHIL REMESH" w:date="2025-03-27T13:28:00Z" w16du:dateUtc="2025-03-27T13:28:00Z">
            <w:rPr>
              <w:ins w:id="1275" w:author="ANANDHAKRISHNAN MADATHIL REMESH" w:date="2025-03-27T13:28:00Z" w16du:dateUtc="2025-03-27T13:28:00Z"/>
            </w:rPr>
          </w:rPrChange>
        </w:rPr>
        <w:pPrChange w:id="1276" w:author="ANANDHAKRISHNAN MADATHIL REMESH" w:date="2025-03-27T13:29:00Z" w16du:dateUtc="2025-03-27T13:29:00Z">
          <w:pPr>
            <w:pStyle w:val="p3"/>
          </w:pPr>
        </w:pPrChange>
      </w:pPr>
      <w:ins w:id="1277" w:author="ANANDHAKRISHNAN MADATHIL REMESH" w:date="2025-03-27T13:28:00Z" w16du:dateUtc="2025-03-27T13:28:00Z">
        <w:r w:rsidRPr="00122514">
          <w:rPr>
            <w:rFonts w:ascii="Trebuchet MS" w:hAnsi="Trebuchet MS"/>
            <w:rPrChange w:id="1278" w:author="ANANDHAKRISHNAN MADATHIL REMESH" w:date="2025-03-31T23:35:00Z" w16du:dateUtc="2025-03-31T22:35:00Z">
              <w:rPr>
                <w:b/>
                <w:bCs/>
              </w:rPr>
            </w:rPrChange>
          </w:rPr>
          <w:t xml:space="preserve">To design an interactive, real-time dashboard using </w:t>
        </w:r>
        <w:proofErr w:type="spellStart"/>
        <w:r w:rsidRPr="00122514">
          <w:rPr>
            <w:rFonts w:ascii="Trebuchet MS" w:hAnsi="Trebuchet MS"/>
            <w:rPrChange w:id="1279" w:author="ANANDHAKRISHNAN MADATHIL REMESH" w:date="2025-03-31T23:35:00Z" w16du:dateUtc="2025-03-31T22:35:00Z">
              <w:rPr>
                <w:b/>
                <w:bCs/>
              </w:rPr>
            </w:rPrChange>
          </w:rPr>
          <w:t>Streamlit</w:t>
        </w:r>
        <w:proofErr w:type="spellEnd"/>
        <w:r w:rsidRPr="00122514">
          <w:rPr>
            <w:rFonts w:ascii="Trebuchet MS" w:hAnsi="Trebuchet MS"/>
            <w:rPrChange w:id="1280" w:author="ANANDHAKRISHNAN MADATHIL REMESH" w:date="2025-03-31T23:35:00Z" w16du:dateUtc="2025-03-31T22:35:00Z">
              <w:rPr>
                <w:b/>
                <w:bCs/>
              </w:rPr>
            </w:rPrChange>
          </w:rPr>
          <w:t xml:space="preserve"> to visualize flood risk assessments and support timely decision-making for disaster management.</w:t>
        </w:r>
      </w:ins>
    </w:p>
    <w:p w14:paraId="472CA27C" w14:textId="77777777" w:rsidR="00EF4DD2" w:rsidRPr="00EF4DD2" w:rsidRDefault="00EF4DD2">
      <w:pPr>
        <w:pStyle w:val="p2"/>
        <w:spacing w:line="276" w:lineRule="auto"/>
        <w:jc w:val="both"/>
        <w:rPr>
          <w:ins w:id="1281" w:author="ANANDHAKRISHNAN MADATHIL REMESH" w:date="2025-03-27T13:28:00Z" w16du:dateUtc="2025-03-27T13:28:00Z"/>
          <w:rFonts w:ascii="Trebuchet MS" w:hAnsi="Trebuchet MS"/>
          <w:rPrChange w:id="1282" w:author="ANANDHAKRISHNAN MADATHIL REMESH" w:date="2025-03-27T13:28:00Z" w16du:dateUtc="2025-03-27T13:28:00Z">
            <w:rPr>
              <w:ins w:id="1283" w:author="ANANDHAKRISHNAN MADATHIL REMESH" w:date="2025-03-27T13:28:00Z" w16du:dateUtc="2025-03-27T13:28:00Z"/>
            </w:rPr>
          </w:rPrChange>
        </w:rPr>
        <w:pPrChange w:id="1284" w:author="ANANDHAKRISHNAN MADATHIL REMESH" w:date="2025-03-27T13:29:00Z" w16du:dateUtc="2025-03-27T13:29:00Z">
          <w:pPr>
            <w:pStyle w:val="p2"/>
          </w:pPr>
        </w:pPrChange>
      </w:pPr>
    </w:p>
    <w:p w14:paraId="16623781" w14:textId="05162362" w:rsidR="00EF4DD2" w:rsidRPr="00EF4DD2" w:rsidRDefault="00EF4DD2">
      <w:pPr>
        <w:pStyle w:val="p1"/>
        <w:spacing w:line="276" w:lineRule="auto"/>
        <w:jc w:val="both"/>
        <w:rPr>
          <w:ins w:id="1285" w:author="ANANDHAKRISHNAN MADATHIL REMESH" w:date="2025-03-27T13:28:00Z" w16du:dateUtc="2025-03-27T13:28:00Z"/>
          <w:rFonts w:ascii="Trebuchet MS" w:hAnsi="Trebuchet MS"/>
          <w:rPrChange w:id="1286" w:author="ANANDHAKRISHNAN MADATHIL REMESH" w:date="2025-03-27T13:28:00Z" w16du:dateUtc="2025-03-27T13:28:00Z">
            <w:rPr>
              <w:ins w:id="1287" w:author="ANANDHAKRISHNAN MADATHIL REMESH" w:date="2025-03-27T13:28:00Z" w16du:dateUtc="2025-03-27T13:28:00Z"/>
            </w:rPr>
          </w:rPrChange>
        </w:rPr>
        <w:pPrChange w:id="1288" w:author="ANANDHAKRISHNAN MADATHIL REMESH" w:date="2025-03-27T13:29:00Z" w16du:dateUtc="2025-03-27T13:29:00Z">
          <w:pPr>
            <w:pStyle w:val="p1"/>
          </w:pPr>
        </w:pPrChange>
      </w:pPr>
      <w:ins w:id="1289" w:author="ANANDHAKRISHNAN MADATHIL REMESH" w:date="2025-03-27T13:28:00Z" w16du:dateUtc="2025-03-27T13:28:00Z">
        <w:r w:rsidRPr="00EF4DD2">
          <w:rPr>
            <w:rFonts w:ascii="Trebuchet MS" w:hAnsi="Trebuchet MS"/>
            <w:rPrChange w:id="1290" w:author="ANANDHAKRISHNAN MADATHIL REMESH" w:date="2025-03-27T13:28:00Z" w16du:dateUtc="2025-03-27T13:28:00Z">
              <w:rPr/>
            </w:rPrChange>
          </w:rPr>
          <w:t xml:space="preserve">The system’s effectiveness will be critically evaluated through a comparison with traditional hydrological models using standard performance metrics such as Accuracy, F1-Score, AUC-ROC, and </w:t>
        </w:r>
      </w:ins>
      <w:proofErr w:type="spellStart"/>
      <w:ins w:id="1291" w:author="ANANDHAKRISHNAN MADATHIL REMESH" w:date="2025-04-07T09:56:00Z" w16du:dateUtc="2025-04-07T08:56:00Z">
        <w:r w:rsidR="001A6657">
          <w:rPr>
            <w:rFonts w:ascii="Trebuchet MS" w:hAnsi="Trebuchet MS"/>
          </w:rPr>
          <w:t>I</w:t>
        </w:r>
      </w:ins>
      <w:ins w:id="1292" w:author="ANANDHAKRISHNAN MADATHIL REMESH" w:date="2025-03-27T13:28:00Z" w16du:dateUtc="2025-03-27T13:28:00Z">
        <w:r w:rsidRPr="00EF4DD2">
          <w:rPr>
            <w:rFonts w:ascii="Trebuchet MS" w:hAnsi="Trebuchet MS"/>
            <w:rPrChange w:id="1293" w:author="ANANDHAKRISHNAN MADATHIL REMESH" w:date="2025-03-27T13:28:00Z" w16du:dateUtc="2025-03-27T13:28:00Z">
              <w:rPr/>
            </w:rPrChange>
          </w:rPr>
          <w:t>o</w:t>
        </w:r>
      </w:ins>
      <w:ins w:id="1294" w:author="ANANDHAKRISHNAN MADATHIL REMESH" w:date="2025-04-07T09:57:00Z" w16du:dateUtc="2025-04-07T08:57:00Z">
        <w:r w:rsidR="001A6657">
          <w:rPr>
            <w:rFonts w:ascii="Trebuchet MS" w:hAnsi="Trebuchet MS"/>
          </w:rPr>
          <w:t>U</w:t>
        </w:r>
      </w:ins>
      <w:proofErr w:type="spellEnd"/>
      <w:ins w:id="1295" w:author="ANANDHAKRISHNAN MADATHIL REMESH" w:date="2025-03-27T13:28:00Z" w16du:dateUtc="2025-03-27T13:28:00Z">
        <w:r w:rsidRPr="00EF4DD2">
          <w:rPr>
            <w:rFonts w:ascii="Trebuchet MS" w:hAnsi="Trebuchet MS"/>
            <w:rPrChange w:id="1296" w:author="ANANDHAKRISHNAN MADATHIL REMESH" w:date="2025-03-27T13:28:00Z" w16du:dateUtc="2025-03-27T13:28:00Z">
              <w:rPr/>
            </w:rPrChange>
          </w:rPr>
          <w:t>. This evaluation will validate the accuracy, interpretability, and operational readiness of the proposed AI-driven flood prediction system.</w:t>
        </w:r>
      </w:ins>
    </w:p>
    <w:p w14:paraId="6C304CE4" w14:textId="77777777" w:rsidR="009354C8" w:rsidRDefault="009354C8" w:rsidP="009354C8">
      <w:pPr>
        <w:spacing w:line="276" w:lineRule="auto"/>
        <w:rPr>
          <w:ins w:id="1297" w:author="ANANDHAKRISHNAN MADATHIL REMESH" w:date="2025-03-27T13:29:00Z" w16du:dateUtc="2025-03-27T13:29:00Z"/>
          <w:rFonts w:ascii="Trebuchet MS" w:hAnsi="Trebuchet MS"/>
        </w:rPr>
      </w:pPr>
    </w:p>
    <w:p w14:paraId="4ACCB6FE" w14:textId="77777777" w:rsidR="00EF4DD2" w:rsidRDefault="00EF4DD2" w:rsidP="009354C8">
      <w:pPr>
        <w:spacing w:line="276" w:lineRule="auto"/>
        <w:rPr>
          <w:ins w:id="1298" w:author="ANANDHAKRISHNAN MADATHIL REMESH" w:date="2025-03-27T13:29:00Z" w16du:dateUtc="2025-03-27T13:29:00Z"/>
          <w:rFonts w:ascii="Trebuchet MS" w:hAnsi="Trebuchet MS"/>
        </w:rPr>
      </w:pPr>
    </w:p>
    <w:p w14:paraId="1AAE86BE" w14:textId="77777777" w:rsidR="00EF4DD2" w:rsidRDefault="00EF4DD2" w:rsidP="009354C8">
      <w:pPr>
        <w:spacing w:line="276" w:lineRule="auto"/>
        <w:rPr>
          <w:ins w:id="1299" w:author="ANANDHAKRISHNAN MADATHIL REMESH" w:date="2025-03-27T13:29:00Z" w16du:dateUtc="2025-03-27T13:29:00Z"/>
          <w:rFonts w:ascii="Trebuchet MS" w:hAnsi="Trebuchet MS"/>
        </w:rPr>
      </w:pPr>
    </w:p>
    <w:p w14:paraId="75048D7F" w14:textId="77777777" w:rsidR="00EF4DD2" w:rsidRDefault="00EF4DD2" w:rsidP="009354C8">
      <w:pPr>
        <w:spacing w:line="276" w:lineRule="auto"/>
        <w:rPr>
          <w:ins w:id="1300" w:author="ANANDHAKRISHNAN MADATHIL REMESH" w:date="2025-03-27T13:29:00Z" w16du:dateUtc="2025-03-27T13:29:00Z"/>
          <w:rFonts w:ascii="Trebuchet MS" w:hAnsi="Trebuchet MS"/>
        </w:rPr>
      </w:pPr>
    </w:p>
    <w:p w14:paraId="6CA5C065" w14:textId="77777777" w:rsidR="00EF4DD2" w:rsidRDefault="00EF4DD2" w:rsidP="009354C8">
      <w:pPr>
        <w:spacing w:line="276" w:lineRule="auto"/>
        <w:rPr>
          <w:ins w:id="1301" w:author="ANANDHAKRISHNAN MADATHIL REMESH" w:date="2025-03-27T13:29:00Z" w16du:dateUtc="2025-03-27T13:29:00Z"/>
          <w:rFonts w:ascii="Trebuchet MS" w:hAnsi="Trebuchet MS"/>
        </w:rPr>
      </w:pPr>
    </w:p>
    <w:p w14:paraId="36F76ADB" w14:textId="77777777" w:rsidR="00EF4DD2" w:rsidRDefault="00EF4DD2" w:rsidP="009354C8">
      <w:pPr>
        <w:spacing w:line="276" w:lineRule="auto"/>
        <w:rPr>
          <w:ins w:id="1302" w:author="ANANDHAKRISHNAN MADATHIL REMESH" w:date="2025-04-11T19:51:00Z" w16du:dateUtc="2025-04-11T18:51:00Z"/>
          <w:rFonts w:ascii="Trebuchet MS" w:hAnsi="Trebuchet MS"/>
        </w:rPr>
      </w:pPr>
    </w:p>
    <w:p w14:paraId="5B9BE615" w14:textId="77777777" w:rsidR="006726BF" w:rsidRDefault="006726BF" w:rsidP="009354C8">
      <w:pPr>
        <w:spacing w:line="276" w:lineRule="auto"/>
        <w:rPr>
          <w:ins w:id="1303" w:author="ANANDHAKRISHNAN MADATHIL REMESH" w:date="2025-04-11T19:51:00Z" w16du:dateUtc="2025-04-11T18:51:00Z"/>
          <w:rFonts w:ascii="Trebuchet MS" w:hAnsi="Trebuchet MS"/>
        </w:rPr>
      </w:pPr>
    </w:p>
    <w:p w14:paraId="6F51213B" w14:textId="77777777" w:rsidR="006726BF" w:rsidRDefault="006726BF" w:rsidP="009354C8">
      <w:pPr>
        <w:spacing w:line="276" w:lineRule="auto"/>
        <w:rPr>
          <w:ins w:id="1304" w:author="ANANDHAKRISHNAN MADATHIL REMESH" w:date="2025-04-11T19:51:00Z" w16du:dateUtc="2025-04-11T18:51:00Z"/>
          <w:rFonts w:ascii="Trebuchet MS" w:hAnsi="Trebuchet MS"/>
        </w:rPr>
      </w:pPr>
    </w:p>
    <w:p w14:paraId="20494D0D" w14:textId="77777777" w:rsidR="006726BF" w:rsidRDefault="006726BF" w:rsidP="009354C8">
      <w:pPr>
        <w:spacing w:line="276" w:lineRule="auto"/>
        <w:rPr>
          <w:ins w:id="1305" w:author="ANANDHAKRISHNAN MADATHIL REMESH" w:date="2025-04-11T19:51:00Z" w16du:dateUtc="2025-04-11T18:51:00Z"/>
          <w:rFonts w:ascii="Trebuchet MS" w:hAnsi="Trebuchet MS"/>
        </w:rPr>
      </w:pPr>
    </w:p>
    <w:p w14:paraId="15E76C5C" w14:textId="77777777" w:rsidR="006726BF" w:rsidRDefault="006726BF" w:rsidP="009354C8">
      <w:pPr>
        <w:spacing w:line="276" w:lineRule="auto"/>
        <w:rPr>
          <w:ins w:id="1306" w:author="ANANDHAKRISHNAN MADATHIL REMESH" w:date="2025-04-11T19:51:00Z" w16du:dateUtc="2025-04-11T18:51:00Z"/>
          <w:rFonts w:ascii="Trebuchet MS" w:hAnsi="Trebuchet MS"/>
        </w:rPr>
      </w:pPr>
    </w:p>
    <w:p w14:paraId="288592C5" w14:textId="77777777" w:rsidR="006726BF" w:rsidRDefault="006726BF" w:rsidP="009354C8">
      <w:pPr>
        <w:spacing w:line="276" w:lineRule="auto"/>
        <w:rPr>
          <w:ins w:id="1307" w:author="ANANDHAKRISHNAN MADATHIL REMESH" w:date="2025-04-11T19:51:00Z" w16du:dateUtc="2025-04-11T18:51:00Z"/>
          <w:rFonts w:ascii="Trebuchet MS" w:hAnsi="Trebuchet MS"/>
        </w:rPr>
      </w:pPr>
    </w:p>
    <w:p w14:paraId="134A2B42" w14:textId="77777777" w:rsidR="006726BF" w:rsidRDefault="006726BF" w:rsidP="009354C8">
      <w:pPr>
        <w:spacing w:line="276" w:lineRule="auto"/>
        <w:rPr>
          <w:ins w:id="1308" w:author="ANANDHAKRISHNAN MADATHIL REMESH" w:date="2025-03-31T23:35:00Z" w16du:dateUtc="2025-03-31T22:35:00Z"/>
          <w:rFonts w:ascii="Trebuchet MS" w:hAnsi="Trebuchet MS"/>
        </w:rPr>
      </w:pPr>
    </w:p>
    <w:p w14:paraId="18B9C847" w14:textId="77777777" w:rsidR="00122514" w:rsidRPr="00272B1A" w:rsidRDefault="00122514" w:rsidP="009354C8">
      <w:pPr>
        <w:spacing w:line="276" w:lineRule="auto"/>
        <w:rPr>
          <w:ins w:id="1309" w:author="ANANDHAKRISHNAN MADATHIL REMESH" w:date="2025-03-27T00:02:00Z" w16du:dateUtc="2025-03-27T00:02:00Z"/>
          <w:rFonts w:ascii="Trebuchet MS" w:hAnsi="Trebuchet MS"/>
        </w:rPr>
      </w:pPr>
    </w:p>
    <w:p w14:paraId="1402AC5C" w14:textId="77777777" w:rsidR="009354C8" w:rsidRPr="00272B1A" w:rsidRDefault="009354C8">
      <w:pPr>
        <w:pStyle w:val="Heading2"/>
        <w:rPr>
          <w:ins w:id="1310" w:author="ANANDHAKRISHNAN MADATHIL REMESH" w:date="2025-03-27T00:02:00Z" w16du:dateUtc="2025-03-27T00:02:00Z"/>
          <w:bCs w:val="0"/>
        </w:rPr>
        <w:pPrChange w:id="1311" w:author="ANANDHAKRISHNAN MADATHIL REMESH" w:date="2025-03-27T00:14:00Z" w16du:dateUtc="2025-03-27T00:14:00Z">
          <w:pPr>
            <w:pStyle w:val="Heading3"/>
            <w:spacing w:line="276" w:lineRule="auto"/>
          </w:pPr>
        </w:pPrChange>
      </w:pPr>
      <w:bookmarkStart w:id="1312" w:name="_Toc193910572"/>
      <w:bookmarkStart w:id="1313" w:name="_Toc193910644"/>
      <w:bookmarkStart w:id="1314" w:name="_Toc193912849"/>
      <w:bookmarkStart w:id="1315" w:name="_Toc193913876"/>
      <w:bookmarkStart w:id="1316" w:name="_Toc193914135"/>
      <w:bookmarkStart w:id="1317" w:name="_Toc193916129"/>
      <w:bookmarkStart w:id="1318" w:name="_Toc193924994"/>
      <w:bookmarkStart w:id="1319" w:name="_Toc193916130"/>
      <w:bookmarkStart w:id="1320" w:name="_Toc193924995"/>
      <w:bookmarkStart w:id="1321" w:name="_Toc195466506"/>
      <w:bookmarkEnd w:id="1312"/>
      <w:bookmarkEnd w:id="1313"/>
      <w:bookmarkEnd w:id="1314"/>
      <w:bookmarkEnd w:id="1315"/>
      <w:bookmarkEnd w:id="1316"/>
      <w:bookmarkEnd w:id="1317"/>
      <w:bookmarkEnd w:id="1318"/>
      <w:ins w:id="1322" w:author="ANANDHAKRISHNAN MADATHIL REMESH" w:date="2025-03-27T00:02:00Z" w16du:dateUtc="2025-03-27T00:02:00Z">
        <w:r w:rsidRPr="00272B1A">
          <w:rPr>
            <w:bCs w:val="0"/>
          </w:rPr>
          <w:lastRenderedPageBreak/>
          <w:t>Research Questions</w:t>
        </w:r>
        <w:bookmarkEnd w:id="1319"/>
        <w:bookmarkEnd w:id="1320"/>
        <w:bookmarkEnd w:id="1321"/>
      </w:ins>
    </w:p>
    <w:p w14:paraId="33DA45B6" w14:textId="77777777" w:rsidR="00EF4DD2" w:rsidRPr="00EF4DD2" w:rsidRDefault="00EF4DD2">
      <w:pPr>
        <w:pStyle w:val="p2"/>
        <w:jc w:val="both"/>
        <w:rPr>
          <w:ins w:id="1323" w:author="ANANDHAKRISHNAN MADATHIL REMESH" w:date="2025-03-27T13:22:00Z" w16du:dateUtc="2025-03-27T13:22:00Z"/>
          <w:rFonts w:ascii="Trebuchet MS" w:hAnsi="Trebuchet MS"/>
          <w:rPrChange w:id="1324" w:author="ANANDHAKRISHNAN MADATHIL REMESH" w:date="2025-03-27T13:22:00Z" w16du:dateUtc="2025-03-27T13:22:00Z">
            <w:rPr>
              <w:ins w:id="1325" w:author="ANANDHAKRISHNAN MADATHIL REMESH" w:date="2025-03-27T13:22:00Z" w16du:dateUtc="2025-03-27T13:22:00Z"/>
            </w:rPr>
          </w:rPrChange>
        </w:rPr>
        <w:pPrChange w:id="1326" w:author="ANANDHAKRISHNAN MADATHIL REMESH" w:date="2025-03-27T13:22:00Z" w16du:dateUtc="2025-03-27T13:22:00Z">
          <w:pPr>
            <w:pStyle w:val="p2"/>
          </w:pPr>
        </w:pPrChange>
      </w:pPr>
    </w:p>
    <w:p w14:paraId="57B135D3" w14:textId="77777777" w:rsidR="00EF4DD2" w:rsidRPr="00EF4DD2" w:rsidRDefault="00EF4DD2">
      <w:pPr>
        <w:pStyle w:val="p3"/>
        <w:jc w:val="both"/>
        <w:rPr>
          <w:ins w:id="1327" w:author="ANANDHAKRISHNAN MADATHIL REMESH" w:date="2025-03-27T13:22:00Z" w16du:dateUtc="2025-03-27T13:22:00Z"/>
          <w:rFonts w:ascii="Trebuchet MS" w:hAnsi="Trebuchet MS"/>
          <w:rPrChange w:id="1328" w:author="ANANDHAKRISHNAN MADATHIL REMESH" w:date="2025-03-27T13:22:00Z" w16du:dateUtc="2025-03-27T13:22:00Z">
            <w:rPr>
              <w:ins w:id="1329" w:author="ANANDHAKRISHNAN MADATHIL REMESH" w:date="2025-03-27T13:22:00Z" w16du:dateUtc="2025-03-27T13:22:00Z"/>
            </w:rPr>
          </w:rPrChange>
        </w:rPr>
        <w:pPrChange w:id="1330" w:author="ANANDHAKRISHNAN MADATHIL REMESH" w:date="2025-03-27T13:22:00Z" w16du:dateUtc="2025-03-27T13:22:00Z">
          <w:pPr>
            <w:pStyle w:val="p3"/>
          </w:pPr>
        </w:pPrChange>
      </w:pPr>
      <w:ins w:id="1331" w:author="ANANDHAKRISHNAN MADATHIL REMESH" w:date="2025-03-27T13:22:00Z" w16du:dateUtc="2025-03-27T13:22:00Z">
        <w:r w:rsidRPr="00EF4DD2">
          <w:rPr>
            <w:rFonts w:ascii="Trebuchet MS" w:hAnsi="Trebuchet MS"/>
            <w:rPrChange w:id="1332" w:author="ANANDHAKRISHNAN MADATHIL REMESH" w:date="2025-03-27T13:22:00Z" w16du:dateUtc="2025-03-27T13:22:00Z">
              <w:rPr/>
            </w:rPrChange>
          </w:rPr>
          <w:t>This study explores the application of artificial intelligence to enhance flood risk prediction and spatial mapping by integrating structured hydrological data with unstructured satellite imagery. The focus lies in evaluating the predictive accuracy, reliability, and practical usability of AI-driven models to support effective flood management and early warning systems. The research is guided by the following questions:</w:t>
        </w:r>
      </w:ins>
    </w:p>
    <w:p w14:paraId="446AD045" w14:textId="4693F3A4" w:rsidR="00EF4DD2" w:rsidRPr="00122514" w:rsidRDefault="00EF4DD2">
      <w:pPr>
        <w:pStyle w:val="p4"/>
        <w:numPr>
          <w:ilvl w:val="0"/>
          <w:numId w:val="59"/>
        </w:numPr>
        <w:jc w:val="both"/>
        <w:rPr>
          <w:ins w:id="1333" w:author="ANANDHAKRISHNAN MADATHIL REMESH" w:date="2025-03-27T13:22:00Z" w16du:dateUtc="2025-03-27T13:22:00Z"/>
          <w:rFonts w:ascii="Trebuchet MS" w:hAnsi="Trebuchet MS"/>
          <w:rPrChange w:id="1334" w:author="ANANDHAKRISHNAN MADATHIL REMESH" w:date="2025-03-31T23:35:00Z" w16du:dateUtc="2025-03-31T22:35:00Z">
            <w:rPr>
              <w:ins w:id="1335" w:author="ANANDHAKRISHNAN MADATHIL REMESH" w:date="2025-03-27T13:22:00Z" w16du:dateUtc="2025-03-27T13:22:00Z"/>
            </w:rPr>
          </w:rPrChange>
        </w:rPr>
        <w:pPrChange w:id="1336" w:author="ANANDHAKRISHNAN MADATHIL REMESH" w:date="2025-03-27T13:29:00Z" w16du:dateUtc="2025-03-27T13:29:00Z">
          <w:pPr>
            <w:pStyle w:val="p4"/>
          </w:pPr>
        </w:pPrChange>
      </w:pPr>
      <w:ins w:id="1337" w:author="ANANDHAKRISHNAN MADATHIL REMESH" w:date="2025-03-27T13:22:00Z" w16du:dateUtc="2025-03-27T13:22:00Z">
        <w:r w:rsidRPr="00122514">
          <w:rPr>
            <w:rFonts w:ascii="Trebuchet MS" w:hAnsi="Trebuchet MS"/>
            <w:rPrChange w:id="1338" w:author="ANANDHAKRISHNAN MADATHIL REMESH" w:date="2025-03-31T23:35:00Z" w16du:dateUtc="2025-03-31T22:35:00Z">
              <w:rPr>
                <w:b/>
                <w:bCs/>
              </w:rPr>
            </w:rPrChange>
          </w:rPr>
          <w:t>How effectively can an AI-driven system predict flood risks and identify vulnerable regions using a combination of structured hydrological data and unstructured satellite imagery?</w:t>
        </w:r>
      </w:ins>
    </w:p>
    <w:p w14:paraId="50C4C121" w14:textId="3B65E3CA" w:rsidR="00EF4DD2" w:rsidRPr="00122514" w:rsidRDefault="00EF4DD2">
      <w:pPr>
        <w:pStyle w:val="p4"/>
        <w:numPr>
          <w:ilvl w:val="0"/>
          <w:numId w:val="59"/>
        </w:numPr>
        <w:jc w:val="both"/>
        <w:rPr>
          <w:ins w:id="1339" w:author="ANANDHAKRISHNAN MADATHIL REMESH" w:date="2025-03-27T13:22:00Z" w16du:dateUtc="2025-03-27T13:22:00Z"/>
          <w:rFonts w:ascii="Trebuchet MS" w:hAnsi="Trebuchet MS"/>
          <w:rPrChange w:id="1340" w:author="ANANDHAKRISHNAN MADATHIL REMESH" w:date="2025-03-31T23:35:00Z" w16du:dateUtc="2025-03-31T22:35:00Z">
            <w:rPr>
              <w:ins w:id="1341" w:author="ANANDHAKRISHNAN MADATHIL REMESH" w:date="2025-03-27T13:22:00Z" w16du:dateUtc="2025-03-27T13:22:00Z"/>
            </w:rPr>
          </w:rPrChange>
        </w:rPr>
        <w:pPrChange w:id="1342" w:author="ANANDHAKRISHNAN MADATHIL REMESH" w:date="2025-03-27T13:29:00Z" w16du:dateUtc="2025-03-27T13:29:00Z">
          <w:pPr>
            <w:pStyle w:val="p4"/>
          </w:pPr>
        </w:pPrChange>
      </w:pPr>
      <w:ins w:id="1343" w:author="ANANDHAKRISHNAN MADATHIL REMESH" w:date="2025-03-27T13:22:00Z" w16du:dateUtc="2025-03-27T13:22:00Z">
        <w:r w:rsidRPr="00122514">
          <w:rPr>
            <w:rFonts w:ascii="Trebuchet MS" w:hAnsi="Trebuchet MS"/>
            <w:rPrChange w:id="1344" w:author="ANANDHAKRISHNAN MADATHIL REMESH" w:date="2025-03-31T23:35:00Z" w16du:dateUtc="2025-03-31T22:35:00Z">
              <w:rPr>
                <w:b/>
                <w:bCs/>
              </w:rPr>
            </w:rPrChange>
          </w:rPr>
          <w:t>How do traditional hydrological models compare with machine learning algorithms in terms of predictive accuracy, precision, and generalization across diverse environmental conditions?</w:t>
        </w:r>
      </w:ins>
    </w:p>
    <w:p w14:paraId="2731F591" w14:textId="7FE7E056" w:rsidR="00EF4DD2" w:rsidRPr="00122514" w:rsidRDefault="00EF4DD2">
      <w:pPr>
        <w:pStyle w:val="p4"/>
        <w:numPr>
          <w:ilvl w:val="0"/>
          <w:numId w:val="59"/>
        </w:numPr>
        <w:jc w:val="both"/>
        <w:rPr>
          <w:ins w:id="1345" w:author="ANANDHAKRISHNAN MADATHIL REMESH" w:date="2025-03-27T13:22:00Z" w16du:dateUtc="2025-03-27T13:22:00Z"/>
          <w:rFonts w:ascii="Trebuchet MS" w:hAnsi="Trebuchet MS"/>
          <w:rPrChange w:id="1346" w:author="ANANDHAKRISHNAN MADATHIL REMESH" w:date="2025-03-31T23:35:00Z" w16du:dateUtc="2025-03-31T22:35:00Z">
            <w:rPr>
              <w:ins w:id="1347" w:author="ANANDHAKRISHNAN MADATHIL REMESH" w:date="2025-03-27T13:22:00Z" w16du:dateUtc="2025-03-27T13:22:00Z"/>
            </w:rPr>
          </w:rPrChange>
        </w:rPr>
        <w:pPrChange w:id="1348" w:author="ANANDHAKRISHNAN MADATHIL REMESH" w:date="2025-03-27T13:30:00Z" w16du:dateUtc="2025-03-27T13:30:00Z">
          <w:pPr>
            <w:pStyle w:val="p4"/>
          </w:pPr>
        </w:pPrChange>
      </w:pPr>
      <w:ins w:id="1349" w:author="ANANDHAKRISHNAN MADATHIL REMESH" w:date="2025-03-27T13:22:00Z" w16du:dateUtc="2025-03-27T13:22:00Z">
        <w:r w:rsidRPr="00122514">
          <w:rPr>
            <w:rFonts w:ascii="Trebuchet MS" w:hAnsi="Trebuchet MS"/>
            <w:rPrChange w:id="1350" w:author="ANANDHAKRISHNAN MADATHIL REMESH" w:date="2025-03-31T23:35:00Z" w16du:dateUtc="2025-03-31T22:35:00Z">
              <w:rPr>
                <w:b/>
                <w:bCs/>
              </w:rPr>
            </w:rPrChange>
          </w:rPr>
          <w:t xml:space="preserve">How can deep learning models like U-Net be used to accurately segment and map flood-prone areas from satellite imagery, and what is their performance in terms of spatial evaluation metrics such as </w:t>
        </w:r>
        <w:proofErr w:type="spellStart"/>
        <w:r w:rsidRPr="00122514">
          <w:rPr>
            <w:rFonts w:ascii="Trebuchet MS" w:hAnsi="Trebuchet MS"/>
            <w:rPrChange w:id="1351" w:author="ANANDHAKRISHNAN MADATHIL REMESH" w:date="2025-03-31T23:35:00Z" w16du:dateUtc="2025-03-31T22:35:00Z">
              <w:rPr>
                <w:b/>
                <w:bCs/>
              </w:rPr>
            </w:rPrChange>
          </w:rPr>
          <w:t>IoU</w:t>
        </w:r>
        <w:proofErr w:type="spellEnd"/>
        <w:r w:rsidRPr="00122514">
          <w:rPr>
            <w:rFonts w:ascii="Trebuchet MS" w:hAnsi="Trebuchet MS"/>
            <w:rPrChange w:id="1352" w:author="ANANDHAKRISHNAN MADATHIL REMESH" w:date="2025-03-31T23:35:00Z" w16du:dateUtc="2025-03-31T22:35:00Z">
              <w:rPr>
                <w:b/>
                <w:bCs/>
              </w:rPr>
            </w:rPrChange>
          </w:rPr>
          <w:t xml:space="preserve"> and Dice Coefficient?</w:t>
        </w:r>
      </w:ins>
    </w:p>
    <w:p w14:paraId="488203F2" w14:textId="77777777" w:rsidR="009354C8" w:rsidRPr="00272B1A" w:rsidRDefault="009354C8" w:rsidP="009354C8">
      <w:pPr>
        <w:spacing w:line="276" w:lineRule="auto"/>
        <w:rPr>
          <w:ins w:id="1353" w:author="ANANDHAKRISHNAN MADATHIL REMESH" w:date="2025-03-27T00:02:00Z" w16du:dateUtc="2025-03-27T00:02:00Z"/>
          <w:rFonts w:ascii="Trebuchet MS" w:hAnsi="Trebuchet MS"/>
        </w:rPr>
      </w:pPr>
    </w:p>
    <w:p w14:paraId="3EDE4098" w14:textId="77777777" w:rsidR="009354C8" w:rsidRPr="00272B1A" w:rsidRDefault="009354C8">
      <w:pPr>
        <w:pStyle w:val="Heading2"/>
        <w:rPr>
          <w:ins w:id="1354" w:author="ANANDHAKRISHNAN MADATHIL REMESH" w:date="2025-03-27T00:02:00Z" w16du:dateUtc="2025-03-27T00:02:00Z"/>
          <w:bCs w:val="0"/>
        </w:rPr>
        <w:pPrChange w:id="1355" w:author="ANANDHAKRISHNAN MADATHIL REMESH" w:date="2025-03-27T00:14:00Z" w16du:dateUtc="2025-03-27T00:14:00Z">
          <w:pPr>
            <w:pStyle w:val="Heading3"/>
            <w:spacing w:line="276" w:lineRule="auto"/>
          </w:pPr>
        </w:pPrChange>
      </w:pPr>
      <w:bookmarkStart w:id="1356" w:name="_Toc193910574"/>
      <w:bookmarkStart w:id="1357" w:name="_Toc193910646"/>
      <w:bookmarkStart w:id="1358" w:name="_Toc193912851"/>
      <w:bookmarkStart w:id="1359" w:name="_Toc193913878"/>
      <w:bookmarkStart w:id="1360" w:name="_Toc193914137"/>
      <w:bookmarkStart w:id="1361" w:name="_Toc193916131"/>
      <w:bookmarkStart w:id="1362" w:name="_Toc193924996"/>
      <w:bookmarkStart w:id="1363" w:name="_Toc193916132"/>
      <w:bookmarkStart w:id="1364" w:name="_Toc193924997"/>
      <w:bookmarkStart w:id="1365" w:name="_Toc195466507"/>
      <w:bookmarkEnd w:id="1356"/>
      <w:bookmarkEnd w:id="1357"/>
      <w:bookmarkEnd w:id="1358"/>
      <w:bookmarkEnd w:id="1359"/>
      <w:bookmarkEnd w:id="1360"/>
      <w:bookmarkEnd w:id="1361"/>
      <w:bookmarkEnd w:id="1362"/>
      <w:ins w:id="1366" w:author="ANANDHAKRISHNAN MADATHIL REMESH" w:date="2025-03-27T00:02:00Z" w16du:dateUtc="2025-03-27T00:02:00Z">
        <w:r w:rsidRPr="00272B1A">
          <w:rPr>
            <w:bCs w:val="0"/>
          </w:rPr>
          <w:t>Ethical Consideration</w:t>
        </w:r>
        <w:bookmarkEnd w:id="1363"/>
        <w:bookmarkEnd w:id="1364"/>
        <w:bookmarkEnd w:id="1365"/>
      </w:ins>
    </w:p>
    <w:p w14:paraId="6F60CD59" w14:textId="77777777" w:rsidR="009354C8" w:rsidRPr="00272B1A" w:rsidRDefault="009354C8">
      <w:pPr>
        <w:spacing w:before="100" w:beforeAutospacing="1" w:after="100" w:afterAutospacing="1" w:line="276" w:lineRule="auto"/>
        <w:jc w:val="both"/>
        <w:rPr>
          <w:ins w:id="1367" w:author="ANANDHAKRISHNAN MADATHIL REMESH" w:date="2025-03-27T00:02:00Z" w16du:dateUtc="2025-03-27T00:02:00Z"/>
          <w:rFonts w:ascii="Trebuchet MS" w:hAnsi="Trebuchet MS"/>
          <w:color w:val="000000"/>
        </w:rPr>
        <w:pPrChange w:id="1368" w:author="ANANDHAKRISHNAN MADATHIL REMESH" w:date="2025-04-11T19:52:00Z" w16du:dateUtc="2025-04-11T18:52:00Z">
          <w:pPr>
            <w:spacing w:before="100" w:beforeAutospacing="1" w:after="100" w:afterAutospacing="1" w:line="276" w:lineRule="auto"/>
          </w:pPr>
        </w:pPrChange>
      </w:pPr>
      <w:ins w:id="1369" w:author="ANANDHAKRISHNAN MADATHIL REMESH" w:date="2025-03-27T00:02:00Z" w16du:dateUtc="2025-03-27T00:02:00Z">
        <w:r w:rsidRPr="00272B1A">
          <w:rPr>
            <w:rFonts w:ascii="Trebuchet MS" w:hAnsi="Trebuchet MS"/>
            <w:color w:val="000000"/>
          </w:rPr>
          <w:t>Ethical considerations play a vital role in the responsible development and deployment of AI-driven flood prediction systems. This study ensures that all data used for model training and analysis comply with relevant data privacy regulations, avoiding the misuse of sensitive information. Hydrological and geospatial datasets will be sourced from reputable and publicly available databases, ensuring transparency and accountability in data handling.</w:t>
        </w:r>
      </w:ins>
    </w:p>
    <w:p w14:paraId="6FB2D022" w14:textId="77777777" w:rsidR="009354C8" w:rsidRPr="00272B1A" w:rsidRDefault="009354C8">
      <w:pPr>
        <w:spacing w:before="100" w:beforeAutospacing="1" w:after="100" w:afterAutospacing="1" w:line="276" w:lineRule="auto"/>
        <w:jc w:val="both"/>
        <w:rPr>
          <w:ins w:id="1370" w:author="ANANDHAKRISHNAN MADATHIL REMESH" w:date="2025-03-27T00:02:00Z" w16du:dateUtc="2025-03-27T00:02:00Z"/>
          <w:rFonts w:ascii="Trebuchet MS" w:hAnsi="Trebuchet MS"/>
          <w:color w:val="000000"/>
        </w:rPr>
        <w:pPrChange w:id="1371" w:author="ANANDHAKRISHNAN MADATHIL REMESH" w:date="2025-04-11T19:52:00Z" w16du:dateUtc="2025-04-11T18:52:00Z">
          <w:pPr>
            <w:spacing w:before="100" w:beforeAutospacing="1" w:after="100" w:afterAutospacing="1" w:line="276" w:lineRule="auto"/>
          </w:pPr>
        </w:pPrChange>
      </w:pPr>
      <w:ins w:id="1372" w:author="ANANDHAKRISHNAN MADATHIL REMESH" w:date="2025-03-27T00:02:00Z" w16du:dateUtc="2025-03-27T00:02:00Z">
        <w:r w:rsidRPr="00272B1A">
          <w:rPr>
            <w:rFonts w:ascii="Trebuchet MS" w:hAnsi="Trebuchet MS"/>
            <w:color w:val="000000"/>
          </w:rPr>
          <w:t>One of the key ethical concerns in AI applications is bias in predictive models. To address this, efforts will be made to ensure that the machine learning models are trained on diverse datasets that account for regional variations in flood patterns, preventing disparities in prediction accuracy across different geographical locations. Explainable AI (XAI) techniques will also be integrated into the system to enhance interpretability, allowing stakeholders to understand how predictions are generated and reducing the risk of opaque decision-making.</w:t>
        </w:r>
      </w:ins>
    </w:p>
    <w:p w14:paraId="39E78B7B" w14:textId="77777777" w:rsidR="009354C8" w:rsidRPr="00272B1A" w:rsidRDefault="009354C8">
      <w:pPr>
        <w:spacing w:before="100" w:beforeAutospacing="1" w:after="100" w:afterAutospacing="1" w:line="276" w:lineRule="auto"/>
        <w:jc w:val="both"/>
        <w:rPr>
          <w:ins w:id="1373" w:author="ANANDHAKRISHNAN MADATHIL REMESH" w:date="2025-03-27T00:02:00Z" w16du:dateUtc="2025-03-27T00:02:00Z"/>
          <w:rFonts w:ascii="Trebuchet MS" w:hAnsi="Trebuchet MS"/>
          <w:color w:val="000000"/>
        </w:rPr>
        <w:pPrChange w:id="1374" w:author="ANANDHAKRISHNAN MADATHIL REMESH" w:date="2025-04-11T19:52:00Z" w16du:dateUtc="2025-04-11T18:52:00Z">
          <w:pPr>
            <w:spacing w:before="100" w:beforeAutospacing="1" w:after="100" w:afterAutospacing="1" w:line="276" w:lineRule="auto"/>
          </w:pPr>
        </w:pPrChange>
      </w:pPr>
      <w:ins w:id="1375" w:author="ANANDHAKRISHNAN MADATHIL REMESH" w:date="2025-03-27T00:02:00Z" w16du:dateUtc="2025-03-27T00:02:00Z">
        <w:r w:rsidRPr="00272B1A">
          <w:rPr>
            <w:rFonts w:ascii="Trebuchet MS" w:hAnsi="Trebuchet MS"/>
            <w:color w:val="000000"/>
          </w:rPr>
          <w:t>Moreover, fairness and accessibility are prioritized in this research. The developed system aims to benefit both governmental agencies and local communities, ensuring that flood prediction insights are accessible to all relevant stakeholders. The system’s user interface will be designed to be intuitive and inclusive, catering to a wide range of users with varying levels of technical expertise.</w:t>
        </w:r>
      </w:ins>
    </w:p>
    <w:p w14:paraId="02DED384" w14:textId="77777777" w:rsidR="009354C8" w:rsidRPr="00272B1A" w:rsidRDefault="009354C8" w:rsidP="009354C8">
      <w:pPr>
        <w:spacing w:before="100" w:beforeAutospacing="1" w:after="100" w:afterAutospacing="1" w:line="276" w:lineRule="auto"/>
        <w:rPr>
          <w:ins w:id="1376" w:author="ANANDHAKRISHNAN MADATHIL REMESH" w:date="2025-03-27T00:02:00Z" w16du:dateUtc="2025-03-27T00:02:00Z"/>
          <w:rFonts w:ascii="Trebuchet MS" w:hAnsi="Trebuchet MS"/>
          <w:color w:val="000000"/>
        </w:rPr>
      </w:pPr>
      <w:ins w:id="1377" w:author="ANANDHAKRISHNAN MADATHIL REMESH" w:date="2025-03-27T00:02:00Z" w16du:dateUtc="2025-03-27T00:02:00Z">
        <w:r w:rsidRPr="00272B1A">
          <w:rPr>
            <w:rFonts w:ascii="Trebuchet MS" w:hAnsi="Trebuchet MS"/>
            <w:color w:val="000000"/>
          </w:rPr>
          <w:lastRenderedPageBreak/>
          <w:t>Lastly, ethical AI deployment must align with sustainability and environmental responsibility. The computational resources used for training deep learning models will be optimized to minimize energy consumption, contributing to eco-friendly AI practices. By adhering to these ethical principles, this research ensures that AI-driven flood prediction technology is deployed responsibly, benefiting society while upholding data integrity and fairness.</w:t>
        </w:r>
      </w:ins>
    </w:p>
    <w:p w14:paraId="39651CA9" w14:textId="77777777" w:rsidR="009354C8" w:rsidRPr="00272B1A" w:rsidRDefault="009354C8" w:rsidP="009354C8">
      <w:pPr>
        <w:spacing w:line="276" w:lineRule="auto"/>
        <w:rPr>
          <w:ins w:id="1378" w:author="ANANDHAKRISHNAN MADATHIL REMESH" w:date="2025-03-27T00:02:00Z" w16du:dateUtc="2025-03-27T00:02:00Z"/>
          <w:rFonts w:ascii="Trebuchet MS" w:hAnsi="Trebuchet MS"/>
        </w:rPr>
      </w:pPr>
    </w:p>
    <w:p w14:paraId="77095197" w14:textId="77777777" w:rsidR="009354C8" w:rsidRPr="00272B1A" w:rsidRDefault="009354C8" w:rsidP="009354C8">
      <w:pPr>
        <w:spacing w:line="276" w:lineRule="auto"/>
        <w:rPr>
          <w:ins w:id="1379" w:author="ANANDHAKRISHNAN MADATHIL REMESH" w:date="2025-03-27T00:02:00Z" w16du:dateUtc="2025-03-27T00:02:00Z"/>
          <w:rFonts w:ascii="Trebuchet MS" w:hAnsi="Trebuchet MS"/>
        </w:rPr>
      </w:pPr>
    </w:p>
    <w:p w14:paraId="5F6802FF" w14:textId="77777777" w:rsidR="009354C8" w:rsidRPr="00272B1A" w:rsidRDefault="009354C8" w:rsidP="009354C8">
      <w:pPr>
        <w:spacing w:line="276" w:lineRule="auto"/>
        <w:rPr>
          <w:ins w:id="1380" w:author="ANANDHAKRISHNAN MADATHIL REMESH" w:date="2025-03-27T00:02:00Z" w16du:dateUtc="2025-03-27T00:02:00Z"/>
          <w:rFonts w:ascii="Trebuchet MS" w:hAnsi="Trebuchet MS"/>
        </w:rPr>
      </w:pPr>
    </w:p>
    <w:p w14:paraId="3447CF92" w14:textId="77777777" w:rsidR="009354C8" w:rsidRPr="00272B1A" w:rsidRDefault="009354C8" w:rsidP="009354C8">
      <w:pPr>
        <w:spacing w:line="276" w:lineRule="auto"/>
        <w:rPr>
          <w:ins w:id="1381" w:author="ANANDHAKRISHNAN MADATHIL REMESH" w:date="2025-03-27T00:02:00Z" w16du:dateUtc="2025-03-27T00:02:00Z"/>
          <w:rFonts w:ascii="Trebuchet MS" w:hAnsi="Trebuchet MS"/>
        </w:rPr>
      </w:pPr>
    </w:p>
    <w:p w14:paraId="41F2F333" w14:textId="77777777" w:rsidR="009354C8" w:rsidRPr="00272B1A" w:rsidRDefault="009354C8">
      <w:pPr>
        <w:pStyle w:val="Heading2"/>
        <w:rPr>
          <w:ins w:id="1382" w:author="ANANDHAKRISHNAN MADATHIL REMESH" w:date="2025-03-27T00:02:00Z" w16du:dateUtc="2025-03-27T00:02:00Z"/>
          <w:bCs w:val="0"/>
        </w:rPr>
        <w:pPrChange w:id="1383" w:author="ANANDHAKRISHNAN MADATHIL REMESH" w:date="2025-03-27T00:14:00Z" w16du:dateUtc="2025-03-27T00:14:00Z">
          <w:pPr>
            <w:pStyle w:val="Heading3"/>
            <w:spacing w:line="276" w:lineRule="auto"/>
          </w:pPr>
        </w:pPrChange>
      </w:pPr>
      <w:bookmarkStart w:id="1384" w:name="_Toc193916133"/>
      <w:bookmarkStart w:id="1385" w:name="_Toc193924998"/>
      <w:bookmarkStart w:id="1386" w:name="_Toc195466508"/>
      <w:ins w:id="1387" w:author="ANANDHAKRISHNAN MADATHIL REMESH" w:date="2025-03-27T00:02:00Z" w16du:dateUtc="2025-03-27T00:02:00Z">
        <w:r w:rsidRPr="00272B1A">
          <w:rPr>
            <w:bCs w:val="0"/>
          </w:rPr>
          <w:t>Dissertation Outline</w:t>
        </w:r>
        <w:bookmarkEnd w:id="1384"/>
        <w:bookmarkEnd w:id="1385"/>
        <w:bookmarkEnd w:id="1386"/>
      </w:ins>
    </w:p>
    <w:p w14:paraId="2068B93B" w14:textId="77777777" w:rsidR="009354C8" w:rsidRPr="00272B1A" w:rsidRDefault="009354C8" w:rsidP="009354C8">
      <w:pPr>
        <w:spacing w:before="100" w:beforeAutospacing="1" w:after="100" w:afterAutospacing="1" w:line="276" w:lineRule="auto"/>
        <w:rPr>
          <w:ins w:id="1388" w:author="ANANDHAKRISHNAN MADATHIL REMESH" w:date="2025-03-27T00:02:00Z" w16du:dateUtc="2025-03-27T00:02:00Z"/>
          <w:rFonts w:ascii="Trebuchet MS" w:hAnsi="Trebuchet MS"/>
          <w:color w:val="000000"/>
        </w:rPr>
      </w:pPr>
      <w:ins w:id="1389" w:author="ANANDHAKRISHNAN MADATHIL REMESH" w:date="2025-03-27T00:02:00Z" w16du:dateUtc="2025-03-27T00:02:00Z">
        <w:r w:rsidRPr="00272B1A">
          <w:rPr>
            <w:rFonts w:ascii="Trebuchet MS" w:hAnsi="Trebuchet MS"/>
            <w:color w:val="000000"/>
          </w:rPr>
          <w:t>This dissertation is structured as follows:</w:t>
        </w:r>
      </w:ins>
    </w:p>
    <w:p w14:paraId="6C96CDC5" w14:textId="77777777" w:rsidR="009354C8" w:rsidRPr="00272B1A" w:rsidRDefault="009354C8" w:rsidP="009354C8">
      <w:pPr>
        <w:numPr>
          <w:ilvl w:val="0"/>
          <w:numId w:val="18"/>
        </w:numPr>
        <w:spacing w:before="100" w:beforeAutospacing="1" w:after="100" w:afterAutospacing="1" w:line="276" w:lineRule="auto"/>
        <w:rPr>
          <w:ins w:id="1390" w:author="ANANDHAKRISHNAN MADATHIL REMESH" w:date="2025-03-27T00:02:00Z" w16du:dateUtc="2025-03-27T00:02:00Z"/>
          <w:rFonts w:ascii="Trebuchet MS" w:hAnsi="Trebuchet MS"/>
          <w:color w:val="000000"/>
        </w:rPr>
      </w:pPr>
      <w:ins w:id="1391" w:author="ANANDHAKRISHNAN MADATHIL REMESH" w:date="2025-03-27T00:02:00Z" w16du:dateUtc="2025-03-27T00:02:00Z">
        <w:r w:rsidRPr="00272B1A">
          <w:rPr>
            <w:rFonts w:ascii="Trebuchet MS" w:hAnsi="Trebuchet MS"/>
            <w:color w:val="000000"/>
          </w:rPr>
          <w:t>Chapter 1: Introduction – Provides an overview of the research, including background, problem statement, proposed solution, aims and objectives, research questions, ethical considerations, and the dissertation structure.</w:t>
        </w:r>
      </w:ins>
    </w:p>
    <w:p w14:paraId="7060E763" w14:textId="77777777" w:rsidR="009354C8" w:rsidRPr="00272B1A" w:rsidRDefault="009354C8" w:rsidP="009354C8">
      <w:pPr>
        <w:numPr>
          <w:ilvl w:val="0"/>
          <w:numId w:val="18"/>
        </w:numPr>
        <w:spacing w:before="100" w:beforeAutospacing="1" w:after="100" w:afterAutospacing="1" w:line="276" w:lineRule="auto"/>
        <w:rPr>
          <w:ins w:id="1392" w:author="ANANDHAKRISHNAN MADATHIL REMESH" w:date="2025-03-27T00:02:00Z" w16du:dateUtc="2025-03-27T00:02:00Z"/>
          <w:rFonts w:ascii="Trebuchet MS" w:hAnsi="Trebuchet MS"/>
          <w:color w:val="000000"/>
        </w:rPr>
      </w:pPr>
      <w:ins w:id="1393" w:author="ANANDHAKRISHNAN MADATHIL REMESH" w:date="2025-03-27T00:02:00Z" w16du:dateUtc="2025-03-27T00:02:00Z">
        <w:r w:rsidRPr="00272B1A">
          <w:rPr>
            <w:rFonts w:ascii="Trebuchet MS" w:hAnsi="Trebuchet MS"/>
            <w:color w:val="000000"/>
          </w:rPr>
          <w:t>Chapter 2: Literature Review – Examines existing research related to flood prediction, machine learning techniques, remote sensing, and disaster management approaches.</w:t>
        </w:r>
      </w:ins>
    </w:p>
    <w:p w14:paraId="5099C5AA" w14:textId="77777777" w:rsidR="009354C8" w:rsidRPr="00272B1A" w:rsidRDefault="009354C8" w:rsidP="009354C8">
      <w:pPr>
        <w:numPr>
          <w:ilvl w:val="0"/>
          <w:numId w:val="18"/>
        </w:numPr>
        <w:spacing w:before="100" w:beforeAutospacing="1" w:after="100" w:afterAutospacing="1" w:line="276" w:lineRule="auto"/>
        <w:rPr>
          <w:ins w:id="1394" w:author="ANANDHAKRISHNAN MADATHIL REMESH" w:date="2025-03-27T00:02:00Z" w16du:dateUtc="2025-03-27T00:02:00Z"/>
          <w:rFonts w:ascii="Trebuchet MS" w:hAnsi="Trebuchet MS"/>
          <w:color w:val="000000"/>
        </w:rPr>
      </w:pPr>
      <w:ins w:id="1395" w:author="ANANDHAKRISHNAN MADATHIL REMESH" w:date="2025-03-27T00:02:00Z" w16du:dateUtc="2025-03-27T00:02:00Z">
        <w:r w:rsidRPr="00272B1A">
          <w:rPr>
            <w:rFonts w:ascii="Trebuchet MS" w:hAnsi="Trebuchet MS"/>
            <w:color w:val="000000"/>
          </w:rPr>
          <w:t>Chapter 3: Methodology – Outlines the research design, data collection process, machine learning model development, implementation framework, and evaluation metrics.</w:t>
        </w:r>
      </w:ins>
    </w:p>
    <w:p w14:paraId="3640D89C" w14:textId="77777777" w:rsidR="009354C8" w:rsidRPr="00272B1A" w:rsidRDefault="009354C8" w:rsidP="009354C8">
      <w:pPr>
        <w:numPr>
          <w:ilvl w:val="0"/>
          <w:numId w:val="18"/>
        </w:numPr>
        <w:spacing w:before="100" w:beforeAutospacing="1" w:after="100" w:afterAutospacing="1" w:line="276" w:lineRule="auto"/>
        <w:rPr>
          <w:ins w:id="1396" w:author="ANANDHAKRISHNAN MADATHIL REMESH" w:date="2025-03-27T00:02:00Z" w16du:dateUtc="2025-03-27T00:02:00Z"/>
          <w:rFonts w:ascii="Trebuchet MS" w:hAnsi="Trebuchet MS"/>
          <w:color w:val="000000"/>
        </w:rPr>
      </w:pPr>
      <w:ins w:id="1397" w:author="ANANDHAKRISHNAN MADATHIL REMESH" w:date="2025-03-27T00:02:00Z" w16du:dateUtc="2025-03-27T00:02:00Z">
        <w:r w:rsidRPr="00272B1A">
          <w:rPr>
            <w:rFonts w:ascii="Trebuchet MS" w:hAnsi="Trebuchet MS"/>
            <w:color w:val="000000"/>
          </w:rPr>
          <w:t>Chapter 4: Implementation and Results – Details the process of training and deploying the models, performance evaluation, and experimental findings.</w:t>
        </w:r>
      </w:ins>
    </w:p>
    <w:p w14:paraId="70C2A7F1" w14:textId="77777777" w:rsidR="009354C8" w:rsidRPr="00272B1A" w:rsidRDefault="009354C8" w:rsidP="009354C8">
      <w:pPr>
        <w:numPr>
          <w:ilvl w:val="0"/>
          <w:numId w:val="18"/>
        </w:numPr>
        <w:spacing w:before="100" w:beforeAutospacing="1" w:after="100" w:afterAutospacing="1" w:line="276" w:lineRule="auto"/>
        <w:rPr>
          <w:ins w:id="1398" w:author="ANANDHAKRISHNAN MADATHIL REMESH" w:date="2025-03-27T00:02:00Z" w16du:dateUtc="2025-03-27T00:02:00Z"/>
          <w:rFonts w:ascii="Trebuchet MS" w:hAnsi="Trebuchet MS"/>
          <w:color w:val="000000"/>
        </w:rPr>
      </w:pPr>
      <w:ins w:id="1399" w:author="ANANDHAKRISHNAN MADATHIL REMESH" w:date="2025-03-27T00:02:00Z" w16du:dateUtc="2025-03-27T00:02:00Z">
        <w:r w:rsidRPr="00272B1A">
          <w:rPr>
            <w:rFonts w:ascii="Trebuchet MS" w:hAnsi="Trebuchet MS"/>
            <w:color w:val="000000"/>
          </w:rPr>
          <w:t>Chapter 5: Discussion – Analyzes the results in the context of existing literature, highlights key insights, and discusses challenges and limitations.</w:t>
        </w:r>
      </w:ins>
    </w:p>
    <w:p w14:paraId="76B1CF7E" w14:textId="77777777" w:rsidR="009354C8" w:rsidRPr="00272B1A" w:rsidRDefault="009354C8" w:rsidP="009354C8">
      <w:pPr>
        <w:numPr>
          <w:ilvl w:val="0"/>
          <w:numId w:val="18"/>
        </w:numPr>
        <w:spacing w:before="100" w:beforeAutospacing="1" w:after="100" w:afterAutospacing="1" w:line="276" w:lineRule="auto"/>
        <w:rPr>
          <w:ins w:id="1400" w:author="ANANDHAKRISHNAN MADATHIL REMESH" w:date="2025-03-27T00:02:00Z" w16du:dateUtc="2025-03-27T00:02:00Z"/>
          <w:rFonts w:ascii="Trebuchet MS" w:hAnsi="Trebuchet MS"/>
          <w:color w:val="000000"/>
        </w:rPr>
      </w:pPr>
      <w:ins w:id="1401" w:author="ANANDHAKRISHNAN MADATHIL REMESH" w:date="2025-03-27T00:02:00Z" w16du:dateUtc="2025-03-27T00:02:00Z">
        <w:r w:rsidRPr="00272B1A">
          <w:rPr>
            <w:rFonts w:ascii="Trebuchet MS" w:hAnsi="Trebuchet MS"/>
            <w:color w:val="000000"/>
          </w:rPr>
          <w:t>Chapter 6: Conclusion and Future Work – Summarizes the research contributions, discusses implications, and suggests potential future improvements.</w:t>
        </w:r>
      </w:ins>
    </w:p>
    <w:p w14:paraId="1E721A39" w14:textId="77777777" w:rsidR="009354C8" w:rsidRPr="00272B1A" w:rsidRDefault="009354C8" w:rsidP="009354C8">
      <w:pPr>
        <w:spacing w:before="100" w:beforeAutospacing="1" w:after="100" w:afterAutospacing="1" w:line="276" w:lineRule="auto"/>
        <w:rPr>
          <w:ins w:id="1402" w:author="ANANDHAKRISHNAN MADATHIL REMESH" w:date="2025-03-27T00:02:00Z" w16du:dateUtc="2025-03-27T00:02:00Z"/>
          <w:rFonts w:ascii="Trebuchet MS" w:hAnsi="Trebuchet MS"/>
          <w:color w:val="000000"/>
        </w:rPr>
      </w:pPr>
      <w:ins w:id="1403" w:author="ANANDHAKRISHNAN MADATHIL REMESH" w:date="2025-03-27T00:02:00Z" w16du:dateUtc="2025-03-27T00:02:00Z">
        <w:r w:rsidRPr="00272B1A">
          <w:rPr>
            <w:rFonts w:ascii="Trebuchet MS" w:hAnsi="Trebuchet MS"/>
            <w:color w:val="000000"/>
          </w:rPr>
          <w:t>This structured approach ensures a clear and logical flow of the dissertation, guiding the reader through each phase of the study, from conceptualization to practical implementation and evaluation.</w:t>
        </w:r>
      </w:ins>
    </w:p>
    <w:p w14:paraId="1A64C384" w14:textId="77777777" w:rsidR="009354C8" w:rsidRPr="00272B1A" w:rsidRDefault="009354C8" w:rsidP="009354C8">
      <w:pPr>
        <w:pStyle w:val="Heading1"/>
        <w:spacing w:before="960" w:after="960"/>
        <w:rPr>
          <w:ins w:id="1404" w:author="ANANDHAKRISHNAN MADATHIL REMESH" w:date="2025-03-27T00:07:00Z" w16du:dateUtc="2025-03-27T00:07:00Z"/>
          <w:rStyle w:val="SubtleReference"/>
          <w:bCs w:val="0"/>
          <w:smallCaps w:val="0"/>
          <w:color w:val="000000" w:themeColor="text1"/>
          <w:u w:val="none"/>
        </w:rPr>
      </w:pPr>
      <w:bookmarkStart w:id="1405" w:name="_Toc193924999"/>
      <w:bookmarkStart w:id="1406" w:name="_Toc193925000"/>
      <w:bookmarkStart w:id="1407" w:name="_Toc195466509"/>
      <w:bookmarkEnd w:id="1405"/>
      <w:ins w:id="1408" w:author="ANANDHAKRISHNAN MADATHIL REMESH" w:date="2025-03-27T00:02:00Z" w16du:dateUtc="2025-03-27T00:02:00Z">
        <w:r w:rsidRPr="00272B1A">
          <w:rPr>
            <w:rStyle w:val="SubtleReference"/>
            <w:bCs w:val="0"/>
            <w:smallCaps w:val="0"/>
            <w:color w:val="000000" w:themeColor="text1"/>
            <w:u w:val="none"/>
          </w:rPr>
          <w:lastRenderedPageBreak/>
          <w:t>LITERATURE REVIEW</w:t>
        </w:r>
      </w:ins>
      <w:bookmarkStart w:id="1409" w:name="_Toc193925001"/>
      <w:bookmarkEnd w:id="1406"/>
      <w:bookmarkEnd w:id="1407"/>
      <w:bookmarkEnd w:id="1409"/>
    </w:p>
    <w:p w14:paraId="4301955C" w14:textId="29BE1498" w:rsidR="009354C8" w:rsidRPr="00272B1A" w:rsidRDefault="009354C8">
      <w:pPr>
        <w:pStyle w:val="NormalWeb"/>
        <w:spacing w:line="276" w:lineRule="auto"/>
        <w:jc w:val="both"/>
        <w:rPr>
          <w:ins w:id="1410" w:author="ANANDHAKRISHNAN MADATHIL REMESH" w:date="2025-03-27T00:02:00Z" w16du:dateUtc="2025-03-27T00:02:00Z"/>
          <w:color w:val="000000"/>
          <w:rPrChange w:id="1411" w:author="ANANDHAKRISHNAN MADATHIL REMESH" w:date="2025-03-27T01:05:00Z" w16du:dateUtc="2025-03-27T01:05:00Z">
            <w:rPr>
              <w:ins w:id="1412" w:author="ANANDHAKRISHNAN MADATHIL REMESH" w:date="2025-03-27T00:02:00Z" w16du:dateUtc="2025-03-27T00:02:00Z"/>
            </w:rPr>
          </w:rPrChange>
        </w:rPr>
        <w:pPrChange w:id="1413" w:author="ANANDHAKRISHNAN MADATHIL REMESH" w:date="2025-04-11T19:52:00Z" w16du:dateUtc="2025-04-11T18:52:00Z">
          <w:pPr>
            <w:pStyle w:val="Heading2"/>
          </w:pPr>
        </w:pPrChange>
      </w:pPr>
      <w:ins w:id="1414" w:author="ANANDHAKRISHNAN MADATHIL REMESH" w:date="2025-03-27T00:08:00Z" w16du:dateUtc="2025-03-27T00:08:00Z">
        <w:r w:rsidRPr="00272B1A">
          <w:rPr>
            <w:rFonts w:ascii="Trebuchet MS" w:hAnsi="Trebuchet MS"/>
            <w:color w:val="000000"/>
            <w:rPrChange w:id="1415" w:author="ANANDHAKRISHNAN MADATHIL REMESH" w:date="2025-03-27T01:05:00Z" w16du:dateUtc="2025-03-27T01:05:00Z">
              <w:rPr>
                <w:bCs w:val="0"/>
                <w:caps w:val="0"/>
                <w:color w:val="000000"/>
              </w:rPr>
            </w:rPrChange>
          </w:rPr>
          <w:t>Flood prediction is a crucial aspect of disaster management, with the potential to minimize loss of life and economic damage. Traditional methods, including hydrological and meteorological models, have long been the foundation of flood forecasting. However, recent advancements in artificial intelligence (AI) and machine learning (ML) have introduced more sophisticated, data-driven approaches to flood prediction. This chapter critically evaluates existing literature on flood prediction methodologies, particularly focusing on the evolution from traditional hydrological models to modern ML and deep learning techniques.</w:t>
        </w:r>
      </w:ins>
    </w:p>
    <w:p w14:paraId="65FD4C91" w14:textId="77777777" w:rsidR="009354C8" w:rsidRPr="00272B1A" w:rsidRDefault="009354C8">
      <w:pPr>
        <w:pStyle w:val="NormalWeb"/>
        <w:spacing w:line="276" w:lineRule="auto"/>
        <w:jc w:val="both"/>
        <w:rPr>
          <w:ins w:id="1416" w:author="ANANDHAKRISHNAN MADATHIL REMESH" w:date="2025-03-27T00:02:00Z" w16du:dateUtc="2025-03-27T00:02:00Z"/>
          <w:rFonts w:ascii="Trebuchet MS" w:hAnsi="Trebuchet MS"/>
          <w:color w:val="000000"/>
        </w:rPr>
        <w:pPrChange w:id="1417" w:author="ANANDHAKRISHNAN MADATHIL REMESH" w:date="2025-04-11T19:52:00Z" w16du:dateUtc="2025-04-11T18:52:00Z">
          <w:pPr>
            <w:pStyle w:val="NormalWeb"/>
            <w:spacing w:line="276" w:lineRule="auto"/>
          </w:pPr>
        </w:pPrChange>
      </w:pPr>
      <w:ins w:id="1418" w:author="ANANDHAKRISHNAN MADATHIL REMESH" w:date="2025-03-27T00:02:00Z" w16du:dateUtc="2025-03-27T00:02:00Z">
        <w:r w:rsidRPr="00272B1A">
          <w:rPr>
            <w:rFonts w:ascii="Trebuchet MS" w:hAnsi="Trebuchet MS"/>
            <w:color w:val="000000"/>
          </w:rPr>
          <w:t>The literature review will explore key themes, including traditional flood prediction models, ML-based forecasting, deep learning applications, explainable AI (XAI) techniques, and ensemble learning approaches. Each section will critically assess the strengths and limitations of existing studies, highlighting the research gap that this study aims to address.</w:t>
        </w:r>
      </w:ins>
    </w:p>
    <w:p w14:paraId="416F38D5" w14:textId="17646E9E" w:rsidR="009354C8" w:rsidRPr="006D2178" w:rsidRDefault="00132D68">
      <w:pPr>
        <w:pStyle w:val="Heading2"/>
        <w:rPr>
          <w:ins w:id="1419" w:author="ANANDHAKRISHNAN MADATHIL REMESH" w:date="2025-03-27T00:02:00Z" w16du:dateUtc="2025-03-27T00:02:00Z"/>
        </w:rPr>
        <w:pPrChange w:id="1420" w:author="ANANDHAKRISHNAN MADATHIL REMESH" w:date="2025-04-03T13:19:00Z" w16du:dateUtc="2025-04-03T12:19:00Z">
          <w:pPr>
            <w:pStyle w:val="Heading3"/>
          </w:pPr>
        </w:pPrChange>
      </w:pPr>
      <w:bookmarkStart w:id="1421" w:name="_Toc193925002"/>
      <w:bookmarkStart w:id="1422" w:name="_Toc195466510"/>
      <w:ins w:id="1423" w:author="ANANDHAKRISHNAN MADATHIL REMESH" w:date="2025-03-27T00:02:00Z" w16du:dateUtc="2025-03-27T00:02:00Z">
        <w:r w:rsidRPr="006D2178">
          <w:t>Traditional flood prediction models</w:t>
        </w:r>
        <w:bookmarkEnd w:id="1421"/>
        <w:bookmarkEnd w:id="1422"/>
      </w:ins>
    </w:p>
    <w:p w14:paraId="62E41B45" w14:textId="0BA58FF0" w:rsidR="009354C8" w:rsidRPr="00272B1A" w:rsidRDefault="009354C8">
      <w:pPr>
        <w:pStyle w:val="NormalWeb"/>
        <w:spacing w:line="276" w:lineRule="auto"/>
        <w:jc w:val="both"/>
        <w:rPr>
          <w:ins w:id="1424" w:author="ANANDHAKRISHNAN MADATHIL REMESH" w:date="2025-03-27T00:02:00Z" w16du:dateUtc="2025-03-27T00:02:00Z"/>
          <w:rFonts w:ascii="Trebuchet MS" w:hAnsi="Trebuchet MS"/>
          <w:color w:val="000000"/>
        </w:rPr>
        <w:pPrChange w:id="1425" w:author="ANANDHAKRISHNAN MADATHIL REMESH" w:date="2025-04-11T19:52:00Z" w16du:dateUtc="2025-04-11T18:52:00Z">
          <w:pPr>
            <w:pStyle w:val="NormalWeb"/>
            <w:spacing w:line="276" w:lineRule="auto"/>
          </w:pPr>
        </w:pPrChange>
      </w:pPr>
      <w:ins w:id="1426" w:author="ANANDHAKRISHNAN MADATHIL REMESH" w:date="2025-03-27T00:02:00Z" w16du:dateUtc="2025-03-27T00:02:00Z">
        <w:r w:rsidRPr="00272B1A">
          <w:rPr>
            <w:rFonts w:ascii="Trebuchet MS" w:hAnsi="Trebuchet MS"/>
            <w:color w:val="000000"/>
          </w:rPr>
          <w:t>Historically, flood prediction has relied on hydrological models that use river discharge, precipitation, and topographic data to estimate flood risk. One of the widely used models is the Copernicus Global Flood Awareness System (</w:t>
        </w:r>
        <w:proofErr w:type="spellStart"/>
        <w:r w:rsidRPr="00272B1A">
          <w:rPr>
            <w:rFonts w:ascii="Trebuchet MS" w:hAnsi="Trebuchet MS"/>
            <w:color w:val="000000"/>
          </w:rPr>
          <w:t>GloFAS</w:t>
        </w:r>
        <w:proofErr w:type="spellEnd"/>
        <w:r w:rsidRPr="00272B1A">
          <w:rPr>
            <w:rFonts w:ascii="Trebuchet MS" w:hAnsi="Trebuchet MS"/>
            <w:color w:val="000000"/>
          </w:rPr>
          <w:t>), which integrates meteorological data with hydrological simulations (</w:t>
        </w:r>
      </w:ins>
      <w:ins w:id="1427" w:author="ANANDHAKRISHNAN MADATHIL REMESH" w:date="2025-04-10T17:46:00Z" w16du:dateUtc="2025-04-10T16:46:00Z">
        <w:r w:rsidR="001621D4">
          <w:rPr>
            <w:rFonts w:ascii="Trebuchet MS" w:hAnsi="Trebuchet MS"/>
            <w:color w:val="000000"/>
          </w:rPr>
          <w:fldChar w:fldCharType="begin"/>
        </w:r>
        <w:r w:rsidR="001621D4">
          <w:rPr>
            <w:rFonts w:ascii="Trebuchet MS" w:hAnsi="Trebuchet MS"/>
            <w:color w:val="000000"/>
          </w:rPr>
          <w:instrText>HYPERLINK "https://www.nature.com/articles/s41586-024-07145-1"</w:instrText>
        </w:r>
        <w:r w:rsidR="001621D4">
          <w:rPr>
            <w:rFonts w:ascii="Trebuchet MS" w:hAnsi="Trebuchet MS"/>
            <w:color w:val="000000"/>
          </w:rPr>
        </w:r>
        <w:r w:rsidR="001621D4">
          <w:rPr>
            <w:rFonts w:ascii="Trebuchet MS" w:hAnsi="Trebuchet MS"/>
            <w:color w:val="000000"/>
          </w:rPr>
          <w:fldChar w:fldCharType="separate"/>
        </w:r>
        <w:r w:rsidRPr="001621D4">
          <w:rPr>
            <w:rStyle w:val="Hyperlink"/>
            <w:rFonts w:ascii="Trebuchet MS" w:hAnsi="Trebuchet MS"/>
          </w:rPr>
          <w:t>Nearing et al., 2024</w:t>
        </w:r>
        <w:r w:rsidR="001621D4">
          <w:rPr>
            <w:rFonts w:ascii="Trebuchet MS" w:hAnsi="Trebuchet MS"/>
            <w:color w:val="000000"/>
          </w:rPr>
          <w:fldChar w:fldCharType="end"/>
        </w:r>
      </w:ins>
      <w:ins w:id="1428" w:author="ANANDHAKRISHNAN MADATHIL REMESH" w:date="2025-03-27T00:02:00Z" w16du:dateUtc="2025-03-27T00:02:00Z">
        <w:r w:rsidRPr="00272B1A">
          <w:rPr>
            <w:rFonts w:ascii="Trebuchet MS" w:hAnsi="Trebuchet MS"/>
            <w:color w:val="000000"/>
          </w:rPr>
          <w:t>). While effective for large-scale flood monitoring, these models often lack precision when applied to smaller regions with unique hydrological characteristics.</w:t>
        </w:r>
      </w:ins>
    </w:p>
    <w:p w14:paraId="63F70260" w14:textId="55019127" w:rsidR="009354C8" w:rsidRPr="00272B1A" w:rsidRDefault="000450A3">
      <w:pPr>
        <w:pStyle w:val="NormalWeb"/>
        <w:spacing w:line="276" w:lineRule="auto"/>
        <w:jc w:val="both"/>
        <w:rPr>
          <w:ins w:id="1429" w:author="ANANDHAKRISHNAN MADATHIL REMESH" w:date="2025-03-27T00:02:00Z" w16du:dateUtc="2025-03-27T00:02:00Z"/>
          <w:rFonts w:ascii="Trebuchet MS" w:hAnsi="Trebuchet MS"/>
          <w:color w:val="000000"/>
        </w:rPr>
        <w:pPrChange w:id="1430" w:author="ANANDHAKRISHNAN MADATHIL REMESH" w:date="2025-04-11T19:52:00Z" w16du:dateUtc="2025-04-11T18:52:00Z">
          <w:pPr>
            <w:pStyle w:val="NormalWeb"/>
            <w:numPr>
              <w:numId w:val="55"/>
            </w:numPr>
            <w:spacing w:line="276" w:lineRule="auto"/>
            <w:ind w:left="432" w:hanging="432"/>
          </w:pPr>
        </w:pPrChange>
      </w:pPr>
      <w:ins w:id="1431" w:author="ANANDHAKRISHNAN MADATHIL REMESH" w:date="2025-04-08T14:27:00Z" w16du:dateUtc="2025-04-08T13:27:00Z">
        <w:r>
          <w:rPr>
            <w:rFonts w:ascii="Trebuchet MS" w:hAnsi="Trebuchet MS"/>
            <w:color w:val="000000"/>
          </w:rPr>
          <w:fldChar w:fldCharType="begin"/>
        </w:r>
        <w:r>
          <w:rPr>
            <w:rFonts w:ascii="Trebuchet MS" w:hAnsi="Trebuchet MS"/>
            <w:color w:val="000000"/>
          </w:rPr>
          <w:instrText>HYPERLINK "https://www.mdpi.com/2073-4441/10/11/1536?.com"</w:instrText>
        </w:r>
        <w:r>
          <w:rPr>
            <w:rFonts w:ascii="Trebuchet MS" w:hAnsi="Trebuchet MS"/>
            <w:color w:val="000000"/>
          </w:rPr>
        </w:r>
        <w:r>
          <w:rPr>
            <w:rFonts w:ascii="Trebuchet MS" w:hAnsi="Trebuchet MS"/>
            <w:color w:val="000000"/>
          </w:rPr>
          <w:fldChar w:fldCharType="separate"/>
        </w:r>
        <w:proofErr w:type="spellStart"/>
        <w:r w:rsidR="009354C8" w:rsidRPr="000450A3">
          <w:rPr>
            <w:rStyle w:val="Hyperlink"/>
            <w:rFonts w:ascii="Trebuchet MS" w:hAnsi="Trebuchet MS"/>
          </w:rPr>
          <w:t>Mosavi</w:t>
        </w:r>
        <w:proofErr w:type="spellEnd"/>
        <w:r w:rsidR="009354C8" w:rsidRPr="000450A3">
          <w:rPr>
            <w:rStyle w:val="Hyperlink"/>
            <w:rFonts w:ascii="Trebuchet MS" w:hAnsi="Trebuchet MS"/>
          </w:rPr>
          <w:t xml:space="preserve"> et al. (2018)</w:t>
        </w:r>
        <w:r>
          <w:rPr>
            <w:rFonts w:ascii="Trebuchet MS" w:hAnsi="Trebuchet MS"/>
            <w:color w:val="000000"/>
          </w:rPr>
          <w:fldChar w:fldCharType="end"/>
        </w:r>
      </w:ins>
      <w:ins w:id="1432" w:author="ANANDHAKRISHNAN MADATHIL REMESH" w:date="2025-03-27T00:02:00Z" w16du:dateUtc="2025-03-27T00:02:00Z">
        <w:r w:rsidR="009354C8" w:rsidRPr="00272B1A">
          <w:rPr>
            <w:rFonts w:ascii="Trebuchet MS" w:hAnsi="Trebuchet MS"/>
            <w:color w:val="000000"/>
          </w:rPr>
          <w:t xml:space="preserve"> reviewed various hydrological models and found that while they provide a foundational understanding of flood risks, they struggle with real-time adaptability and are heavily dependent on historical datasets. This reliance on past data makes them less effective in predicting extreme flood events influenced by climate change. Another key limitation is their inability to integrate multiple data sources, such as satellite imagery and environmental parameters, which could improve prediction accuracy.</w:t>
        </w:r>
      </w:ins>
    </w:p>
    <w:p w14:paraId="162314B0" w14:textId="77777777" w:rsidR="009354C8" w:rsidRPr="006D2178" w:rsidRDefault="009354C8">
      <w:pPr>
        <w:pStyle w:val="Heading2"/>
        <w:rPr>
          <w:ins w:id="1433" w:author="ANANDHAKRISHNAN MADATHIL REMESH" w:date="2025-03-27T00:02:00Z" w16du:dateUtc="2025-03-27T00:02:00Z"/>
        </w:rPr>
        <w:pPrChange w:id="1434" w:author="ANANDHAKRISHNAN MADATHIL REMESH" w:date="2025-04-03T13:19:00Z" w16du:dateUtc="2025-04-03T12:19:00Z">
          <w:pPr>
            <w:pStyle w:val="Heading5"/>
          </w:pPr>
        </w:pPrChange>
      </w:pPr>
      <w:bookmarkStart w:id="1435" w:name="_Toc193925003"/>
      <w:bookmarkStart w:id="1436" w:name="_Toc195466511"/>
      <w:ins w:id="1437" w:author="ANANDHAKRISHNAN MADATHIL REMESH" w:date="2025-03-27T00:02:00Z" w16du:dateUtc="2025-03-27T00:02:00Z">
        <w:r w:rsidRPr="006D2178">
          <w:t>Machine Learning in Flood Prediction</w:t>
        </w:r>
        <w:bookmarkEnd w:id="1435"/>
        <w:bookmarkEnd w:id="1436"/>
      </w:ins>
    </w:p>
    <w:p w14:paraId="5ADD686C" w14:textId="755C03D8" w:rsidR="009354C8" w:rsidRPr="00272B1A" w:rsidRDefault="009354C8">
      <w:pPr>
        <w:pStyle w:val="NormalWeb"/>
        <w:spacing w:line="276" w:lineRule="auto"/>
        <w:jc w:val="both"/>
        <w:rPr>
          <w:ins w:id="1438" w:author="ANANDHAKRISHNAN MADATHIL REMESH" w:date="2025-03-27T00:02:00Z" w16du:dateUtc="2025-03-27T00:02:00Z"/>
          <w:rFonts w:ascii="Trebuchet MS" w:hAnsi="Trebuchet MS"/>
          <w:color w:val="000000"/>
        </w:rPr>
        <w:pPrChange w:id="1439" w:author="ANANDHAKRISHNAN MADATHIL REMESH" w:date="2025-04-11T19:52:00Z" w16du:dateUtc="2025-04-11T18:52:00Z">
          <w:pPr>
            <w:pStyle w:val="NormalWeb"/>
            <w:spacing w:line="276" w:lineRule="auto"/>
          </w:pPr>
        </w:pPrChange>
      </w:pPr>
      <w:ins w:id="1440" w:author="ANANDHAKRISHNAN MADATHIL REMESH" w:date="2025-03-27T00:02:00Z" w16du:dateUtc="2025-03-27T00:02:00Z">
        <w:r w:rsidRPr="00272B1A">
          <w:rPr>
            <w:rFonts w:ascii="Trebuchet MS" w:hAnsi="Trebuchet MS"/>
            <w:color w:val="000000"/>
          </w:rPr>
          <w:t xml:space="preserve">Machine learning has revolutionized flood forecasting by enabling predictive models that can learn complex relationships between multiple flood-related variables. Several studies have demonstrated the superior accuracy of ML models over traditional hydrological approaches. </w:t>
        </w:r>
      </w:ins>
      <w:ins w:id="1441" w:author="ANANDHAKRISHNAN MADATHIL REMESH" w:date="2025-04-08T14:28:00Z" w16du:dateUtc="2025-04-08T13:28:00Z">
        <w:r w:rsidR="000450A3">
          <w:rPr>
            <w:rFonts w:ascii="Trebuchet MS" w:hAnsi="Trebuchet MS"/>
            <w:color w:val="000000"/>
          </w:rPr>
          <w:fldChar w:fldCharType="begin"/>
        </w:r>
        <w:r w:rsidR="000450A3">
          <w:rPr>
            <w:rFonts w:ascii="Trebuchet MS" w:hAnsi="Trebuchet MS"/>
            <w:color w:val="000000"/>
          </w:rPr>
          <w:instrText>HYPERLINK "https://arxiv.org/abs/2006.11555?.com"</w:instrText>
        </w:r>
        <w:r w:rsidR="000450A3">
          <w:rPr>
            <w:rFonts w:ascii="Trebuchet MS" w:hAnsi="Trebuchet MS"/>
            <w:color w:val="000000"/>
          </w:rPr>
        </w:r>
        <w:r w:rsidR="000450A3">
          <w:rPr>
            <w:rFonts w:ascii="Trebuchet MS" w:hAnsi="Trebuchet MS"/>
            <w:color w:val="000000"/>
          </w:rPr>
          <w:fldChar w:fldCharType="separate"/>
        </w:r>
        <w:r w:rsidRPr="000450A3">
          <w:rPr>
            <w:rStyle w:val="Hyperlink"/>
            <w:rFonts w:ascii="Trebuchet MS" w:hAnsi="Trebuchet MS"/>
          </w:rPr>
          <w:t>Kabir et al. (2020)</w:t>
        </w:r>
        <w:r w:rsidR="000450A3">
          <w:rPr>
            <w:rFonts w:ascii="Trebuchet MS" w:hAnsi="Trebuchet MS"/>
            <w:color w:val="000000"/>
          </w:rPr>
          <w:fldChar w:fldCharType="end"/>
        </w:r>
      </w:ins>
      <w:ins w:id="1442" w:author="ANANDHAKRISHNAN MADATHIL REMESH" w:date="2025-03-27T00:02:00Z" w16du:dateUtc="2025-03-27T00:02:00Z">
        <w:r w:rsidRPr="00272B1A">
          <w:rPr>
            <w:rFonts w:ascii="Trebuchet MS" w:hAnsi="Trebuchet MS"/>
            <w:color w:val="000000"/>
          </w:rPr>
          <w:t xml:space="preserve"> introduced a deep convolutional neural network (CNN) model trained on hydraulic model outputs to </w:t>
        </w:r>
        <w:r w:rsidRPr="00272B1A">
          <w:rPr>
            <w:rFonts w:ascii="Trebuchet MS" w:hAnsi="Trebuchet MS"/>
            <w:color w:val="000000"/>
          </w:rPr>
          <w:lastRenderedPageBreak/>
          <w:t>predict rapid flood inundation. Their study showed that ML models could effectively identify flood-prone areas and estimate flood depths with high precision, making them valuable tools for real-time forecasting.</w:t>
        </w:r>
      </w:ins>
    </w:p>
    <w:p w14:paraId="7AFBD1D2" w14:textId="34C056E3" w:rsidR="009354C8" w:rsidRPr="00272B1A" w:rsidRDefault="009354C8">
      <w:pPr>
        <w:pStyle w:val="NormalWeb"/>
        <w:spacing w:line="276" w:lineRule="auto"/>
        <w:jc w:val="both"/>
        <w:rPr>
          <w:ins w:id="1443" w:author="ANANDHAKRISHNAN MADATHIL REMESH" w:date="2025-03-27T00:02:00Z" w16du:dateUtc="2025-03-27T00:02:00Z"/>
          <w:rFonts w:ascii="Trebuchet MS" w:hAnsi="Trebuchet MS"/>
          <w:color w:val="000000"/>
        </w:rPr>
        <w:pPrChange w:id="1444" w:author="ANANDHAKRISHNAN MADATHIL REMESH" w:date="2025-04-11T19:52:00Z" w16du:dateUtc="2025-04-11T18:52:00Z">
          <w:pPr>
            <w:pStyle w:val="NormalWeb"/>
            <w:spacing w:line="276" w:lineRule="auto"/>
          </w:pPr>
        </w:pPrChange>
      </w:pPr>
      <w:ins w:id="1445" w:author="ANANDHAKRISHNAN MADATHIL REMESH" w:date="2025-03-27T00:02:00Z" w16du:dateUtc="2025-03-27T00:02:00Z">
        <w:r w:rsidRPr="00272B1A">
          <w:rPr>
            <w:rFonts w:ascii="Trebuchet MS" w:hAnsi="Trebuchet MS"/>
            <w:color w:val="000000"/>
          </w:rPr>
          <w:t xml:space="preserve">One of the key challenges in ML-driven flood prediction is the availability of high-quality, labeled data for training models. </w:t>
        </w:r>
      </w:ins>
      <w:ins w:id="1446" w:author="ANANDHAKRISHNAN MADATHIL REMESH" w:date="2025-04-08T14:28:00Z" w16du:dateUtc="2025-04-08T13:28:00Z">
        <w:r w:rsidR="000450A3">
          <w:rPr>
            <w:rFonts w:ascii="Trebuchet MS" w:hAnsi="Trebuchet MS"/>
            <w:color w:val="000000"/>
          </w:rPr>
          <w:fldChar w:fldCharType="begin"/>
        </w:r>
        <w:r w:rsidR="000450A3">
          <w:rPr>
            <w:rFonts w:ascii="Trebuchet MS" w:hAnsi="Trebuchet MS"/>
            <w:color w:val="000000"/>
          </w:rPr>
          <w:instrText>HYPERLINK "https://www.sciencedirect.com/science/article/pii/S2214581824002210"</w:instrText>
        </w:r>
        <w:r w:rsidR="000450A3">
          <w:rPr>
            <w:rFonts w:ascii="Trebuchet MS" w:hAnsi="Trebuchet MS"/>
            <w:color w:val="000000"/>
          </w:rPr>
        </w:r>
        <w:r w:rsidR="000450A3">
          <w:rPr>
            <w:rFonts w:ascii="Trebuchet MS" w:hAnsi="Trebuchet MS"/>
            <w:color w:val="000000"/>
          </w:rPr>
          <w:fldChar w:fldCharType="separate"/>
        </w:r>
        <w:r w:rsidRPr="000450A3">
          <w:rPr>
            <w:rStyle w:val="Hyperlink"/>
            <w:rFonts w:ascii="Trebuchet MS" w:hAnsi="Trebuchet MS"/>
          </w:rPr>
          <w:t>Liu et al. (2022)</w:t>
        </w:r>
        <w:r w:rsidR="000450A3">
          <w:rPr>
            <w:rFonts w:ascii="Trebuchet MS" w:hAnsi="Trebuchet MS"/>
            <w:color w:val="000000"/>
          </w:rPr>
          <w:fldChar w:fldCharType="end"/>
        </w:r>
      </w:ins>
      <w:ins w:id="1447" w:author="ANANDHAKRISHNAN MADATHIL REMESH" w:date="2025-03-27T00:02:00Z" w16du:dateUtc="2025-03-27T00:02:00Z">
        <w:r w:rsidRPr="00272B1A">
          <w:rPr>
            <w:rFonts w:ascii="Trebuchet MS" w:hAnsi="Trebuchet MS"/>
            <w:color w:val="000000"/>
          </w:rPr>
          <w:t xml:space="preserve"> successfully applied a Transformer-based dual-encoder model to track river discharge with high accuracy, outperforming Long Short-Term Memory (LSTM) networks. Meanwhile, </w:t>
        </w:r>
      </w:ins>
      <w:ins w:id="1448" w:author="ANANDHAKRISHNAN MADATHIL REMESH" w:date="2025-04-08T14:29:00Z" w16du:dateUtc="2025-04-08T13:29:00Z">
        <w:r w:rsidR="000450A3">
          <w:rPr>
            <w:rFonts w:ascii="Trebuchet MS" w:hAnsi="Trebuchet MS"/>
            <w:color w:val="000000"/>
          </w:rPr>
          <w:fldChar w:fldCharType="begin"/>
        </w:r>
        <w:r w:rsidR="000450A3">
          <w:rPr>
            <w:rFonts w:ascii="Trebuchet MS" w:hAnsi="Trebuchet MS"/>
            <w:color w:val="000000"/>
          </w:rPr>
          <w:instrText>HYPERLINK "https://www.sciencedirect.com/science/article/pii/S2214581824002210"</w:instrText>
        </w:r>
        <w:r w:rsidR="000450A3">
          <w:rPr>
            <w:rFonts w:ascii="Trebuchet MS" w:hAnsi="Trebuchet MS"/>
            <w:color w:val="000000"/>
          </w:rPr>
        </w:r>
        <w:r w:rsidR="000450A3">
          <w:rPr>
            <w:rFonts w:ascii="Trebuchet MS" w:hAnsi="Trebuchet MS"/>
            <w:color w:val="000000"/>
          </w:rPr>
          <w:fldChar w:fldCharType="separate"/>
        </w:r>
        <w:r w:rsidRPr="000450A3">
          <w:rPr>
            <w:rStyle w:val="Hyperlink"/>
            <w:rFonts w:ascii="Trebuchet MS" w:hAnsi="Trebuchet MS"/>
          </w:rPr>
          <w:t>Xu et al. (2022)</w:t>
        </w:r>
        <w:r w:rsidR="000450A3">
          <w:rPr>
            <w:rFonts w:ascii="Trebuchet MS" w:hAnsi="Trebuchet MS"/>
            <w:color w:val="000000"/>
          </w:rPr>
          <w:fldChar w:fldCharType="end"/>
        </w:r>
      </w:ins>
      <w:ins w:id="1449" w:author="ANANDHAKRISHNAN MADATHIL REMESH" w:date="2025-03-27T00:02:00Z" w16du:dateUtc="2025-03-27T00:02:00Z">
        <w:r w:rsidRPr="00272B1A">
          <w:rPr>
            <w:rFonts w:ascii="Trebuchet MS" w:hAnsi="Trebuchet MS"/>
            <w:color w:val="000000"/>
          </w:rPr>
          <w:t xml:space="preserve"> enhanced LSTM performance by integrating the Particle Swarm Optimization algorithm, further optimizing flood forecasting capabilities. These studies demonstrate that ML models can offer a viable alternative to traditional hydrological models, especially when trained on diverse, high-resolution datasets.</w:t>
        </w:r>
      </w:ins>
    </w:p>
    <w:p w14:paraId="29AD5648" w14:textId="77777777" w:rsidR="009354C8" w:rsidRPr="00272B1A" w:rsidRDefault="009354C8">
      <w:pPr>
        <w:pStyle w:val="Heading2"/>
        <w:rPr>
          <w:ins w:id="1450" w:author="ANANDHAKRISHNAN MADATHIL REMESH" w:date="2025-03-27T00:02:00Z" w16du:dateUtc="2025-03-27T00:02:00Z"/>
        </w:rPr>
        <w:pPrChange w:id="1451" w:author="ANANDHAKRISHNAN MADATHIL REMESH" w:date="2025-03-27T00:09:00Z" w16du:dateUtc="2025-03-27T00:09:00Z">
          <w:pPr>
            <w:pStyle w:val="Heading5"/>
          </w:pPr>
        </w:pPrChange>
      </w:pPr>
      <w:bookmarkStart w:id="1452" w:name="_Toc193925004"/>
      <w:bookmarkStart w:id="1453" w:name="_Toc195466512"/>
      <w:ins w:id="1454" w:author="ANANDHAKRISHNAN MADATHIL REMESH" w:date="2025-03-27T00:02:00Z" w16du:dateUtc="2025-03-27T00:02:00Z">
        <w:r w:rsidRPr="00272B1A">
          <w:rPr>
            <w:bCs w:val="0"/>
          </w:rPr>
          <w:t>Deep Learning and Remote Sensing for Flood Mapping</w:t>
        </w:r>
        <w:bookmarkEnd w:id="1452"/>
        <w:bookmarkEnd w:id="1453"/>
      </w:ins>
    </w:p>
    <w:p w14:paraId="79D3DEB2" w14:textId="77777777" w:rsidR="009354C8" w:rsidRPr="00272B1A" w:rsidRDefault="009354C8">
      <w:pPr>
        <w:pStyle w:val="NormalWeb"/>
        <w:spacing w:line="276" w:lineRule="auto"/>
        <w:jc w:val="both"/>
        <w:rPr>
          <w:ins w:id="1455" w:author="ANANDHAKRISHNAN MADATHIL REMESH" w:date="2025-03-27T00:02:00Z" w16du:dateUtc="2025-03-27T00:02:00Z"/>
          <w:rFonts w:ascii="Trebuchet MS" w:hAnsi="Trebuchet MS"/>
          <w:color w:val="000000"/>
        </w:rPr>
        <w:pPrChange w:id="1456" w:author="ANANDHAKRISHNAN MADATHIL REMESH" w:date="2025-04-11T19:52:00Z" w16du:dateUtc="2025-04-11T18:52:00Z">
          <w:pPr>
            <w:pStyle w:val="NormalWeb"/>
            <w:spacing w:line="276" w:lineRule="auto"/>
          </w:pPr>
        </w:pPrChange>
      </w:pPr>
      <w:ins w:id="1457" w:author="ANANDHAKRISHNAN MADATHIL REMESH" w:date="2025-03-27T00:02:00Z" w16du:dateUtc="2025-03-27T00:02:00Z">
        <w:r w:rsidRPr="00272B1A">
          <w:rPr>
            <w:rFonts w:ascii="Trebuchet MS" w:hAnsi="Trebuchet MS"/>
            <w:color w:val="000000"/>
          </w:rPr>
          <w:t>Deep learning models, particularly Convolutional Neural Networks (CNNs) and U-Net architectures, have been widely used in flood extent mapping using satellite and drone imagery. The ability of deep learning models to process large-scale spatial data has significantly improved flood prediction and response strategies.</w:t>
        </w:r>
      </w:ins>
    </w:p>
    <w:p w14:paraId="50134B00" w14:textId="00AE5F32" w:rsidR="009354C8" w:rsidRPr="00272B1A" w:rsidRDefault="00C876B8">
      <w:pPr>
        <w:pStyle w:val="NormalWeb"/>
        <w:spacing w:line="276" w:lineRule="auto"/>
        <w:jc w:val="both"/>
        <w:rPr>
          <w:ins w:id="1458" w:author="ANANDHAKRISHNAN MADATHIL REMESH" w:date="2025-03-27T00:02:00Z" w16du:dateUtc="2025-03-27T00:02:00Z"/>
          <w:rFonts w:ascii="Trebuchet MS" w:hAnsi="Trebuchet MS"/>
          <w:color w:val="000000"/>
        </w:rPr>
        <w:pPrChange w:id="1459" w:author="ANANDHAKRISHNAN MADATHIL REMESH" w:date="2025-04-11T19:52:00Z" w16du:dateUtc="2025-04-11T18:52:00Z">
          <w:pPr>
            <w:pStyle w:val="NormalWeb"/>
            <w:spacing w:line="276" w:lineRule="auto"/>
          </w:pPr>
        </w:pPrChange>
      </w:pPr>
      <w:ins w:id="1460" w:author="ANANDHAKRISHNAN MADATHIL REMESH" w:date="2025-04-08T14:36:00Z" w16du:dateUtc="2025-04-08T13:36:00Z">
        <w:r>
          <w:rPr>
            <w:rFonts w:ascii="Trebuchet MS" w:hAnsi="Trebuchet MS"/>
            <w:color w:val="000000"/>
          </w:rPr>
          <w:fldChar w:fldCharType="begin"/>
        </w:r>
        <w:r>
          <w:rPr>
            <w:rFonts w:ascii="Trebuchet MS" w:hAnsi="Trebuchet MS"/>
            <w:color w:val="000000"/>
          </w:rPr>
          <w:instrText>HYPERLINK "https://www.mdpi.com/2220-9964/12/5/194"</w:instrText>
        </w:r>
        <w:r>
          <w:rPr>
            <w:rFonts w:ascii="Trebuchet MS" w:hAnsi="Trebuchet MS"/>
            <w:color w:val="000000"/>
          </w:rPr>
        </w:r>
        <w:r>
          <w:rPr>
            <w:rFonts w:ascii="Trebuchet MS" w:hAnsi="Trebuchet MS"/>
            <w:color w:val="000000"/>
          </w:rPr>
          <w:fldChar w:fldCharType="separate"/>
        </w:r>
        <w:r w:rsidR="009354C8" w:rsidRPr="00C876B8">
          <w:rPr>
            <w:rStyle w:val="Hyperlink"/>
            <w:rFonts w:ascii="Trebuchet MS" w:hAnsi="Trebuchet MS"/>
          </w:rPr>
          <w:t>Paudyal et al. (2023)</w:t>
        </w:r>
        <w:r>
          <w:rPr>
            <w:rFonts w:ascii="Trebuchet MS" w:hAnsi="Trebuchet MS"/>
            <w:color w:val="000000"/>
          </w:rPr>
          <w:fldChar w:fldCharType="end"/>
        </w:r>
      </w:ins>
      <w:ins w:id="1461" w:author="ANANDHAKRISHNAN MADATHIL REMESH" w:date="2025-03-27T00:02:00Z" w16du:dateUtc="2025-03-27T00:02:00Z">
        <w:r w:rsidR="009354C8" w:rsidRPr="00272B1A">
          <w:rPr>
            <w:rFonts w:ascii="Trebuchet MS" w:hAnsi="Trebuchet MS"/>
            <w:color w:val="000000"/>
          </w:rPr>
          <w:t xml:space="preserve"> demonstrated the effectiveness of U-Net in segmenting flood-affected areas from Sentinel-1 SAR imagery. Their study highlighted how deep learning models can achieve high spatial accuracy in detecting flooded regions, providing essential data for emergency response teams. Similarly, </w:t>
        </w:r>
      </w:ins>
      <w:ins w:id="1462" w:author="ANANDHAKRISHNAN MADATHIL REMESH" w:date="2025-04-08T14:37:00Z" w16du:dateUtc="2025-04-08T13:37:00Z">
        <w:r>
          <w:rPr>
            <w:rFonts w:ascii="Trebuchet MS" w:hAnsi="Trebuchet MS"/>
            <w:color w:val="000000"/>
          </w:rPr>
          <w:fldChar w:fldCharType="begin"/>
        </w:r>
        <w:r>
          <w:rPr>
            <w:rFonts w:ascii="Trebuchet MS" w:hAnsi="Trebuchet MS"/>
            <w:color w:val="000000"/>
          </w:rPr>
          <w:instrText>HYPERLINK "https://arxiv.org/pdf/2301.12548"</w:instrText>
        </w:r>
        <w:r>
          <w:rPr>
            <w:rFonts w:ascii="Trebuchet MS" w:hAnsi="Trebuchet MS"/>
            <w:color w:val="000000"/>
          </w:rPr>
        </w:r>
        <w:r>
          <w:rPr>
            <w:rFonts w:ascii="Trebuchet MS" w:hAnsi="Trebuchet MS"/>
            <w:color w:val="000000"/>
          </w:rPr>
          <w:fldChar w:fldCharType="separate"/>
        </w:r>
        <w:r w:rsidR="009354C8" w:rsidRPr="00C876B8">
          <w:rPr>
            <w:rStyle w:val="Hyperlink"/>
            <w:rFonts w:ascii="Trebuchet MS" w:hAnsi="Trebuchet MS"/>
          </w:rPr>
          <w:t>Zeng and Bertsimas et al. (2023)</w:t>
        </w:r>
        <w:r>
          <w:rPr>
            <w:rFonts w:ascii="Trebuchet MS" w:hAnsi="Trebuchet MS"/>
            <w:color w:val="000000"/>
          </w:rPr>
          <w:fldChar w:fldCharType="end"/>
        </w:r>
      </w:ins>
      <w:ins w:id="1463" w:author="ANANDHAKRISHNAN MADATHIL REMESH" w:date="2025-03-27T00:02:00Z" w16du:dateUtc="2025-03-27T00:02:00Z">
        <w:r w:rsidR="009354C8" w:rsidRPr="00272B1A">
          <w:rPr>
            <w:rFonts w:ascii="Trebuchet MS" w:hAnsi="Trebuchet MS"/>
            <w:color w:val="000000"/>
          </w:rPr>
          <w:t xml:space="preserve"> proposed a multimodal ML approach that integrated geospatial data with historical disaster information to predict global flood risks, showcasing the advantages of combining multiple data sources for more reliable forecasting.</w:t>
        </w:r>
      </w:ins>
    </w:p>
    <w:p w14:paraId="0F310DE7" w14:textId="77777777" w:rsidR="009354C8" w:rsidRPr="00272B1A" w:rsidRDefault="009354C8">
      <w:pPr>
        <w:pStyle w:val="NormalWeb"/>
        <w:spacing w:line="276" w:lineRule="auto"/>
        <w:jc w:val="both"/>
        <w:rPr>
          <w:ins w:id="1464" w:author="ANANDHAKRISHNAN MADATHIL REMESH" w:date="2025-03-27T00:02:00Z" w16du:dateUtc="2025-03-27T00:02:00Z"/>
          <w:rFonts w:ascii="Trebuchet MS" w:hAnsi="Trebuchet MS"/>
          <w:color w:val="000000"/>
        </w:rPr>
        <w:pPrChange w:id="1465" w:author="ANANDHAKRISHNAN MADATHIL REMESH" w:date="2025-04-11T19:52:00Z" w16du:dateUtc="2025-04-11T18:52:00Z">
          <w:pPr>
            <w:pStyle w:val="NormalWeb"/>
            <w:spacing w:line="276" w:lineRule="auto"/>
          </w:pPr>
        </w:pPrChange>
      </w:pPr>
      <w:ins w:id="1466" w:author="ANANDHAKRISHNAN MADATHIL REMESH" w:date="2025-03-27T00:02:00Z" w16du:dateUtc="2025-03-27T00:02:00Z">
        <w:r w:rsidRPr="00272B1A">
          <w:rPr>
            <w:rFonts w:ascii="Trebuchet MS" w:hAnsi="Trebuchet MS"/>
            <w:color w:val="000000"/>
          </w:rPr>
          <w:t>Despite the advancements in deep learning, challenges remain, particularly concerning the computational requirements for training deep neural networks and the interpretability of model predictions. The black-box nature of deep learning models raises concerns about their usability in critical decision-making processes, necessitating the integration of explainable AI techniques.</w:t>
        </w:r>
      </w:ins>
    </w:p>
    <w:p w14:paraId="67EF14A8" w14:textId="77777777" w:rsidR="009354C8" w:rsidRPr="00272B1A" w:rsidRDefault="009354C8">
      <w:pPr>
        <w:pStyle w:val="Heading2"/>
        <w:rPr>
          <w:ins w:id="1467" w:author="ANANDHAKRISHNAN MADATHIL REMESH" w:date="2025-03-27T00:02:00Z" w16du:dateUtc="2025-03-27T00:02:00Z"/>
        </w:rPr>
        <w:pPrChange w:id="1468" w:author="ANANDHAKRISHNAN MADATHIL REMESH" w:date="2025-03-27T00:09:00Z" w16du:dateUtc="2025-03-27T00:09:00Z">
          <w:pPr>
            <w:pStyle w:val="Heading5"/>
          </w:pPr>
        </w:pPrChange>
      </w:pPr>
      <w:ins w:id="1469" w:author="ANANDHAKRISHNAN MADATHIL REMESH" w:date="2025-03-27T00:02:00Z" w16du:dateUtc="2025-03-27T00:02:00Z">
        <w:r w:rsidRPr="00272B1A">
          <w:rPr>
            <w:bCs w:val="0"/>
          </w:rPr>
          <w:t xml:space="preserve"> </w:t>
        </w:r>
        <w:bookmarkStart w:id="1470" w:name="_Toc193925005"/>
        <w:bookmarkStart w:id="1471" w:name="_Toc195466513"/>
        <w:r w:rsidRPr="00272B1A">
          <w:rPr>
            <w:bCs w:val="0"/>
          </w:rPr>
          <w:t>Explainable AI (XAI) and Model Interpretability</w:t>
        </w:r>
        <w:bookmarkEnd w:id="1470"/>
        <w:bookmarkEnd w:id="1471"/>
      </w:ins>
    </w:p>
    <w:p w14:paraId="59F864A5" w14:textId="3596ED7D" w:rsidR="009354C8" w:rsidRPr="00272B1A" w:rsidRDefault="009354C8">
      <w:pPr>
        <w:pStyle w:val="NormalWeb"/>
        <w:spacing w:line="276" w:lineRule="auto"/>
        <w:jc w:val="both"/>
        <w:rPr>
          <w:ins w:id="1472" w:author="ANANDHAKRISHNAN MADATHIL REMESH" w:date="2025-03-27T00:02:00Z" w16du:dateUtc="2025-03-27T00:02:00Z"/>
          <w:rFonts w:ascii="Trebuchet MS" w:hAnsi="Trebuchet MS"/>
          <w:color w:val="000000"/>
        </w:rPr>
        <w:pPrChange w:id="1473" w:author="ANANDHAKRISHNAN MADATHIL REMESH" w:date="2025-04-11T19:53:00Z" w16du:dateUtc="2025-04-11T18:53:00Z">
          <w:pPr>
            <w:pStyle w:val="NormalWeb"/>
            <w:spacing w:line="276" w:lineRule="auto"/>
          </w:pPr>
        </w:pPrChange>
      </w:pPr>
      <w:ins w:id="1474" w:author="ANANDHAKRISHNAN MADATHIL REMESH" w:date="2025-03-27T00:02:00Z" w16du:dateUtc="2025-03-27T00:02:00Z">
        <w:r w:rsidRPr="00272B1A">
          <w:rPr>
            <w:rFonts w:ascii="Trebuchet MS" w:hAnsi="Trebuchet MS"/>
            <w:color w:val="000000"/>
          </w:rPr>
          <w:t xml:space="preserve">One of the significant challenges in applying AI to flood prediction is ensuring model interpretability. Explainable AI (XAI) techniques aim to make machine learning predictions more transparent and trustworthy. </w:t>
        </w:r>
      </w:ins>
      <w:ins w:id="1475" w:author="ANANDHAKRISHNAN MADATHIL REMESH" w:date="2025-04-08T14:30:00Z" w16du:dateUtc="2025-04-08T13:30:00Z">
        <w:r w:rsidR="000450A3">
          <w:rPr>
            <w:rFonts w:ascii="Trebuchet MS" w:hAnsi="Trebuchet MS"/>
            <w:color w:val="000000"/>
          </w:rPr>
          <w:fldChar w:fldCharType="begin"/>
        </w:r>
        <w:r w:rsidR="000450A3">
          <w:rPr>
            <w:rFonts w:ascii="Trebuchet MS" w:hAnsi="Trebuchet MS"/>
            <w:color w:val="000000"/>
          </w:rPr>
          <w:instrText>HYPERLINK "https://www.sciencedirect.com/science/article/pii/S1674987120302073"</w:instrText>
        </w:r>
        <w:r w:rsidR="000450A3">
          <w:rPr>
            <w:rFonts w:ascii="Trebuchet MS" w:hAnsi="Trebuchet MS"/>
            <w:color w:val="000000"/>
          </w:rPr>
        </w:r>
        <w:r w:rsidR="000450A3">
          <w:rPr>
            <w:rFonts w:ascii="Trebuchet MS" w:hAnsi="Trebuchet MS"/>
            <w:color w:val="000000"/>
          </w:rPr>
          <w:fldChar w:fldCharType="separate"/>
        </w:r>
        <w:r w:rsidRPr="000450A3">
          <w:rPr>
            <w:rStyle w:val="Hyperlink"/>
            <w:rFonts w:ascii="Trebuchet MS" w:hAnsi="Trebuchet MS"/>
          </w:rPr>
          <w:t>Islam et al. (2021)</w:t>
        </w:r>
        <w:r w:rsidR="000450A3">
          <w:rPr>
            <w:rFonts w:ascii="Trebuchet MS" w:hAnsi="Trebuchet MS"/>
            <w:color w:val="000000"/>
          </w:rPr>
          <w:fldChar w:fldCharType="end"/>
        </w:r>
      </w:ins>
      <w:ins w:id="1476" w:author="ANANDHAKRISHNAN MADATHIL REMESH" w:date="2025-03-27T00:02:00Z" w16du:dateUtc="2025-03-27T00:02:00Z">
        <w:r w:rsidRPr="00272B1A">
          <w:rPr>
            <w:rFonts w:ascii="Trebuchet MS" w:hAnsi="Trebuchet MS"/>
            <w:color w:val="000000"/>
          </w:rPr>
          <w:t xml:space="preserve"> demonstrated that integrating SHAP (Shapley Additive Explanations) and feature attribution methods could help stakeholders understand how flood prediction models arrive at their conclusions.</w:t>
        </w:r>
      </w:ins>
    </w:p>
    <w:p w14:paraId="2939F232" w14:textId="77777777" w:rsidR="009354C8" w:rsidRPr="00272B1A" w:rsidRDefault="009354C8">
      <w:pPr>
        <w:pStyle w:val="NormalWeb"/>
        <w:spacing w:line="276" w:lineRule="auto"/>
        <w:jc w:val="both"/>
        <w:rPr>
          <w:ins w:id="1477" w:author="ANANDHAKRISHNAN MADATHIL REMESH" w:date="2025-03-27T00:02:00Z" w16du:dateUtc="2025-03-27T00:02:00Z"/>
          <w:rFonts w:ascii="Trebuchet MS" w:hAnsi="Trebuchet MS"/>
          <w:color w:val="000000"/>
        </w:rPr>
        <w:pPrChange w:id="1478" w:author="ANANDHAKRISHNAN MADATHIL REMESH" w:date="2025-04-11T19:53:00Z" w16du:dateUtc="2025-04-11T18:53:00Z">
          <w:pPr>
            <w:pStyle w:val="NormalWeb"/>
            <w:spacing w:line="276" w:lineRule="auto"/>
          </w:pPr>
        </w:pPrChange>
      </w:pPr>
      <w:ins w:id="1479" w:author="ANANDHAKRISHNAN MADATHIL REMESH" w:date="2025-03-27T00:02:00Z" w16du:dateUtc="2025-03-27T00:02:00Z">
        <w:r w:rsidRPr="00272B1A">
          <w:rPr>
            <w:rFonts w:ascii="Trebuchet MS" w:hAnsi="Trebuchet MS"/>
            <w:color w:val="000000"/>
          </w:rPr>
          <w:lastRenderedPageBreak/>
          <w:t>By enhancing interpretability, XAI techniques can improve stakeholder confidence in AI-driven flood forecasting systems. Furthermore, the integration of explainability into predictive models allows for better disaster preparedness by making model outputs more actionable for decision-makers.</w:t>
        </w:r>
      </w:ins>
    </w:p>
    <w:p w14:paraId="2F0D435A" w14:textId="77777777" w:rsidR="009354C8" w:rsidRPr="00272B1A" w:rsidRDefault="009354C8">
      <w:pPr>
        <w:pStyle w:val="Heading2"/>
        <w:rPr>
          <w:ins w:id="1480" w:author="ANANDHAKRISHNAN MADATHIL REMESH" w:date="2025-03-27T00:02:00Z" w16du:dateUtc="2025-03-27T00:02:00Z"/>
        </w:rPr>
        <w:pPrChange w:id="1481" w:author="ANANDHAKRISHNAN MADATHIL REMESH" w:date="2025-03-27T00:09:00Z" w16du:dateUtc="2025-03-27T00:09:00Z">
          <w:pPr>
            <w:pStyle w:val="Heading5"/>
          </w:pPr>
        </w:pPrChange>
      </w:pPr>
      <w:bookmarkStart w:id="1482" w:name="_Toc193925006"/>
      <w:bookmarkStart w:id="1483" w:name="_Toc195466514"/>
      <w:ins w:id="1484" w:author="ANANDHAKRISHNAN MADATHIL REMESH" w:date="2025-03-27T00:02:00Z" w16du:dateUtc="2025-03-27T00:02:00Z">
        <w:r w:rsidRPr="00272B1A">
          <w:rPr>
            <w:bCs w:val="0"/>
          </w:rPr>
          <w:t>Ensemble Learning for Flood Prediction</w:t>
        </w:r>
        <w:bookmarkEnd w:id="1482"/>
        <w:bookmarkEnd w:id="1483"/>
      </w:ins>
    </w:p>
    <w:p w14:paraId="2ADDAFB5" w14:textId="77777777" w:rsidR="009354C8" w:rsidRPr="00272B1A" w:rsidRDefault="009354C8">
      <w:pPr>
        <w:pStyle w:val="NormalWeb"/>
        <w:spacing w:line="276" w:lineRule="auto"/>
        <w:jc w:val="both"/>
        <w:rPr>
          <w:ins w:id="1485" w:author="ANANDHAKRISHNAN MADATHIL REMESH" w:date="2025-03-27T00:02:00Z" w16du:dateUtc="2025-03-27T00:02:00Z"/>
          <w:rFonts w:ascii="Trebuchet MS" w:hAnsi="Trebuchet MS"/>
          <w:color w:val="000000"/>
        </w:rPr>
        <w:pPrChange w:id="1486" w:author="ANANDHAKRISHNAN MADATHIL REMESH" w:date="2025-04-11T19:53:00Z" w16du:dateUtc="2025-04-11T18:53:00Z">
          <w:pPr>
            <w:pStyle w:val="NormalWeb"/>
            <w:spacing w:line="276" w:lineRule="auto"/>
          </w:pPr>
        </w:pPrChange>
      </w:pPr>
      <w:ins w:id="1487" w:author="ANANDHAKRISHNAN MADATHIL REMESH" w:date="2025-03-27T00:02:00Z" w16du:dateUtc="2025-03-27T00:02:00Z">
        <w:r w:rsidRPr="00272B1A">
          <w:rPr>
            <w:rFonts w:ascii="Trebuchet MS" w:hAnsi="Trebuchet MS"/>
            <w:color w:val="000000"/>
          </w:rPr>
          <w:t>Ensemble learning techniques have emerged as robust solutions for flood prediction, as they combine multiple models to improve forecasting accuracy. Hybrid ensemble models, such as those combining Random Forest (RF) with Support Vector Machines (SVM) and Artificial Neural Networks (ANN), have outperformed traditional single-model approaches (Islam et al., 2021).</w:t>
        </w:r>
      </w:ins>
    </w:p>
    <w:p w14:paraId="15AA8EB2" w14:textId="303656EA" w:rsidR="009354C8" w:rsidRDefault="000450A3">
      <w:pPr>
        <w:pStyle w:val="NormalWeb"/>
        <w:spacing w:line="276" w:lineRule="auto"/>
        <w:jc w:val="both"/>
        <w:rPr>
          <w:ins w:id="1488" w:author="ANANDHAKRISHNAN MADATHIL REMESH" w:date="2025-04-03T12:55:00Z" w16du:dateUtc="2025-04-03T11:55:00Z"/>
          <w:rFonts w:ascii="Trebuchet MS" w:hAnsi="Trebuchet MS"/>
          <w:color w:val="000000"/>
        </w:rPr>
        <w:pPrChange w:id="1489" w:author="ANANDHAKRISHNAN MADATHIL REMESH" w:date="2025-04-11T19:53:00Z" w16du:dateUtc="2025-04-11T18:53:00Z">
          <w:pPr>
            <w:pStyle w:val="NormalWeb"/>
            <w:spacing w:line="276" w:lineRule="auto"/>
          </w:pPr>
        </w:pPrChange>
      </w:pPr>
      <w:ins w:id="1490" w:author="ANANDHAKRISHNAN MADATHIL REMESH" w:date="2025-04-08T14:31:00Z" w16du:dateUtc="2025-04-08T13:31:00Z">
        <w:r>
          <w:rPr>
            <w:rFonts w:ascii="Trebuchet MS" w:hAnsi="Trebuchet MS"/>
            <w:color w:val="000000"/>
          </w:rPr>
          <w:fldChar w:fldCharType="begin"/>
        </w:r>
        <w:r>
          <w:rPr>
            <w:rFonts w:ascii="Trebuchet MS" w:hAnsi="Trebuchet MS"/>
            <w:color w:val="000000"/>
          </w:rPr>
          <w:instrText>HYPERLINK "https://d1wqtxts1xzle7.cloudfront.net/79671473/AUOG_616_Pravalie-libre.pdf?1643531164=&amp;response-content-disposition=inline%3B+filename%3DThe_Vulnerability_of_the_Territorial_Adm.pdf&amp;Expires=1739136510&amp;Signature=HVJq5HtdSFM9RznZVp-62TRKXiNrSeq66kEehdx~FW6zuFbubbdTEoQUi8aIQNBMGOp2il~QtwMUXb9lNUSxjpJD0MMP1mrbpns0v2fVYmbgCyDDW467rfkEtot5foSQdvNMai16G3ludJWso4ui9-BHHf3Nbvjb6k1CKQeRyVGAMIdWebQhpdx0pjalKwEsh6Nx6wW6Lr10OtZwrabJGY2-t-K1NPNeaFV2qnP8ci4cBbc2fmGyYbsYjJg6crqVPrmI-~o62DAm4RbvHW0rtWuH9wniG7DuaYgu51Fbq9dE2miDcXSbuON95oOihy1bduJPb6iy~Evf2JgxZgXgOg__&amp;Key-Pair-Id=APKAJLOHF5GGSLRBV4ZA"</w:instrText>
        </w:r>
        <w:r>
          <w:rPr>
            <w:rFonts w:ascii="Trebuchet MS" w:hAnsi="Trebuchet MS"/>
            <w:color w:val="000000"/>
          </w:rPr>
        </w:r>
        <w:r>
          <w:rPr>
            <w:rFonts w:ascii="Trebuchet MS" w:hAnsi="Trebuchet MS"/>
            <w:color w:val="000000"/>
          </w:rPr>
          <w:fldChar w:fldCharType="separate"/>
        </w:r>
        <w:proofErr w:type="spellStart"/>
        <w:r w:rsidR="009354C8" w:rsidRPr="000450A3">
          <w:rPr>
            <w:rStyle w:val="Hyperlink"/>
            <w:rFonts w:ascii="Trebuchet MS" w:hAnsi="Trebuchet MS"/>
          </w:rPr>
          <w:t>Prăvălie</w:t>
        </w:r>
        <w:proofErr w:type="spellEnd"/>
        <w:r w:rsidR="009354C8" w:rsidRPr="000450A3">
          <w:rPr>
            <w:rStyle w:val="Hyperlink"/>
            <w:rFonts w:ascii="Trebuchet MS" w:hAnsi="Trebuchet MS"/>
          </w:rPr>
          <w:t xml:space="preserve"> and Costache (2013)</w:t>
        </w:r>
        <w:r>
          <w:rPr>
            <w:rFonts w:ascii="Trebuchet MS" w:hAnsi="Trebuchet MS"/>
            <w:color w:val="000000"/>
          </w:rPr>
          <w:fldChar w:fldCharType="end"/>
        </w:r>
      </w:ins>
      <w:ins w:id="1491" w:author="ANANDHAKRISHNAN MADATHIL REMESH" w:date="2025-03-27T00:02:00Z" w16du:dateUtc="2025-03-27T00:02:00Z">
        <w:r w:rsidR="009354C8" w:rsidRPr="00272B1A">
          <w:rPr>
            <w:rFonts w:ascii="Trebuchet MS" w:hAnsi="Trebuchet MS"/>
            <w:color w:val="000000"/>
          </w:rPr>
          <w:t xml:space="preserve"> and </w:t>
        </w:r>
      </w:ins>
      <w:ins w:id="1492" w:author="ANANDHAKRISHNAN MADATHIL REMESH" w:date="2025-04-08T14:31:00Z" w16du:dateUtc="2025-04-08T13:31:00Z">
        <w:r>
          <w:rPr>
            <w:rFonts w:ascii="Trebuchet MS" w:hAnsi="Trebuchet MS"/>
            <w:color w:val="000000"/>
          </w:rPr>
          <w:fldChar w:fldCharType="begin"/>
        </w:r>
        <w:r>
          <w:rPr>
            <w:rFonts w:ascii="Trebuchet MS" w:hAnsi="Trebuchet MS"/>
            <w:color w:val="000000"/>
          </w:rPr>
          <w:instrText>HYPERLINK "https://www.sciencedirect.com/science/article/abs/pii/S0169555X19303502"</w:instrText>
        </w:r>
        <w:r>
          <w:rPr>
            <w:rFonts w:ascii="Trebuchet MS" w:hAnsi="Trebuchet MS"/>
            <w:color w:val="000000"/>
          </w:rPr>
        </w:r>
        <w:r>
          <w:rPr>
            <w:rFonts w:ascii="Trebuchet MS" w:hAnsi="Trebuchet MS"/>
            <w:color w:val="000000"/>
          </w:rPr>
          <w:fldChar w:fldCharType="separate"/>
        </w:r>
        <w:r w:rsidR="009354C8" w:rsidRPr="000450A3">
          <w:rPr>
            <w:rStyle w:val="Hyperlink"/>
            <w:rFonts w:ascii="Trebuchet MS" w:hAnsi="Trebuchet MS"/>
          </w:rPr>
          <w:t>Mishra and Sinha (2020)</w:t>
        </w:r>
        <w:r>
          <w:rPr>
            <w:rFonts w:ascii="Trebuchet MS" w:hAnsi="Trebuchet MS"/>
            <w:color w:val="000000"/>
          </w:rPr>
          <w:fldChar w:fldCharType="end"/>
        </w:r>
      </w:ins>
      <w:ins w:id="1493" w:author="ANANDHAKRISHNAN MADATHIL REMESH" w:date="2025-03-27T00:02:00Z" w16du:dateUtc="2025-03-27T00:02:00Z">
        <w:r w:rsidR="009354C8" w:rsidRPr="00272B1A">
          <w:rPr>
            <w:rFonts w:ascii="Trebuchet MS" w:hAnsi="Trebuchet MS"/>
            <w:color w:val="000000"/>
          </w:rPr>
          <w:t xml:space="preserve"> emphasized that climate change and urbanization are major factors contributing to increasing flood risks. Ensemble models can account for these factors by incorporating multiple predictive techniques, making them more resilient to uncertainties in flood forecasting. </w:t>
        </w:r>
        <w:proofErr w:type="spellStart"/>
        <w:r w:rsidR="009354C8" w:rsidRPr="00272B1A">
          <w:rPr>
            <w:rFonts w:ascii="Trebuchet MS" w:hAnsi="Trebuchet MS"/>
            <w:color w:val="000000"/>
          </w:rPr>
          <w:t>Dagging</w:t>
        </w:r>
        <w:proofErr w:type="spellEnd"/>
        <w:r w:rsidR="009354C8" w:rsidRPr="00272B1A">
          <w:rPr>
            <w:rFonts w:ascii="Trebuchet MS" w:hAnsi="Trebuchet MS"/>
            <w:color w:val="000000"/>
          </w:rPr>
          <w:t xml:space="preserve"> and Random Subspace models have been particularly effective in handling complex flood prediction tasks, providing adaptive forecasting solutions.</w:t>
        </w:r>
      </w:ins>
    </w:p>
    <w:p w14:paraId="02C76FDA" w14:textId="68AE4F2C" w:rsidR="00D02CED" w:rsidRPr="006D2178" w:rsidRDefault="006D2178">
      <w:pPr>
        <w:pStyle w:val="Heading2"/>
        <w:rPr>
          <w:ins w:id="1494" w:author="ANANDHAKRISHNAN MADATHIL REMESH" w:date="2025-04-03T12:55:00Z" w16du:dateUtc="2025-04-03T11:55:00Z"/>
        </w:rPr>
        <w:pPrChange w:id="1495" w:author="ANANDHAKRISHNAN MADATHIL REMESH" w:date="2025-04-03T13:20:00Z" w16du:dateUtc="2025-04-03T12:20:00Z">
          <w:pPr>
            <w:pStyle w:val="NormalWeb"/>
            <w:spacing w:line="276" w:lineRule="auto"/>
          </w:pPr>
        </w:pPrChange>
      </w:pPr>
      <w:bookmarkStart w:id="1496" w:name="_Toc195466515"/>
      <w:ins w:id="1497" w:author="ANANDHAKRISHNAN MADATHIL REMESH" w:date="2025-04-03T13:19:00Z" w16du:dateUtc="2025-04-03T12:19:00Z">
        <w:r w:rsidRPr="006D2178">
          <w:t>Flash-flood susceptibility mapping based on XGBoost, Random Forest and Boosted Regression Trees</w:t>
        </w:r>
      </w:ins>
      <w:bookmarkEnd w:id="1496"/>
    </w:p>
    <w:p w14:paraId="702119A2" w14:textId="0ABF1F18" w:rsidR="00D02CED" w:rsidRPr="00D02CED" w:rsidRDefault="000450A3">
      <w:pPr>
        <w:pStyle w:val="p1"/>
        <w:jc w:val="both"/>
        <w:rPr>
          <w:ins w:id="1498" w:author="ANANDHAKRISHNAN MADATHIL REMESH" w:date="2025-04-03T12:55:00Z" w16du:dateUtc="2025-04-03T11:55:00Z"/>
          <w:rFonts w:ascii="Trebuchet MS" w:hAnsi="Trebuchet MS"/>
          <w:rPrChange w:id="1499" w:author="ANANDHAKRISHNAN MADATHIL REMESH" w:date="2025-04-03T12:55:00Z" w16du:dateUtc="2025-04-03T11:55:00Z">
            <w:rPr>
              <w:ins w:id="1500" w:author="ANANDHAKRISHNAN MADATHIL REMESH" w:date="2025-04-03T12:55:00Z" w16du:dateUtc="2025-04-03T11:55:00Z"/>
            </w:rPr>
          </w:rPrChange>
        </w:rPr>
        <w:pPrChange w:id="1501" w:author="ANANDHAKRISHNAN MADATHIL REMESH" w:date="2025-04-03T13:20:00Z" w16du:dateUtc="2025-04-03T12:20:00Z">
          <w:pPr>
            <w:pStyle w:val="p2"/>
          </w:pPr>
        </w:pPrChange>
      </w:pPr>
      <w:ins w:id="1502" w:author="ANANDHAKRISHNAN MADATHIL REMESH" w:date="2025-04-08T14:33:00Z" w16du:dateUtc="2025-04-08T13:33:00Z">
        <w:r>
          <w:rPr>
            <w:rFonts w:ascii="Trebuchet MS" w:hAnsi="Trebuchet MS"/>
          </w:rPr>
          <w:fldChar w:fldCharType="begin"/>
        </w:r>
        <w:r>
          <w:rPr>
            <w:rFonts w:ascii="Trebuchet MS" w:hAnsi="Trebuchet MS"/>
          </w:rPr>
          <w:instrText>HYPERLINK "https://www.researchgate.net/publication/351080940_Flash-flood_susceptibility_mapping_based_on_XGBoost_Random_Forest_and_Boosted_Regression_Trees"</w:instrText>
        </w:r>
        <w:r>
          <w:rPr>
            <w:rFonts w:ascii="Trebuchet MS" w:hAnsi="Trebuchet MS"/>
          </w:rPr>
        </w:r>
        <w:r>
          <w:rPr>
            <w:rFonts w:ascii="Trebuchet MS" w:hAnsi="Trebuchet MS"/>
          </w:rPr>
          <w:fldChar w:fldCharType="separate"/>
        </w:r>
        <w:r w:rsidR="00D02CED" w:rsidRPr="000450A3">
          <w:rPr>
            <w:rStyle w:val="Hyperlink"/>
            <w:rFonts w:ascii="Trebuchet MS" w:hAnsi="Trebuchet MS"/>
            <w:rPrChange w:id="1503" w:author="ANANDHAKRISHNAN MADATHIL REMESH" w:date="2025-04-03T12:55:00Z" w16du:dateUtc="2025-04-03T11:55:00Z">
              <w:rPr/>
            </w:rPrChange>
          </w:rPr>
          <w:t>Abedi et al. (2021)</w:t>
        </w:r>
        <w:r>
          <w:rPr>
            <w:rFonts w:ascii="Trebuchet MS" w:hAnsi="Trebuchet MS"/>
          </w:rPr>
          <w:fldChar w:fldCharType="end"/>
        </w:r>
      </w:ins>
      <w:ins w:id="1504" w:author="ANANDHAKRISHNAN MADATHIL REMESH" w:date="2025-04-03T12:55:00Z" w16du:dateUtc="2025-04-03T11:55:00Z">
        <w:r w:rsidR="00D02CED" w:rsidRPr="00D02CED">
          <w:rPr>
            <w:rFonts w:ascii="Trebuchet MS" w:hAnsi="Trebuchet MS"/>
            <w:rPrChange w:id="1505" w:author="ANANDHAKRISHNAN MADATHIL REMESH" w:date="2025-04-03T12:55:00Z" w16du:dateUtc="2025-04-03T11:55:00Z">
              <w:rPr/>
            </w:rPrChange>
          </w:rPr>
          <w:t xml:space="preserve"> conducted a comprehensive study to map flash flood susceptibility in the </w:t>
        </w:r>
        <w:proofErr w:type="spellStart"/>
        <w:r w:rsidR="00D02CED" w:rsidRPr="00D02CED">
          <w:rPr>
            <w:rFonts w:ascii="Trebuchet MS" w:hAnsi="Trebuchet MS"/>
            <w:rPrChange w:id="1506" w:author="ANANDHAKRISHNAN MADATHIL REMESH" w:date="2025-04-03T12:55:00Z" w16du:dateUtc="2025-04-03T11:55:00Z">
              <w:rPr/>
            </w:rPrChange>
          </w:rPr>
          <w:t>Bâsca</w:t>
        </w:r>
        <w:proofErr w:type="spellEnd"/>
        <w:r w:rsidR="00D02CED" w:rsidRPr="00D02CED">
          <w:rPr>
            <w:rFonts w:ascii="Trebuchet MS" w:hAnsi="Trebuchet MS"/>
            <w:rPrChange w:id="1507" w:author="ANANDHAKRISHNAN MADATHIL REMESH" w:date="2025-04-03T12:55:00Z" w16du:dateUtc="2025-04-03T11:55:00Z">
              <w:rPr/>
            </w:rPrChange>
          </w:rPr>
          <w:t xml:space="preserve"> </w:t>
        </w:r>
        <w:proofErr w:type="spellStart"/>
        <w:r w:rsidR="00D02CED" w:rsidRPr="00D02CED">
          <w:rPr>
            <w:rFonts w:ascii="Trebuchet MS" w:hAnsi="Trebuchet MS"/>
            <w:rPrChange w:id="1508" w:author="ANANDHAKRISHNAN MADATHIL REMESH" w:date="2025-04-03T12:55:00Z" w16du:dateUtc="2025-04-03T11:55:00Z">
              <w:rPr/>
            </w:rPrChange>
          </w:rPr>
          <w:t>Chiojdului</w:t>
        </w:r>
        <w:proofErr w:type="spellEnd"/>
        <w:r w:rsidR="00D02CED" w:rsidRPr="00D02CED">
          <w:rPr>
            <w:rFonts w:ascii="Trebuchet MS" w:hAnsi="Trebuchet MS"/>
            <w:rPrChange w:id="1509" w:author="ANANDHAKRISHNAN MADATHIL REMESH" w:date="2025-04-03T12:55:00Z" w16du:dateUtc="2025-04-03T11:55:00Z">
              <w:rPr/>
            </w:rPrChange>
          </w:rPr>
          <w:t xml:space="preserve"> River Basin in Romania, a region prone to frequent flash floods. The study utilized a dataset of 962 documented flash flood events and applied four machine learning models: Classification and Regression Tree (CART), Random Forest (RF), Boosted Regression Trees (BRT), and Extreme Gradient Boosting (</w:t>
        </w:r>
        <w:proofErr w:type="spellStart"/>
        <w:r w:rsidR="00D02CED" w:rsidRPr="00D02CED">
          <w:rPr>
            <w:rFonts w:ascii="Trebuchet MS" w:hAnsi="Trebuchet MS"/>
            <w:rPrChange w:id="1510" w:author="ANANDHAKRISHNAN MADATHIL REMESH" w:date="2025-04-03T12:55:00Z" w16du:dateUtc="2025-04-03T11:55:00Z">
              <w:rPr/>
            </w:rPrChange>
          </w:rPr>
          <w:t>XGBoost</w:t>
        </w:r>
        <w:proofErr w:type="spellEnd"/>
        <w:r w:rsidR="00D02CED" w:rsidRPr="00D02CED">
          <w:rPr>
            <w:rFonts w:ascii="Trebuchet MS" w:hAnsi="Trebuchet MS"/>
            <w:rPrChange w:id="1511" w:author="ANANDHAKRISHNAN MADATHIL REMESH" w:date="2025-04-03T12:55:00Z" w16du:dateUtc="2025-04-03T11:55:00Z">
              <w:rPr/>
            </w:rPrChange>
          </w:rPr>
          <w:t>). A total of eleven environmental and topographic factors, including slope, land use, and topographic wetness index, were used as predictors. Among these, slope was found to be the most influential factor.</w:t>
        </w:r>
      </w:ins>
    </w:p>
    <w:p w14:paraId="40E15623" w14:textId="77777777" w:rsidR="00D02CED" w:rsidRDefault="00D02CED" w:rsidP="00D02CED">
      <w:pPr>
        <w:pStyle w:val="p1"/>
        <w:jc w:val="both"/>
        <w:rPr>
          <w:ins w:id="1512" w:author="ANANDHAKRISHNAN MADATHIL REMESH" w:date="2025-04-07T10:20:00Z" w16du:dateUtc="2025-04-07T09:20:00Z"/>
          <w:rFonts w:ascii="Trebuchet MS" w:hAnsi="Trebuchet MS"/>
        </w:rPr>
      </w:pPr>
      <w:ins w:id="1513" w:author="ANANDHAKRISHNAN MADATHIL REMESH" w:date="2025-04-03T12:55:00Z" w16du:dateUtc="2025-04-03T11:55:00Z">
        <w:r w:rsidRPr="00D02CED">
          <w:rPr>
            <w:rFonts w:ascii="Trebuchet MS" w:hAnsi="Trebuchet MS"/>
            <w:rPrChange w:id="1514" w:author="ANANDHAKRISHNAN MADATHIL REMESH" w:date="2025-04-03T12:55:00Z" w16du:dateUtc="2025-04-03T11:55:00Z">
              <w:rPr/>
            </w:rPrChange>
          </w:rPr>
          <w:t xml:space="preserve">The performance of each model was evaluated using the Area Under the Curve (AUC) metric. The Random Forest model demonstrated the highest predictive capability, achieving an AUC of 0.956, outperforming BRT (0.899), </w:t>
        </w:r>
        <w:proofErr w:type="spellStart"/>
        <w:r w:rsidRPr="00D02CED">
          <w:rPr>
            <w:rFonts w:ascii="Trebuchet MS" w:hAnsi="Trebuchet MS"/>
            <w:rPrChange w:id="1515" w:author="ANANDHAKRISHNAN MADATHIL REMESH" w:date="2025-04-03T12:55:00Z" w16du:dateUtc="2025-04-03T11:55:00Z">
              <w:rPr/>
            </w:rPrChange>
          </w:rPr>
          <w:t>XGBoost</w:t>
        </w:r>
        <w:proofErr w:type="spellEnd"/>
        <w:r w:rsidRPr="00D02CED">
          <w:rPr>
            <w:rFonts w:ascii="Trebuchet MS" w:hAnsi="Trebuchet MS"/>
            <w:rPrChange w:id="1516" w:author="ANANDHAKRISHNAN MADATHIL REMESH" w:date="2025-04-03T12:55:00Z" w16du:dateUtc="2025-04-03T11:55:00Z">
              <w:rPr/>
            </w:rPrChange>
          </w:rPr>
          <w:t xml:space="preserve"> (0.892), and CART (0.868). The study effectively showcased the superiority of ensemble-based models, particularly RF, for accurate flood susceptibility mapping. The findings provide a strong foundation for implementing data-driven flood risk management and early warning systems in vulnerable areas.</w:t>
        </w:r>
      </w:ins>
    </w:p>
    <w:p w14:paraId="3EE238CC" w14:textId="77777777" w:rsidR="001A6657" w:rsidRDefault="001A6657" w:rsidP="00D02CED">
      <w:pPr>
        <w:pStyle w:val="p1"/>
        <w:jc w:val="both"/>
        <w:rPr>
          <w:ins w:id="1517" w:author="ANANDHAKRISHNAN MADATHIL REMESH" w:date="2025-04-07T10:20:00Z" w16du:dateUtc="2025-04-07T09:20:00Z"/>
          <w:rFonts w:ascii="Trebuchet MS" w:hAnsi="Trebuchet MS"/>
        </w:rPr>
      </w:pPr>
    </w:p>
    <w:p w14:paraId="15DD9F67" w14:textId="77777777" w:rsidR="006B57A1" w:rsidRDefault="006B57A1" w:rsidP="00D02CED">
      <w:pPr>
        <w:pStyle w:val="p1"/>
        <w:jc w:val="both"/>
        <w:rPr>
          <w:ins w:id="1518" w:author="ANANDHAKRISHNAN MADATHIL REMESH" w:date="2025-04-07T10:20:00Z" w16du:dateUtc="2025-04-07T09:20:00Z"/>
          <w:rFonts w:ascii="Trebuchet MS" w:hAnsi="Trebuchet MS"/>
        </w:rPr>
      </w:pPr>
    </w:p>
    <w:p w14:paraId="3FA8572D" w14:textId="77777777" w:rsidR="006B57A1" w:rsidRDefault="006B57A1" w:rsidP="00D02CED">
      <w:pPr>
        <w:pStyle w:val="p1"/>
        <w:jc w:val="both"/>
        <w:rPr>
          <w:ins w:id="1519" w:author="ANANDHAKRISHNAN MADATHIL REMESH" w:date="2025-04-07T10:20:00Z" w16du:dateUtc="2025-04-07T09:20:00Z"/>
          <w:rFonts w:ascii="Trebuchet MS" w:hAnsi="Trebuchet MS"/>
        </w:rPr>
      </w:pPr>
    </w:p>
    <w:p w14:paraId="2E703E9B" w14:textId="77777777" w:rsidR="006B57A1" w:rsidRDefault="006B57A1" w:rsidP="00D02CED">
      <w:pPr>
        <w:pStyle w:val="p1"/>
        <w:jc w:val="both"/>
        <w:rPr>
          <w:ins w:id="1520" w:author="ANANDHAKRISHNAN MADATHIL REMESH" w:date="2025-04-07T10:21:00Z" w16du:dateUtc="2025-04-07T09:21:00Z"/>
          <w:rFonts w:ascii="Trebuchet MS" w:hAnsi="Trebuchet MS"/>
        </w:rPr>
      </w:pPr>
    </w:p>
    <w:p w14:paraId="18DF7990" w14:textId="77777777" w:rsidR="006B57A1" w:rsidRDefault="006B57A1" w:rsidP="00D02CED">
      <w:pPr>
        <w:pStyle w:val="p1"/>
        <w:jc w:val="both"/>
        <w:rPr>
          <w:ins w:id="1521" w:author="ANANDHAKRISHNAN MADATHIL REMESH" w:date="2025-04-07T10:21:00Z" w16du:dateUtc="2025-04-07T09:21:00Z"/>
          <w:rFonts w:ascii="Trebuchet MS" w:hAnsi="Trebuchet MS"/>
        </w:rPr>
      </w:pPr>
    </w:p>
    <w:p w14:paraId="59027778" w14:textId="77777777" w:rsidR="006B57A1" w:rsidRPr="006B57A1" w:rsidRDefault="006B57A1">
      <w:pPr>
        <w:pStyle w:val="Heading2"/>
        <w:rPr>
          <w:ins w:id="1522" w:author="ANANDHAKRISHNAN MADATHIL REMESH" w:date="2025-04-07T10:21:00Z" w16du:dateUtc="2025-04-07T09:21:00Z"/>
          <w:rPrChange w:id="1523" w:author="ANANDHAKRISHNAN MADATHIL REMESH" w:date="2025-04-07T10:21:00Z" w16du:dateUtc="2025-04-07T09:21:00Z">
            <w:rPr>
              <w:ins w:id="1524" w:author="ANANDHAKRISHNAN MADATHIL REMESH" w:date="2025-04-07T10:21:00Z" w16du:dateUtc="2025-04-07T09:21:00Z"/>
              <w:sz w:val="48"/>
            </w:rPr>
          </w:rPrChange>
        </w:rPr>
        <w:pPrChange w:id="1525" w:author="ANANDHAKRISHNAN MADATHIL REMESH" w:date="2025-04-07T10:21:00Z" w16du:dateUtc="2025-04-07T09:21:00Z">
          <w:pPr>
            <w:pStyle w:val="Heading1"/>
            <w:spacing w:before="960" w:after="960"/>
            <w:textAlignment w:val="baseline"/>
          </w:pPr>
        </w:pPrChange>
      </w:pPr>
      <w:bookmarkStart w:id="1526" w:name="_Toc195466516"/>
      <w:ins w:id="1527" w:author="ANANDHAKRISHNAN MADATHIL REMESH" w:date="2025-04-07T10:21:00Z" w16du:dateUtc="2025-04-07T09:21:00Z">
        <w:r w:rsidRPr="006B57A1">
          <w:t>Prediction of flood sensitivity based on Logistic Regression, eXtreme Gradient Boosting, and Random Forest modeling methods</w:t>
        </w:r>
        <w:bookmarkEnd w:id="1526"/>
      </w:ins>
    </w:p>
    <w:p w14:paraId="43BD349E" w14:textId="77777777" w:rsidR="006B57A1" w:rsidRDefault="006B57A1" w:rsidP="00D02CED">
      <w:pPr>
        <w:pStyle w:val="p1"/>
        <w:jc w:val="both"/>
        <w:rPr>
          <w:ins w:id="1528" w:author="ANANDHAKRISHNAN MADATHIL REMESH" w:date="2025-04-07T10:20:00Z" w16du:dateUtc="2025-04-07T09:20:00Z"/>
          <w:rFonts w:ascii="Trebuchet MS" w:hAnsi="Trebuchet MS"/>
        </w:rPr>
      </w:pPr>
    </w:p>
    <w:p w14:paraId="2C477E43" w14:textId="0F30F2A5" w:rsidR="001A6657" w:rsidRPr="006B57A1" w:rsidRDefault="00C876B8">
      <w:pPr>
        <w:pStyle w:val="p1"/>
        <w:spacing w:line="276" w:lineRule="auto"/>
        <w:jc w:val="both"/>
        <w:rPr>
          <w:ins w:id="1529" w:author="ANANDHAKRISHNAN MADATHIL REMESH" w:date="2025-04-07T10:20:00Z" w16du:dateUtc="2025-04-07T09:20:00Z"/>
          <w:rFonts w:ascii="Trebuchet MS" w:hAnsi="Trebuchet MS"/>
          <w:rPrChange w:id="1530" w:author="ANANDHAKRISHNAN MADATHIL REMESH" w:date="2025-04-07T10:21:00Z" w16du:dateUtc="2025-04-07T09:21:00Z">
            <w:rPr>
              <w:ins w:id="1531" w:author="ANANDHAKRISHNAN MADATHIL REMESH" w:date="2025-04-07T10:20:00Z" w16du:dateUtc="2025-04-07T09:20:00Z"/>
            </w:rPr>
          </w:rPrChange>
        </w:rPr>
        <w:pPrChange w:id="1532" w:author="ANANDHAKRISHNAN MADATHIL REMESH" w:date="2025-04-11T19:53:00Z" w16du:dateUtc="2025-04-11T18:53:00Z">
          <w:pPr>
            <w:pStyle w:val="p1"/>
          </w:pPr>
        </w:pPrChange>
      </w:pPr>
      <w:ins w:id="1533" w:author="ANANDHAKRISHNAN MADATHIL REMESH" w:date="2025-04-08T14:39:00Z" w16du:dateUtc="2025-04-08T13:39:00Z">
        <w:r>
          <w:rPr>
            <w:rFonts w:ascii="Trebuchet MS" w:hAnsi="Trebuchet MS"/>
          </w:rPr>
          <w:fldChar w:fldCharType="begin"/>
        </w:r>
        <w:r>
          <w:rPr>
            <w:rFonts w:ascii="Trebuchet MS" w:hAnsi="Trebuchet MS"/>
          </w:rPr>
          <w:instrText>HYPERLINK "https://iwaponline.com/wst/article/89/10/2605/102133/Prediction-of-flood-sensitivity-based-on-Logistic"</w:instrText>
        </w:r>
        <w:r>
          <w:rPr>
            <w:rFonts w:ascii="Trebuchet MS" w:hAnsi="Trebuchet MS"/>
          </w:rPr>
        </w:r>
        <w:r>
          <w:rPr>
            <w:rFonts w:ascii="Trebuchet MS" w:hAnsi="Trebuchet MS"/>
          </w:rPr>
          <w:fldChar w:fldCharType="separate"/>
        </w:r>
        <w:r w:rsidR="001A6657" w:rsidRPr="00C876B8">
          <w:rPr>
            <w:rStyle w:val="Hyperlink"/>
            <w:rFonts w:ascii="Trebuchet MS" w:hAnsi="Trebuchet MS"/>
            <w:rPrChange w:id="1534" w:author="ANANDHAKRISHNAN MADATHIL REMESH" w:date="2025-04-07T10:21:00Z" w16du:dateUtc="2025-04-07T09:21:00Z">
              <w:rPr/>
            </w:rPrChange>
          </w:rPr>
          <w:t>Wu et al. (2024)</w:t>
        </w:r>
        <w:r>
          <w:rPr>
            <w:rFonts w:ascii="Trebuchet MS" w:hAnsi="Trebuchet MS"/>
          </w:rPr>
          <w:fldChar w:fldCharType="end"/>
        </w:r>
      </w:ins>
      <w:ins w:id="1535" w:author="ANANDHAKRISHNAN MADATHIL REMESH" w:date="2025-04-07T10:20:00Z" w16du:dateUtc="2025-04-07T09:20:00Z">
        <w:r w:rsidR="001A6657" w:rsidRPr="006B57A1">
          <w:rPr>
            <w:rFonts w:ascii="Trebuchet MS" w:hAnsi="Trebuchet MS"/>
            <w:rPrChange w:id="1536" w:author="ANANDHAKRISHNAN MADATHIL REMESH" w:date="2025-04-07T10:21:00Z" w16du:dateUtc="2025-04-07T09:21:00Z">
              <w:rPr/>
            </w:rPrChange>
          </w:rPr>
          <w:t xml:space="preserve"> conducted a flood sensitivity assessment focused on </w:t>
        </w:r>
        <w:proofErr w:type="spellStart"/>
        <w:r w:rsidR="001A6657" w:rsidRPr="006B57A1">
          <w:rPr>
            <w:rFonts w:ascii="Trebuchet MS" w:hAnsi="Trebuchet MS"/>
            <w:rPrChange w:id="1537" w:author="ANANDHAKRISHNAN MADATHIL REMESH" w:date="2025-04-07T10:21:00Z" w16du:dateUtc="2025-04-07T09:21:00Z">
              <w:rPr/>
            </w:rPrChange>
          </w:rPr>
          <w:t>Suqian</w:t>
        </w:r>
        <w:proofErr w:type="spellEnd"/>
        <w:r w:rsidR="001A6657" w:rsidRPr="006B57A1">
          <w:rPr>
            <w:rFonts w:ascii="Trebuchet MS" w:hAnsi="Trebuchet MS"/>
            <w:rPrChange w:id="1538" w:author="ANANDHAKRISHNAN MADATHIL REMESH" w:date="2025-04-07T10:21:00Z" w16du:dateUtc="2025-04-07T09:21:00Z">
              <w:rPr/>
            </w:rPrChange>
          </w:rPr>
          <w:t xml:space="preserve"> City, Jiangsu Province, China, using three prominent classification models</w:t>
        </w:r>
      </w:ins>
      <w:ins w:id="1539" w:author="ANANDHAKRISHNAN MADATHIL REMESH" w:date="2025-04-07T10:22:00Z" w16du:dateUtc="2025-04-07T09:22:00Z">
        <w:r w:rsidR="006B57A1">
          <w:rPr>
            <w:rFonts w:ascii="Trebuchet MS" w:hAnsi="Trebuchet MS"/>
          </w:rPr>
          <w:t xml:space="preserve"> </w:t>
        </w:r>
      </w:ins>
      <w:ins w:id="1540" w:author="ANANDHAKRISHNAN MADATHIL REMESH" w:date="2025-04-07T10:20:00Z" w16du:dateUtc="2025-04-07T09:20:00Z">
        <w:r w:rsidR="001A6657" w:rsidRPr="006B57A1">
          <w:rPr>
            <w:rFonts w:ascii="Trebuchet MS" w:hAnsi="Trebuchet MS"/>
            <w:rPrChange w:id="1541" w:author="ANANDHAKRISHNAN MADATHIL REMESH" w:date="2025-04-07T10:21:00Z" w16du:dateUtc="2025-04-07T09:21:00Z">
              <w:rPr/>
            </w:rPrChange>
          </w:rPr>
          <w:t xml:space="preserve">Logistic Regression (LR), Random Forest (RF), and </w:t>
        </w:r>
        <w:proofErr w:type="spellStart"/>
        <w:r w:rsidR="001A6657" w:rsidRPr="006B57A1">
          <w:rPr>
            <w:rFonts w:ascii="Trebuchet MS" w:hAnsi="Trebuchet MS"/>
            <w:rPrChange w:id="1542" w:author="ANANDHAKRISHNAN MADATHIL REMESH" w:date="2025-04-07T10:21:00Z" w16du:dateUtc="2025-04-07T09:21:00Z">
              <w:rPr/>
            </w:rPrChange>
          </w:rPr>
          <w:t>eXtreme</w:t>
        </w:r>
        <w:proofErr w:type="spellEnd"/>
        <w:r w:rsidR="001A6657" w:rsidRPr="006B57A1">
          <w:rPr>
            <w:rFonts w:ascii="Trebuchet MS" w:hAnsi="Trebuchet MS"/>
            <w:rPrChange w:id="1543" w:author="ANANDHAKRISHNAN MADATHIL REMESH" w:date="2025-04-07T10:21:00Z" w16du:dateUtc="2025-04-07T09:21:00Z">
              <w:rPr/>
            </w:rPrChange>
          </w:rPr>
          <w:t xml:space="preserve"> Gradient Boosting (</w:t>
        </w:r>
        <w:proofErr w:type="spellStart"/>
        <w:r w:rsidR="001A6657" w:rsidRPr="006B57A1">
          <w:rPr>
            <w:rFonts w:ascii="Trebuchet MS" w:hAnsi="Trebuchet MS"/>
            <w:rPrChange w:id="1544" w:author="ANANDHAKRISHNAN MADATHIL REMESH" w:date="2025-04-07T10:21:00Z" w16du:dateUtc="2025-04-07T09:21:00Z">
              <w:rPr/>
            </w:rPrChange>
          </w:rPr>
          <w:t>XGBoost</w:t>
        </w:r>
        <w:proofErr w:type="spellEnd"/>
        <w:r w:rsidR="001A6657" w:rsidRPr="006B57A1">
          <w:rPr>
            <w:rFonts w:ascii="Trebuchet MS" w:hAnsi="Trebuchet MS"/>
            <w:rPrChange w:id="1545" w:author="ANANDHAKRISHNAN MADATHIL REMESH" w:date="2025-04-07T10:21:00Z" w16du:dateUtc="2025-04-07T09:21:00Z">
              <w:rPr/>
            </w:rPrChange>
          </w:rPr>
          <w:t>). Their goal was to identify high-risk flood areas and evaluate the performance of traditional versus ensemble machine learning models in predicting flood sensitivity. The study used a dataset comprising 12 influential factors, including precipitation, land use, elevation, slope, soil type, and drainage density. These variables were carefully selected through statistical correlation and multicollinearity analysis to ensure model stability and accuracy.</w:t>
        </w:r>
      </w:ins>
    </w:p>
    <w:p w14:paraId="4DC392A7" w14:textId="77777777" w:rsidR="001A6657" w:rsidRPr="006B57A1" w:rsidRDefault="001A6657">
      <w:pPr>
        <w:pStyle w:val="p2"/>
        <w:spacing w:line="276" w:lineRule="auto"/>
        <w:jc w:val="both"/>
        <w:rPr>
          <w:ins w:id="1546" w:author="ANANDHAKRISHNAN MADATHIL REMESH" w:date="2025-04-07T10:20:00Z" w16du:dateUtc="2025-04-07T09:20:00Z"/>
          <w:rFonts w:ascii="Trebuchet MS" w:hAnsi="Trebuchet MS"/>
          <w:rPrChange w:id="1547" w:author="ANANDHAKRISHNAN MADATHIL REMESH" w:date="2025-04-07T10:21:00Z" w16du:dateUtc="2025-04-07T09:21:00Z">
            <w:rPr>
              <w:ins w:id="1548" w:author="ANANDHAKRISHNAN MADATHIL REMESH" w:date="2025-04-07T10:20:00Z" w16du:dateUtc="2025-04-07T09:20:00Z"/>
            </w:rPr>
          </w:rPrChange>
        </w:rPr>
        <w:pPrChange w:id="1549" w:author="ANANDHAKRISHNAN MADATHIL REMESH" w:date="2025-04-11T19:53:00Z" w16du:dateUtc="2025-04-11T18:53:00Z">
          <w:pPr>
            <w:pStyle w:val="p2"/>
          </w:pPr>
        </w:pPrChange>
      </w:pPr>
    </w:p>
    <w:p w14:paraId="750D3F52" w14:textId="163944EF" w:rsidR="001A6657" w:rsidRPr="006B57A1" w:rsidRDefault="001A6657">
      <w:pPr>
        <w:pStyle w:val="p1"/>
        <w:spacing w:line="276" w:lineRule="auto"/>
        <w:jc w:val="both"/>
        <w:rPr>
          <w:ins w:id="1550" w:author="ANANDHAKRISHNAN MADATHIL REMESH" w:date="2025-04-07T10:20:00Z" w16du:dateUtc="2025-04-07T09:20:00Z"/>
          <w:rFonts w:ascii="Trebuchet MS" w:hAnsi="Trebuchet MS"/>
          <w:rPrChange w:id="1551" w:author="ANANDHAKRISHNAN MADATHIL REMESH" w:date="2025-04-07T10:21:00Z" w16du:dateUtc="2025-04-07T09:21:00Z">
            <w:rPr>
              <w:ins w:id="1552" w:author="ANANDHAKRISHNAN MADATHIL REMESH" w:date="2025-04-07T10:20:00Z" w16du:dateUtc="2025-04-07T09:20:00Z"/>
            </w:rPr>
          </w:rPrChange>
        </w:rPr>
        <w:pPrChange w:id="1553" w:author="ANANDHAKRISHNAN MADATHIL REMESH" w:date="2025-04-11T19:53:00Z" w16du:dateUtc="2025-04-11T18:53:00Z">
          <w:pPr>
            <w:pStyle w:val="p2"/>
          </w:pPr>
        </w:pPrChange>
      </w:pPr>
      <w:ins w:id="1554" w:author="ANANDHAKRISHNAN MADATHIL REMESH" w:date="2025-04-07T10:20:00Z" w16du:dateUtc="2025-04-07T09:20:00Z">
        <w:r w:rsidRPr="006B57A1">
          <w:rPr>
            <w:rFonts w:ascii="Trebuchet MS" w:hAnsi="Trebuchet MS"/>
            <w:rPrChange w:id="1555" w:author="ANANDHAKRISHNAN MADATHIL REMESH" w:date="2025-04-07T10:21:00Z" w16du:dateUtc="2025-04-07T09:21:00Z">
              <w:rPr/>
            </w:rPrChange>
          </w:rPr>
          <w:t xml:space="preserve">The models were evaluated using a combination of accuracy, precision, recall, F1 score, and AUC (Area Under the Receiver Operating Characteristic Curve). Among the three models, Random Forest outperformed the others with an AUC of 0.932 on the testing dataset, followed closely by </w:t>
        </w:r>
        <w:proofErr w:type="spellStart"/>
        <w:r w:rsidRPr="006B57A1">
          <w:rPr>
            <w:rFonts w:ascii="Trebuchet MS" w:hAnsi="Trebuchet MS"/>
            <w:rPrChange w:id="1556" w:author="ANANDHAKRISHNAN MADATHIL REMESH" w:date="2025-04-07T10:21:00Z" w16du:dateUtc="2025-04-07T09:21:00Z">
              <w:rPr/>
            </w:rPrChange>
          </w:rPr>
          <w:t>XGBoost</w:t>
        </w:r>
        <w:proofErr w:type="spellEnd"/>
        <w:r w:rsidRPr="006B57A1">
          <w:rPr>
            <w:rFonts w:ascii="Trebuchet MS" w:hAnsi="Trebuchet MS"/>
            <w:rPrChange w:id="1557" w:author="ANANDHAKRISHNAN MADATHIL REMESH" w:date="2025-04-07T10:21:00Z" w16du:dateUtc="2025-04-07T09:21:00Z">
              <w:rPr/>
            </w:rPrChange>
          </w:rPr>
          <w:t>. Logistic Regression, while still effective, demonstrated lower predictive accuracy, showcasing the limitations of linear models in complex, non-linear flood dynamics.</w:t>
        </w:r>
      </w:ins>
    </w:p>
    <w:p w14:paraId="62029663" w14:textId="3A41A905" w:rsidR="001A6657" w:rsidRPr="006B57A1" w:rsidRDefault="001A6657">
      <w:pPr>
        <w:pStyle w:val="p1"/>
        <w:spacing w:line="276" w:lineRule="auto"/>
        <w:jc w:val="both"/>
        <w:rPr>
          <w:ins w:id="1558" w:author="ANANDHAKRISHNAN MADATHIL REMESH" w:date="2025-04-07T10:20:00Z" w16du:dateUtc="2025-04-07T09:20:00Z"/>
          <w:rFonts w:ascii="Trebuchet MS" w:hAnsi="Trebuchet MS"/>
          <w:rPrChange w:id="1559" w:author="ANANDHAKRISHNAN MADATHIL REMESH" w:date="2025-04-07T10:21:00Z" w16du:dateUtc="2025-04-07T09:21:00Z">
            <w:rPr>
              <w:ins w:id="1560" w:author="ANANDHAKRISHNAN MADATHIL REMESH" w:date="2025-04-07T10:20:00Z" w16du:dateUtc="2025-04-07T09:20:00Z"/>
            </w:rPr>
          </w:rPrChange>
        </w:rPr>
        <w:pPrChange w:id="1561" w:author="ANANDHAKRISHNAN MADATHIL REMESH" w:date="2025-04-11T19:53:00Z" w16du:dateUtc="2025-04-11T18:53:00Z">
          <w:pPr>
            <w:pStyle w:val="p2"/>
          </w:pPr>
        </w:pPrChange>
      </w:pPr>
      <w:ins w:id="1562" w:author="ANANDHAKRISHNAN MADATHIL REMESH" w:date="2025-04-07T10:20:00Z" w16du:dateUtc="2025-04-07T09:20:00Z">
        <w:r w:rsidRPr="006B57A1">
          <w:rPr>
            <w:rFonts w:ascii="Trebuchet MS" w:hAnsi="Trebuchet MS"/>
            <w:rPrChange w:id="1563" w:author="ANANDHAKRISHNAN MADATHIL REMESH" w:date="2025-04-07T10:21:00Z" w16du:dateUtc="2025-04-07T09:21:00Z">
              <w:rPr/>
            </w:rPrChange>
          </w:rPr>
          <w:t xml:space="preserve">This study is especially </w:t>
        </w:r>
      </w:ins>
      <w:ins w:id="1564" w:author="ANANDHAKRISHNAN MADATHIL REMESH" w:date="2025-04-07T10:24:00Z" w16du:dateUtc="2025-04-07T09:24:00Z">
        <w:r w:rsidR="006B57A1" w:rsidRPr="006B57A1">
          <w:rPr>
            <w:rFonts w:ascii="Trebuchet MS" w:hAnsi="Trebuchet MS"/>
          </w:rPr>
          <w:t>relevant,</w:t>
        </w:r>
      </w:ins>
      <w:ins w:id="1565" w:author="ANANDHAKRISHNAN MADATHIL REMESH" w:date="2025-04-07T10:20:00Z" w16du:dateUtc="2025-04-07T09:20:00Z">
        <w:r w:rsidRPr="006B57A1">
          <w:rPr>
            <w:rFonts w:ascii="Trebuchet MS" w:hAnsi="Trebuchet MS"/>
            <w:rPrChange w:id="1566" w:author="ANANDHAKRISHNAN MADATHIL REMESH" w:date="2025-04-07T10:21:00Z" w16du:dateUtc="2025-04-07T09:21:00Z">
              <w:rPr/>
            </w:rPrChange>
          </w:rPr>
          <w:t xml:space="preserve"> which focuses on the application of AI models to predict flood risks using structured hydrological data. The comparative approach taken by Wu et al. validates the selection of ensemble models like Random Forest and </w:t>
        </w:r>
        <w:proofErr w:type="spellStart"/>
        <w:r w:rsidRPr="006B57A1">
          <w:rPr>
            <w:rFonts w:ascii="Trebuchet MS" w:hAnsi="Trebuchet MS"/>
            <w:rPrChange w:id="1567" w:author="ANANDHAKRISHNAN MADATHIL REMESH" w:date="2025-04-07T10:21:00Z" w16du:dateUtc="2025-04-07T09:21:00Z">
              <w:rPr/>
            </w:rPrChange>
          </w:rPr>
          <w:t>XGBoost</w:t>
        </w:r>
        <w:proofErr w:type="spellEnd"/>
        <w:r w:rsidRPr="006B57A1">
          <w:rPr>
            <w:rFonts w:ascii="Trebuchet MS" w:hAnsi="Trebuchet MS"/>
            <w:rPrChange w:id="1568" w:author="ANANDHAKRISHNAN MADATHIL REMESH" w:date="2025-04-07T10:21:00Z" w16du:dateUtc="2025-04-07T09:21:00Z">
              <w:rPr/>
            </w:rPrChange>
          </w:rPr>
          <w:t xml:space="preserve"> as highly capable tools for flood prediction tasks. Their methodology for variable selection and robust model evaluation provides a clear framework that can be adapted for my own structured data experiments. Furthermore, the urban context of their study closely aligns with my research objective of creating early warning systems and vulnerability mapping in urban or semi-urban flood-prone regions.</w:t>
        </w:r>
      </w:ins>
    </w:p>
    <w:p w14:paraId="757C4A62" w14:textId="77777777" w:rsidR="00172E94" w:rsidRDefault="001A6657">
      <w:pPr>
        <w:pStyle w:val="p1"/>
        <w:spacing w:line="276" w:lineRule="auto"/>
        <w:jc w:val="both"/>
        <w:rPr>
          <w:ins w:id="1569" w:author="ANANDHAKRISHNAN MADATHIL REMESH" w:date="2025-04-07T20:18:00Z" w16du:dateUtc="2025-04-07T19:18:00Z"/>
          <w:rFonts w:ascii="Trebuchet MS" w:hAnsi="Trebuchet MS"/>
        </w:rPr>
        <w:pPrChange w:id="1570" w:author="ANANDHAKRISHNAN MADATHIL REMESH" w:date="2025-04-11T19:53:00Z" w16du:dateUtc="2025-04-11T18:53:00Z">
          <w:pPr>
            <w:pStyle w:val="p1"/>
            <w:spacing w:line="276" w:lineRule="auto"/>
          </w:pPr>
        </w:pPrChange>
      </w:pPr>
      <w:ins w:id="1571" w:author="ANANDHAKRISHNAN MADATHIL REMESH" w:date="2025-04-07T10:20:00Z" w16du:dateUtc="2025-04-07T09:20:00Z">
        <w:r w:rsidRPr="006B57A1">
          <w:rPr>
            <w:rFonts w:ascii="Trebuchet MS" w:hAnsi="Trebuchet MS"/>
            <w:rPrChange w:id="1572" w:author="ANANDHAKRISHNAN MADATHIL REMESH" w:date="2025-04-07T10:21:00Z" w16du:dateUtc="2025-04-07T09:21:00Z">
              <w:rPr/>
            </w:rPrChange>
          </w:rPr>
          <w:t xml:space="preserve">By replicating their approach and adapting it with localized data and further enhancements such as synthetic oversampling or integration with unstructured </w:t>
        </w:r>
      </w:ins>
      <w:ins w:id="1573" w:author="ANANDHAKRISHNAN MADATHIL REMESH" w:date="2025-04-07T10:24:00Z" w16du:dateUtc="2025-04-07T09:24:00Z">
        <w:r w:rsidR="006B57A1" w:rsidRPr="006B57A1">
          <w:rPr>
            <w:rFonts w:ascii="Trebuchet MS" w:hAnsi="Trebuchet MS"/>
          </w:rPr>
          <w:t>data,</w:t>
        </w:r>
      </w:ins>
      <w:ins w:id="1574" w:author="ANANDHAKRISHNAN MADATHIL REMESH" w:date="2025-04-07T10:20:00Z" w16du:dateUtc="2025-04-07T09:20:00Z">
        <w:r w:rsidRPr="006B57A1">
          <w:rPr>
            <w:rFonts w:ascii="Trebuchet MS" w:hAnsi="Trebuchet MS"/>
            <w:rPrChange w:id="1575" w:author="ANANDHAKRISHNAN MADATHIL REMESH" w:date="2025-04-07T10:21:00Z" w16du:dateUtc="2025-04-07T09:21:00Z">
              <w:rPr/>
            </w:rPrChange>
          </w:rPr>
          <w:t xml:space="preserve"> my </w:t>
        </w:r>
      </w:ins>
      <w:ins w:id="1576" w:author="ANANDHAKRISHNAN MADATHIL REMESH" w:date="2025-04-07T10:24:00Z" w16du:dateUtc="2025-04-07T09:24:00Z">
        <w:r w:rsidR="006B57A1">
          <w:rPr>
            <w:rFonts w:ascii="Trebuchet MS" w:hAnsi="Trebuchet MS"/>
          </w:rPr>
          <w:t>project work</w:t>
        </w:r>
      </w:ins>
      <w:ins w:id="1577" w:author="ANANDHAKRISHNAN MADATHIL REMESH" w:date="2025-04-07T10:20:00Z" w16du:dateUtc="2025-04-07T09:20:00Z">
        <w:r w:rsidRPr="006B57A1">
          <w:rPr>
            <w:rFonts w:ascii="Trebuchet MS" w:hAnsi="Trebuchet MS"/>
            <w:rPrChange w:id="1578" w:author="ANANDHAKRISHNAN MADATHIL REMESH" w:date="2025-04-07T10:21:00Z" w16du:dateUtc="2025-04-07T09:21:00Z">
              <w:rPr/>
            </w:rPrChange>
          </w:rPr>
          <w:t xml:space="preserve"> can</w:t>
        </w:r>
      </w:ins>
      <w:ins w:id="1579" w:author="ANANDHAKRISHNAN MADATHIL REMESH" w:date="2025-04-07T10:24:00Z" w16du:dateUtc="2025-04-07T09:24:00Z">
        <w:r w:rsidR="006B57A1">
          <w:rPr>
            <w:rFonts w:ascii="Trebuchet MS" w:hAnsi="Trebuchet MS"/>
          </w:rPr>
          <w:t xml:space="preserve"> </w:t>
        </w:r>
      </w:ins>
      <w:ins w:id="1580" w:author="ANANDHAKRISHNAN MADATHIL REMESH" w:date="2025-04-07T17:33:00Z" w16du:dateUtc="2025-04-07T16:33:00Z">
        <w:r w:rsidR="003329CA">
          <w:rPr>
            <w:rFonts w:ascii="Trebuchet MS" w:hAnsi="Trebuchet MS"/>
          </w:rPr>
          <w:t xml:space="preserve">be </w:t>
        </w:r>
        <w:r w:rsidR="003329CA" w:rsidRPr="003329CA">
          <w:rPr>
            <w:rFonts w:ascii="Trebuchet MS" w:hAnsi="Trebuchet MS"/>
          </w:rPr>
          <w:t>built</w:t>
        </w:r>
      </w:ins>
      <w:ins w:id="1581" w:author="ANANDHAKRISHNAN MADATHIL REMESH" w:date="2025-04-07T10:20:00Z" w16du:dateUtc="2025-04-07T09:20:00Z">
        <w:r w:rsidRPr="006B57A1">
          <w:rPr>
            <w:rFonts w:ascii="Trebuchet MS" w:hAnsi="Trebuchet MS"/>
            <w:rPrChange w:id="1582" w:author="ANANDHAKRISHNAN MADATHIL REMESH" w:date="2025-04-07T10:21:00Z" w16du:dateUtc="2025-04-07T09:21:00Z">
              <w:rPr/>
            </w:rPrChange>
          </w:rPr>
          <w:t xml:space="preserve"> upon proven techniques and contribute further to the field of intelligent flood risk prediction systems.</w:t>
        </w:r>
      </w:ins>
    </w:p>
    <w:p w14:paraId="74E79656" w14:textId="0EF527AB" w:rsidR="00172E94" w:rsidRPr="00172E94" w:rsidRDefault="00172E94">
      <w:pPr>
        <w:pStyle w:val="p1"/>
        <w:spacing w:line="276" w:lineRule="auto"/>
        <w:rPr>
          <w:ins w:id="1583" w:author="ANANDHAKRISHNAN MADATHIL REMESH" w:date="2025-04-07T20:18:00Z" w16du:dateUtc="2025-04-07T19:18:00Z"/>
          <w:rFonts w:ascii="Trebuchet MS" w:hAnsi="Trebuchet MS"/>
          <w:rPrChange w:id="1584" w:author="ANANDHAKRISHNAN MADATHIL REMESH" w:date="2025-04-07T20:18:00Z" w16du:dateUtc="2025-04-07T19:18:00Z">
            <w:rPr>
              <w:ins w:id="1585" w:author="ANANDHAKRISHNAN MADATHIL REMESH" w:date="2025-04-07T20:18:00Z" w16du:dateUtc="2025-04-07T19:18:00Z"/>
            </w:rPr>
          </w:rPrChange>
        </w:rPr>
        <w:pPrChange w:id="1586" w:author="ANANDHAKRISHNAN MADATHIL REMESH" w:date="2025-04-07T20:18:00Z" w16du:dateUtc="2025-04-07T19:18:00Z">
          <w:pPr/>
        </w:pPrChange>
      </w:pPr>
      <w:bookmarkStart w:id="1587" w:name="_Toc194957475"/>
      <w:ins w:id="1588" w:author="ANANDHAKRISHNAN MADATHIL REMESH" w:date="2025-04-07T20:18:00Z" w16du:dateUtc="2025-04-07T19:18:00Z">
        <w:r w:rsidRPr="00172E94">
          <w:rPr>
            <w:rFonts w:ascii="Trebuchet MS" w:hAnsi="Trebuchet MS"/>
            <w:rPrChange w:id="1589" w:author="ANANDHAKRISHNAN MADATHIL REMESH" w:date="2025-04-07T20:18:00Z" w16du:dateUtc="2025-04-07T19:18:00Z">
              <w:rPr>
                <w:rFonts w:eastAsiaTheme="minorEastAsia" w:cstheme="minorBidi"/>
                <w:szCs w:val="22"/>
              </w:rPr>
            </w:rPrChange>
          </w:rPr>
          <w:lastRenderedPageBreak/>
          <w:t xml:space="preserve">Table </w:t>
        </w:r>
        <w:r w:rsidRPr="00172E94">
          <w:rPr>
            <w:rFonts w:ascii="Trebuchet MS" w:hAnsi="Trebuchet MS"/>
            <w:rPrChange w:id="1590" w:author="ANANDHAKRISHNAN MADATHIL REMESH" w:date="2025-04-07T20:18:00Z" w16du:dateUtc="2025-04-07T19:18:00Z">
              <w:rPr>
                <w:rFonts w:eastAsiaTheme="minorEastAsia" w:cstheme="minorBidi"/>
                <w:szCs w:val="22"/>
              </w:rPr>
            </w:rPrChange>
          </w:rPr>
          <w:fldChar w:fldCharType="begin"/>
        </w:r>
        <w:r w:rsidRPr="00172E94">
          <w:rPr>
            <w:rFonts w:ascii="Trebuchet MS" w:hAnsi="Trebuchet MS"/>
            <w:rPrChange w:id="1591" w:author="ANANDHAKRISHNAN MADATHIL REMESH" w:date="2025-04-07T20:18:00Z" w16du:dateUtc="2025-04-07T19:18:00Z">
              <w:rPr>
                <w:rFonts w:eastAsiaTheme="minorEastAsia" w:cstheme="minorBidi"/>
                <w:szCs w:val="22"/>
              </w:rPr>
            </w:rPrChange>
          </w:rPr>
          <w:instrText xml:space="preserve"> SEQ Table \* ARABIC </w:instrText>
        </w:r>
      </w:ins>
      <w:r w:rsidRPr="00172E94">
        <w:rPr>
          <w:rFonts w:ascii="Trebuchet MS" w:hAnsi="Trebuchet MS"/>
          <w:rPrChange w:id="1592" w:author="ANANDHAKRISHNAN MADATHIL REMESH" w:date="2025-04-07T20:18:00Z" w16du:dateUtc="2025-04-07T19:18:00Z">
            <w:rPr>
              <w:rFonts w:eastAsiaTheme="minorEastAsia" w:cstheme="minorBidi"/>
              <w:szCs w:val="22"/>
            </w:rPr>
          </w:rPrChange>
        </w:rPr>
        <w:fldChar w:fldCharType="separate"/>
      </w:r>
      <w:ins w:id="1593" w:author="ANANDHAKRISHNAN MADATHIL REMESH" w:date="2025-04-13T20:05:00Z" w16du:dateUtc="2025-04-13T19:05:00Z">
        <w:r w:rsidR="009B2C7D">
          <w:rPr>
            <w:rFonts w:ascii="Trebuchet MS" w:hAnsi="Trebuchet MS"/>
            <w:noProof/>
          </w:rPr>
          <w:t>1</w:t>
        </w:r>
      </w:ins>
      <w:ins w:id="1594" w:author="ANANDHAKRISHNAN MADATHIL REMESH" w:date="2025-04-07T20:18:00Z" w16du:dateUtc="2025-04-07T19:18:00Z">
        <w:r w:rsidRPr="00172E94">
          <w:rPr>
            <w:rFonts w:ascii="Trebuchet MS" w:hAnsi="Trebuchet MS"/>
            <w:rPrChange w:id="1595" w:author="ANANDHAKRISHNAN MADATHIL REMESH" w:date="2025-04-07T20:18:00Z" w16du:dateUtc="2025-04-07T19:18:00Z">
              <w:rPr>
                <w:rFonts w:eastAsiaTheme="minorEastAsia" w:cstheme="minorBidi"/>
                <w:szCs w:val="22"/>
              </w:rPr>
            </w:rPrChange>
          </w:rPr>
          <w:fldChar w:fldCharType="end"/>
        </w:r>
        <w:r w:rsidRPr="00172E94">
          <w:rPr>
            <w:rFonts w:ascii="Trebuchet MS" w:hAnsi="Trebuchet MS"/>
            <w:rPrChange w:id="1596" w:author="ANANDHAKRISHNAN MADATHIL REMESH" w:date="2025-04-07T20:18:00Z" w16du:dateUtc="2025-04-07T19:18:00Z">
              <w:rPr>
                <w:rFonts w:eastAsiaTheme="minorEastAsia" w:cstheme="minorBidi"/>
                <w:szCs w:val="22"/>
              </w:rPr>
            </w:rPrChange>
          </w:rPr>
          <w:t xml:space="preserve"> Summary of Similar Studies in AI-based Flood Prediction</w:t>
        </w:r>
        <w:bookmarkEnd w:id="1587"/>
      </w:ins>
    </w:p>
    <w:tbl>
      <w:tblPr>
        <w:tblStyle w:val="TableGrid"/>
        <w:tblW w:w="11406" w:type="dxa"/>
        <w:tblInd w:w="-1170" w:type="dxa"/>
        <w:tblLayout w:type="fixed"/>
        <w:tblLook w:val="04A0" w:firstRow="1" w:lastRow="0" w:firstColumn="1" w:lastColumn="0" w:noHBand="0" w:noVBand="1"/>
        <w:tblPrChange w:id="1597" w:author="ANANDHAKRISHNAN MADATHIL REMESH" w:date="2025-04-07T20:15:00Z" w16du:dateUtc="2025-04-07T19:15:00Z">
          <w:tblPr>
            <w:tblStyle w:val="TableGrid"/>
            <w:tblW w:w="11406" w:type="dxa"/>
            <w:tblInd w:w="-1170" w:type="dxa"/>
            <w:tblLayout w:type="fixed"/>
            <w:tblLook w:val="04A0" w:firstRow="1" w:lastRow="0" w:firstColumn="1" w:lastColumn="0" w:noHBand="0" w:noVBand="1"/>
          </w:tblPr>
        </w:tblPrChange>
      </w:tblPr>
      <w:tblGrid>
        <w:gridCol w:w="1610"/>
        <w:gridCol w:w="3335"/>
        <w:gridCol w:w="3155"/>
        <w:gridCol w:w="3306"/>
        <w:tblGridChange w:id="1598">
          <w:tblGrid>
            <w:gridCol w:w="1610"/>
            <w:gridCol w:w="730"/>
            <w:gridCol w:w="355"/>
            <w:gridCol w:w="1255"/>
            <w:gridCol w:w="355"/>
            <w:gridCol w:w="640"/>
            <w:gridCol w:w="2345"/>
            <w:gridCol w:w="810"/>
            <w:gridCol w:w="316"/>
            <w:gridCol w:w="2024"/>
            <w:gridCol w:w="355"/>
            <w:gridCol w:w="611"/>
            <w:gridCol w:w="2340"/>
            <w:gridCol w:w="355"/>
          </w:tblGrid>
        </w:tblGridChange>
      </w:tblGrid>
      <w:tr w:rsidR="00972488" w14:paraId="1680742A" w14:textId="77777777" w:rsidTr="00972488">
        <w:trPr>
          <w:ins w:id="1599" w:author="ANANDHAKRISHNAN MADATHIL REMESH" w:date="2025-04-07T20:02:00Z"/>
          <w:trPrChange w:id="1600" w:author="ANANDHAKRISHNAN MADATHIL REMESH" w:date="2025-04-07T20:15:00Z" w16du:dateUtc="2025-04-07T19:15:00Z">
            <w:trPr>
              <w:gridBefore w:val="2"/>
              <w:gridAfter w:val="0"/>
            </w:trPr>
          </w:trPrChange>
        </w:trPr>
        <w:tc>
          <w:tcPr>
            <w:tcW w:w="1610" w:type="dxa"/>
            <w:tcPrChange w:id="1601" w:author="ANANDHAKRISHNAN MADATHIL REMESH" w:date="2025-04-07T20:15:00Z" w16du:dateUtc="2025-04-07T19:15:00Z">
              <w:tcPr>
                <w:tcW w:w="1610" w:type="dxa"/>
                <w:gridSpan w:val="2"/>
              </w:tcPr>
            </w:tcPrChange>
          </w:tcPr>
          <w:p w14:paraId="4201E25B" w14:textId="14635218" w:rsidR="00972488" w:rsidRPr="00972488" w:rsidRDefault="00972488" w:rsidP="005D711B">
            <w:pPr>
              <w:rPr>
                <w:ins w:id="1602" w:author="ANANDHAKRISHNAN MADATHIL REMESH" w:date="2025-04-07T20:02:00Z" w16du:dateUtc="2025-04-07T19:02:00Z"/>
                <w:rFonts w:ascii="Trebuchet MS" w:hAnsi="Trebuchet MS"/>
                <w:b/>
                <w:bCs/>
                <w:sz w:val="21"/>
                <w:szCs w:val="21"/>
                <w:rPrChange w:id="1603" w:author="ANANDHAKRISHNAN MADATHIL REMESH" w:date="2025-04-07T20:12:00Z" w16du:dateUtc="2025-04-07T19:12:00Z">
                  <w:rPr>
                    <w:ins w:id="1604" w:author="ANANDHAKRISHNAN MADATHIL REMESH" w:date="2025-04-07T20:02:00Z" w16du:dateUtc="2025-04-07T19:02:00Z"/>
                  </w:rPr>
                </w:rPrChange>
              </w:rPr>
            </w:pPr>
            <w:ins w:id="1605" w:author="ANANDHAKRISHNAN MADATHIL REMESH" w:date="2025-04-07T20:04:00Z" w16du:dateUtc="2025-04-07T19:04:00Z">
              <w:r w:rsidRPr="00972488">
                <w:rPr>
                  <w:rFonts w:ascii="Trebuchet MS" w:hAnsi="Trebuchet MS"/>
                  <w:b/>
                  <w:bCs/>
                  <w:sz w:val="21"/>
                  <w:szCs w:val="21"/>
                  <w:rPrChange w:id="1606" w:author="ANANDHAKRISHNAN MADATHIL REMESH" w:date="2025-04-07T20:12:00Z" w16du:dateUtc="2025-04-07T19:12:00Z">
                    <w:rPr/>
                  </w:rPrChange>
                </w:rPr>
                <w:t>Study</w:t>
              </w:r>
            </w:ins>
            <w:ins w:id="1607" w:author="ANANDHAKRISHNAN MADATHIL REMESH" w:date="2025-04-07T20:07:00Z" w16du:dateUtc="2025-04-07T19:07:00Z">
              <w:r w:rsidRPr="00972488">
                <w:rPr>
                  <w:rFonts w:ascii="Trebuchet MS" w:hAnsi="Trebuchet MS"/>
                  <w:b/>
                  <w:bCs/>
                  <w:sz w:val="21"/>
                  <w:szCs w:val="21"/>
                  <w:rPrChange w:id="1608" w:author="ANANDHAKRISHNAN MADATHIL REMESH" w:date="2025-04-07T20:12:00Z" w16du:dateUtc="2025-04-07T19:12:00Z">
                    <w:rPr/>
                  </w:rPrChange>
                </w:rPr>
                <w:t> </w:t>
              </w:r>
            </w:ins>
            <w:ins w:id="1609" w:author="ANANDHAKRISHNAN MADATHIL REMESH" w:date="2025-04-07T20:04:00Z" w16du:dateUtc="2025-04-07T19:04:00Z">
              <w:r w:rsidRPr="00972488">
                <w:rPr>
                  <w:rFonts w:ascii="Trebuchet MS" w:hAnsi="Trebuchet MS"/>
                  <w:b/>
                  <w:bCs/>
                  <w:sz w:val="21"/>
                  <w:szCs w:val="21"/>
                  <w:rPrChange w:id="1610" w:author="ANANDHAKRISHNAN MADATHIL REMESH" w:date="2025-04-07T20:12:00Z" w16du:dateUtc="2025-04-07T19:12:00Z">
                    <w:rPr/>
                  </w:rPrChange>
                </w:rPr>
                <w:t>Authors</w:t>
              </w:r>
            </w:ins>
          </w:p>
        </w:tc>
        <w:tc>
          <w:tcPr>
            <w:tcW w:w="3335" w:type="dxa"/>
            <w:tcPrChange w:id="1611" w:author="ANANDHAKRISHNAN MADATHIL REMESH" w:date="2025-04-07T20:15:00Z" w16du:dateUtc="2025-04-07T19:15:00Z">
              <w:tcPr>
                <w:tcW w:w="3340" w:type="dxa"/>
                <w:gridSpan w:val="3"/>
              </w:tcPr>
            </w:tcPrChange>
          </w:tcPr>
          <w:p w14:paraId="5D55982C" w14:textId="7E672F0F" w:rsidR="00972488" w:rsidRPr="00972488" w:rsidRDefault="00972488" w:rsidP="00E11BFB">
            <w:pPr>
              <w:rPr>
                <w:ins w:id="1612" w:author="ANANDHAKRISHNAN MADATHIL REMESH" w:date="2025-04-07T20:02:00Z" w16du:dateUtc="2025-04-07T19:02:00Z"/>
                <w:rFonts w:ascii="Trebuchet MS" w:hAnsi="Trebuchet MS"/>
                <w:b/>
                <w:bCs/>
                <w:sz w:val="21"/>
                <w:szCs w:val="21"/>
                <w:rPrChange w:id="1613" w:author="ANANDHAKRISHNAN MADATHIL REMESH" w:date="2025-04-07T20:12:00Z" w16du:dateUtc="2025-04-07T19:12:00Z">
                  <w:rPr>
                    <w:ins w:id="1614" w:author="ANANDHAKRISHNAN MADATHIL REMESH" w:date="2025-04-07T20:02:00Z" w16du:dateUtc="2025-04-07T19:02:00Z"/>
                  </w:rPr>
                </w:rPrChange>
              </w:rPr>
            </w:pPr>
            <w:ins w:id="1615" w:author="ANANDHAKRISHNAN MADATHIL REMESH" w:date="2025-04-07T20:07:00Z" w16du:dateUtc="2025-04-07T19:07:00Z">
              <w:r w:rsidRPr="00972488">
                <w:rPr>
                  <w:rFonts w:ascii="Trebuchet MS" w:hAnsi="Trebuchet MS"/>
                  <w:b/>
                  <w:bCs/>
                  <w:sz w:val="21"/>
                  <w:szCs w:val="21"/>
                  <w:rPrChange w:id="1616" w:author="ANANDHAKRISHNAN MADATHIL REMESH" w:date="2025-04-07T20:12:00Z" w16du:dateUtc="2025-04-07T19:12:00Z">
                    <w:rPr/>
                  </w:rPrChange>
                </w:rPr>
                <w:t xml:space="preserve">     </w:t>
              </w:r>
            </w:ins>
            <w:ins w:id="1617" w:author="ANANDHAKRISHNAN MADATHIL REMESH" w:date="2025-04-07T20:02:00Z" w16du:dateUtc="2025-04-07T19:02:00Z">
              <w:r w:rsidRPr="00972488">
                <w:rPr>
                  <w:rFonts w:ascii="Trebuchet MS" w:hAnsi="Trebuchet MS"/>
                  <w:b/>
                  <w:bCs/>
                  <w:sz w:val="21"/>
                  <w:szCs w:val="21"/>
                  <w:rPrChange w:id="1618" w:author="ANANDHAKRISHNAN MADATHIL REMESH" w:date="2025-04-07T20:12:00Z" w16du:dateUtc="2025-04-07T19:12:00Z">
                    <w:rPr/>
                  </w:rPrChange>
                </w:rPr>
                <w:t>Models Used</w:t>
              </w:r>
            </w:ins>
          </w:p>
        </w:tc>
        <w:tc>
          <w:tcPr>
            <w:tcW w:w="3155" w:type="dxa"/>
            <w:tcPrChange w:id="1619" w:author="ANANDHAKRISHNAN MADATHIL REMESH" w:date="2025-04-07T20:15:00Z" w16du:dateUtc="2025-04-07T19:15:00Z">
              <w:tcPr>
                <w:tcW w:w="3150" w:type="dxa"/>
                <w:gridSpan w:val="3"/>
              </w:tcPr>
            </w:tcPrChange>
          </w:tcPr>
          <w:p w14:paraId="37BBA507" w14:textId="77777777" w:rsidR="00972488" w:rsidRPr="00972488" w:rsidRDefault="00972488" w:rsidP="00E11BFB">
            <w:pPr>
              <w:rPr>
                <w:ins w:id="1620" w:author="ANANDHAKRISHNAN MADATHIL REMESH" w:date="2025-04-07T20:02:00Z" w16du:dateUtc="2025-04-07T19:02:00Z"/>
                <w:rFonts w:ascii="Trebuchet MS" w:hAnsi="Trebuchet MS"/>
                <w:b/>
                <w:bCs/>
                <w:sz w:val="21"/>
                <w:szCs w:val="21"/>
                <w:rPrChange w:id="1621" w:author="ANANDHAKRISHNAN MADATHIL REMESH" w:date="2025-04-07T20:12:00Z" w16du:dateUtc="2025-04-07T19:12:00Z">
                  <w:rPr>
                    <w:ins w:id="1622" w:author="ANANDHAKRISHNAN MADATHIL REMESH" w:date="2025-04-07T20:02:00Z" w16du:dateUtc="2025-04-07T19:02:00Z"/>
                  </w:rPr>
                </w:rPrChange>
              </w:rPr>
            </w:pPr>
            <w:ins w:id="1623" w:author="ANANDHAKRISHNAN MADATHIL REMESH" w:date="2025-04-07T20:02:00Z" w16du:dateUtc="2025-04-07T19:02:00Z">
              <w:r w:rsidRPr="00972488">
                <w:rPr>
                  <w:rFonts w:ascii="Trebuchet MS" w:hAnsi="Trebuchet MS"/>
                  <w:b/>
                  <w:bCs/>
                  <w:sz w:val="21"/>
                  <w:szCs w:val="21"/>
                  <w:rPrChange w:id="1624" w:author="ANANDHAKRISHNAN MADATHIL REMESH" w:date="2025-04-07T20:12:00Z" w16du:dateUtc="2025-04-07T19:12:00Z">
                    <w:rPr/>
                  </w:rPrChange>
                </w:rPr>
                <w:t>Advantages</w:t>
              </w:r>
            </w:ins>
          </w:p>
        </w:tc>
        <w:tc>
          <w:tcPr>
            <w:tcW w:w="3306" w:type="dxa"/>
            <w:tcPrChange w:id="1625" w:author="ANANDHAKRISHNAN MADATHIL REMESH" w:date="2025-04-07T20:15:00Z" w16du:dateUtc="2025-04-07T19:15:00Z">
              <w:tcPr>
                <w:tcW w:w="3306" w:type="dxa"/>
                <w:gridSpan w:val="3"/>
              </w:tcPr>
            </w:tcPrChange>
          </w:tcPr>
          <w:p w14:paraId="34B6DD9A" w14:textId="77777777" w:rsidR="00972488" w:rsidRPr="00972488" w:rsidRDefault="00972488" w:rsidP="00E11BFB">
            <w:pPr>
              <w:rPr>
                <w:ins w:id="1626" w:author="ANANDHAKRISHNAN MADATHIL REMESH" w:date="2025-04-07T20:02:00Z" w16du:dateUtc="2025-04-07T19:02:00Z"/>
                <w:rFonts w:ascii="Trebuchet MS" w:hAnsi="Trebuchet MS"/>
                <w:b/>
                <w:bCs/>
                <w:sz w:val="21"/>
                <w:szCs w:val="21"/>
                <w:rPrChange w:id="1627" w:author="ANANDHAKRISHNAN MADATHIL REMESH" w:date="2025-04-07T20:12:00Z" w16du:dateUtc="2025-04-07T19:12:00Z">
                  <w:rPr>
                    <w:ins w:id="1628" w:author="ANANDHAKRISHNAN MADATHIL REMESH" w:date="2025-04-07T20:02:00Z" w16du:dateUtc="2025-04-07T19:02:00Z"/>
                  </w:rPr>
                </w:rPrChange>
              </w:rPr>
            </w:pPr>
            <w:ins w:id="1629" w:author="ANANDHAKRISHNAN MADATHIL REMESH" w:date="2025-04-07T20:02:00Z" w16du:dateUtc="2025-04-07T19:02:00Z">
              <w:r w:rsidRPr="00972488">
                <w:rPr>
                  <w:rFonts w:ascii="Trebuchet MS" w:hAnsi="Trebuchet MS"/>
                  <w:b/>
                  <w:bCs/>
                  <w:sz w:val="21"/>
                  <w:szCs w:val="21"/>
                  <w:rPrChange w:id="1630" w:author="ANANDHAKRISHNAN MADATHIL REMESH" w:date="2025-04-07T20:12:00Z" w16du:dateUtc="2025-04-07T19:12:00Z">
                    <w:rPr/>
                  </w:rPrChange>
                </w:rPr>
                <w:t>Identified Gaps</w:t>
              </w:r>
            </w:ins>
          </w:p>
        </w:tc>
      </w:tr>
      <w:tr w:rsidR="00972488" w14:paraId="7A00A2E7" w14:textId="77777777" w:rsidTr="00972488">
        <w:tblPrEx>
          <w:tblPrExChange w:id="1631" w:author="ANANDHAKRISHNAN MADATHIL REMESH" w:date="2025-04-07T20:15:00Z" w16du:dateUtc="2025-04-07T19:15:00Z">
            <w:tblPrEx>
              <w:tblInd w:w="-815" w:type="dxa"/>
            </w:tblPrEx>
          </w:tblPrExChange>
        </w:tblPrEx>
        <w:trPr>
          <w:trHeight w:val="696"/>
          <w:ins w:id="1632" w:author="ANANDHAKRISHNAN MADATHIL REMESH" w:date="2025-04-07T20:02:00Z"/>
          <w:trPrChange w:id="1633" w:author="ANANDHAKRISHNAN MADATHIL REMESH" w:date="2025-04-07T20:15:00Z" w16du:dateUtc="2025-04-07T19:15:00Z">
            <w:trPr>
              <w:gridBefore w:val="3"/>
              <w:trHeight w:val="1938"/>
            </w:trPr>
          </w:trPrChange>
        </w:trPr>
        <w:tc>
          <w:tcPr>
            <w:tcW w:w="1610" w:type="dxa"/>
            <w:tcPrChange w:id="1634" w:author="ANANDHAKRISHNAN MADATHIL REMESH" w:date="2025-04-07T20:15:00Z" w16du:dateUtc="2025-04-07T19:15:00Z">
              <w:tcPr>
                <w:tcW w:w="1610" w:type="dxa"/>
                <w:gridSpan w:val="2"/>
              </w:tcPr>
            </w:tcPrChange>
          </w:tcPr>
          <w:p w14:paraId="135957BF" w14:textId="77777777" w:rsidR="00972488" w:rsidRPr="00972488" w:rsidRDefault="00972488">
            <w:pPr>
              <w:spacing w:line="276" w:lineRule="auto"/>
              <w:rPr>
                <w:ins w:id="1635" w:author="ANANDHAKRISHNAN MADATHIL REMESH" w:date="2025-04-07T20:02:00Z" w16du:dateUtc="2025-04-07T19:02:00Z"/>
                <w:rFonts w:ascii="Trebuchet MS" w:hAnsi="Trebuchet MS"/>
                <w:sz w:val="18"/>
                <w:szCs w:val="18"/>
                <w:rPrChange w:id="1636" w:author="ANANDHAKRISHNAN MADATHIL REMESH" w:date="2025-04-07T20:12:00Z" w16du:dateUtc="2025-04-07T19:12:00Z">
                  <w:rPr>
                    <w:ins w:id="1637" w:author="ANANDHAKRISHNAN MADATHIL REMESH" w:date="2025-04-07T20:02:00Z" w16du:dateUtc="2025-04-07T19:02:00Z"/>
                  </w:rPr>
                </w:rPrChange>
              </w:rPr>
              <w:pPrChange w:id="1638" w:author="ANANDHAKRISHNAN MADATHIL REMESH" w:date="2025-04-07T20:12:00Z" w16du:dateUtc="2025-04-07T19:12:00Z">
                <w:pPr/>
              </w:pPrChange>
            </w:pPr>
            <w:ins w:id="1639" w:author="ANANDHAKRISHNAN MADATHIL REMESH" w:date="2025-04-07T20:02:00Z" w16du:dateUtc="2025-04-07T19:02:00Z">
              <w:r w:rsidRPr="00972488">
                <w:rPr>
                  <w:rFonts w:ascii="Trebuchet MS" w:hAnsi="Trebuchet MS"/>
                  <w:sz w:val="18"/>
                  <w:szCs w:val="18"/>
                  <w:rPrChange w:id="1640" w:author="ANANDHAKRISHNAN MADATHIL REMESH" w:date="2025-04-07T20:12:00Z" w16du:dateUtc="2025-04-07T19:12:00Z">
                    <w:rPr/>
                  </w:rPrChange>
                </w:rPr>
                <w:t>Kabir et al. (2020)</w:t>
              </w:r>
            </w:ins>
          </w:p>
        </w:tc>
        <w:tc>
          <w:tcPr>
            <w:tcW w:w="3335" w:type="dxa"/>
            <w:tcPrChange w:id="1641" w:author="ANANDHAKRISHNAN MADATHIL REMESH" w:date="2025-04-07T20:15:00Z" w16du:dateUtc="2025-04-07T19:15:00Z">
              <w:tcPr>
                <w:tcW w:w="4111" w:type="dxa"/>
                <w:gridSpan w:val="4"/>
              </w:tcPr>
            </w:tcPrChange>
          </w:tcPr>
          <w:p w14:paraId="65880158" w14:textId="76793DD9" w:rsidR="00972488" w:rsidRPr="00972488" w:rsidRDefault="00972488">
            <w:pPr>
              <w:spacing w:line="276" w:lineRule="auto"/>
              <w:rPr>
                <w:ins w:id="1642" w:author="ANANDHAKRISHNAN MADATHIL REMESH" w:date="2025-04-07T20:02:00Z" w16du:dateUtc="2025-04-07T19:02:00Z"/>
                <w:rFonts w:ascii="Trebuchet MS" w:hAnsi="Trebuchet MS"/>
                <w:sz w:val="18"/>
                <w:szCs w:val="18"/>
                <w:rPrChange w:id="1643" w:author="ANANDHAKRISHNAN MADATHIL REMESH" w:date="2025-04-07T20:12:00Z" w16du:dateUtc="2025-04-07T19:12:00Z">
                  <w:rPr>
                    <w:ins w:id="1644" w:author="ANANDHAKRISHNAN MADATHIL REMESH" w:date="2025-04-07T20:02:00Z" w16du:dateUtc="2025-04-07T19:02:00Z"/>
                  </w:rPr>
                </w:rPrChange>
              </w:rPr>
              <w:pPrChange w:id="1645" w:author="ANANDHAKRISHNAN MADATHIL REMESH" w:date="2025-04-07T20:12:00Z" w16du:dateUtc="2025-04-07T19:12:00Z">
                <w:pPr/>
              </w:pPrChange>
            </w:pPr>
            <w:ins w:id="1646" w:author="ANANDHAKRISHNAN MADATHIL REMESH" w:date="2025-04-07T20:07:00Z" w16du:dateUtc="2025-04-07T19:07:00Z">
              <w:r w:rsidRPr="00972488">
                <w:rPr>
                  <w:rFonts w:ascii="Trebuchet MS" w:hAnsi="Trebuchet MS"/>
                  <w:sz w:val="18"/>
                  <w:szCs w:val="18"/>
                  <w:rPrChange w:id="1647" w:author="ANANDHAKRISHNAN MADATHIL REMESH" w:date="2025-04-07T20:12:00Z" w16du:dateUtc="2025-04-07T19:12:00Z">
                    <w:rPr/>
                  </w:rPrChange>
                </w:rPr>
                <w:t> </w:t>
              </w:r>
            </w:ins>
            <w:ins w:id="1648" w:author="ANANDHAKRISHNAN MADATHIL REMESH" w:date="2025-04-07T20:02:00Z" w16du:dateUtc="2025-04-07T19:02:00Z">
              <w:r w:rsidRPr="00972488">
                <w:rPr>
                  <w:rFonts w:ascii="Trebuchet MS" w:hAnsi="Trebuchet MS"/>
                  <w:sz w:val="18"/>
                  <w:szCs w:val="18"/>
                  <w:rPrChange w:id="1649" w:author="ANANDHAKRISHNAN MADATHIL REMESH" w:date="2025-04-07T20:12:00Z" w16du:dateUtc="2025-04-07T19:12:00Z">
                    <w:rPr/>
                  </w:rPrChange>
                </w:rPr>
                <w:t>CNN</w:t>
              </w:r>
            </w:ins>
          </w:p>
        </w:tc>
        <w:tc>
          <w:tcPr>
            <w:tcW w:w="3155" w:type="dxa"/>
            <w:tcPrChange w:id="1650" w:author="ANANDHAKRISHNAN MADATHIL REMESH" w:date="2025-04-07T20:15:00Z" w16du:dateUtc="2025-04-07T19:15:00Z">
              <w:tcPr>
                <w:tcW w:w="2379" w:type="dxa"/>
                <w:gridSpan w:val="2"/>
              </w:tcPr>
            </w:tcPrChange>
          </w:tcPr>
          <w:p w14:paraId="5514B5CC" w14:textId="77777777" w:rsidR="00972488" w:rsidRDefault="00972488" w:rsidP="00972488">
            <w:pPr>
              <w:spacing w:line="276" w:lineRule="auto"/>
              <w:rPr>
                <w:ins w:id="1651" w:author="ANANDHAKRISHNAN MADATHIL REMESH" w:date="2025-04-07T20:16:00Z" w16du:dateUtc="2025-04-07T19:16:00Z"/>
                <w:rFonts w:ascii="Trebuchet MS" w:hAnsi="Trebuchet MS"/>
                <w:sz w:val="18"/>
                <w:szCs w:val="18"/>
              </w:rPr>
            </w:pPr>
            <w:ins w:id="1652" w:author="ANANDHAKRISHNAN MADATHIL REMESH" w:date="2025-04-07T20:02:00Z" w16du:dateUtc="2025-04-07T19:02:00Z">
              <w:r w:rsidRPr="00972488">
                <w:rPr>
                  <w:rFonts w:ascii="Trebuchet MS" w:hAnsi="Trebuchet MS"/>
                  <w:sz w:val="18"/>
                  <w:szCs w:val="18"/>
                  <w:rPrChange w:id="1653" w:author="ANANDHAKRISHNAN MADATHIL REMESH" w:date="2025-04-07T20:12:00Z" w16du:dateUtc="2025-04-07T19:12:00Z">
                    <w:rPr/>
                  </w:rPrChange>
                </w:rPr>
                <w:t>Accurate</w:t>
              </w:r>
            </w:ins>
            <w:ins w:id="1654" w:author="ANANDHAKRISHNAN MADATHIL REMESH" w:date="2025-04-07T20:13:00Z" w16du:dateUtc="2025-04-07T19:13:00Z">
              <w:r>
                <w:rPr>
                  <w:rFonts w:ascii="Trebuchet MS" w:hAnsi="Trebuchet MS"/>
                  <w:sz w:val="18"/>
                  <w:szCs w:val="18"/>
                </w:rPr>
                <w:t> </w:t>
              </w:r>
            </w:ins>
            <w:ins w:id="1655" w:author="ANANDHAKRISHNAN MADATHIL REMESH" w:date="2025-04-07T20:02:00Z" w16du:dateUtc="2025-04-07T19:02:00Z">
              <w:r w:rsidRPr="00972488">
                <w:rPr>
                  <w:rFonts w:ascii="Trebuchet MS" w:hAnsi="Trebuchet MS"/>
                  <w:sz w:val="18"/>
                  <w:szCs w:val="18"/>
                  <w:rPrChange w:id="1656" w:author="ANANDHAKRISHNAN MADATHIL REMESH" w:date="2025-04-07T20:12:00Z" w16du:dateUtc="2025-04-07T19:12:00Z">
                    <w:rPr/>
                  </w:rPrChange>
                </w:rPr>
                <w:t>flood</w:t>
              </w:r>
            </w:ins>
            <w:ins w:id="1657" w:author="ANANDHAKRISHNAN MADATHIL REMESH" w:date="2025-04-07T20:13:00Z" w16du:dateUtc="2025-04-07T19:13:00Z">
              <w:r>
                <w:rPr>
                  <w:rFonts w:ascii="Trebuchet MS" w:hAnsi="Trebuchet MS"/>
                  <w:sz w:val="18"/>
                  <w:szCs w:val="18"/>
                </w:rPr>
                <w:t> </w:t>
              </w:r>
            </w:ins>
            <w:ins w:id="1658" w:author="ANANDHAKRISHNAN MADATHIL REMESH" w:date="2025-04-07T20:02:00Z" w16du:dateUtc="2025-04-07T19:02:00Z">
              <w:r w:rsidRPr="00972488">
                <w:rPr>
                  <w:rFonts w:ascii="Trebuchet MS" w:hAnsi="Trebuchet MS"/>
                  <w:sz w:val="18"/>
                  <w:szCs w:val="18"/>
                  <w:rPrChange w:id="1659" w:author="ANANDHAKRISHNAN MADATHIL REMESH" w:date="2025-04-07T20:12:00Z" w16du:dateUtc="2025-04-07T19:12:00Z">
                    <w:rPr/>
                  </w:rPrChange>
                </w:rPr>
                <w:t>depth</w:t>
              </w:r>
            </w:ins>
            <w:ins w:id="1660" w:author="ANANDHAKRISHNAN MADATHIL REMESH" w:date="2025-04-07T20:13:00Z" w16du:dateUtc="2025-04-07T19:13:00Z">
              <w:r>
                <w:rPr>
                  <w:rFonts w:ascii="Trebuchet MS" w:hAnsi="Trebuchet MS"/>
                  <w:sz w:val="18"/>
                  <w:szCs w:val="18"/>
                </w:rPr>
                <w:t> </w:t>
              </w:r>
            </w:ins>
            <w:ins w:id="1661" w:author="ANANDHAKRISHNAN MADATHIL REMESH" w:date="2025-04-07T20:02:00Z" w16du:dateUtc="2025-04-07T19:02:00Z">
              <w:r w:rsidRPr="00972488">
                <w:rPr>
                  <w:rFonts w:ascii="Trebuchet MS" w:hAnsi="Trebuchet MS"/>
                  <w:sz w:val="18"/>
                  <w:szCs w:val="18"/>
                  <w:rPrChange w:id="1662" w:author="ANANDHAKRISHNAN MADATHIL REMESH" w:date="2025-04-07T20:12:00Z" w16du:dateUtc="2025-04-07T19:12:00Z">
                    <w:rPr/>
                  </w:rPrChange>
                </w:rPr>
                <w:t>estimation</w:t>
              </w:r>
            </w:ins>
            <w:ins w:id="1663" w:author="ANANDHAKRISHNAN MADATHIL REMESH" w:date="2025-04-07T20:08:00Z" w16du:dateUtc="2025-04-07T19:08:00Z">
              <w:r w:rsidRPr="00972488">
                <w:rPr>
                  <w:rFonts w:ascii="Trebuchet MS" w:hAnsi="Trebuchet MS"/>
                  <w:sz w:val="18"/>
                  <w:szCs w:val="18"/>
                  <w:rPrChange w:id="1664" w:author="ANANDHAKRISHNAN MADATHIL REMESH" w:date="2025-04-07T20:12:00Z" w16du:dateUtc="2025-04-07T19:12:00Z">
                    <w:rPr/>
                  </w:rPrChange>
                </w:rPr>
                <w:t> </w:t>
              </w:r>
            </w:ins>
          </w:p>
          <w:p w14:paraId="2DA86755" w14:textId="201EB50F" w:rsidR="00972488" w:rsidRPr="00972488" w:rsidRDefault="00972488">
            <w:pPr>
              <w:spacing w:line="276" w:lineRule="auto"/>
              <w:rPr>
                <w:ins w:id="1665" w:author="ANANDHAKRISHNAN MADATHIL REMESH" w:date="2025-04-07T20:02:00Z" w16du:dateUtc="2025-04-07T19:02:00Z"/>
                <w:rFonts w:ascii="Trebuchet MS" w:hAnsi="Trebuchet MS"/>
                <w:sz w:val="18"/>
                <w:szCs w:val="18"/>
                <w:rPrChange w:id="1666" w:author="ANANDHAKRISHNAN MADATHIL REMESH" w:date="2025-04-07T20:12:00Z" w16du:dateUtc="2025-04-07T19:12:00Z">
                  <w:rPr>
                    <w:ins w:id="1667" w:author="ANANDHAKRISHNAN MADATHIL REMESH" w:date="2025-04-07T20:02:00Z" w16du:dateUtc="2025-04-07T19:02:00Z"/>
                  </w:rPr>
                </w:rPrChange>
              </w:rPr>
              <w:pPrChange w:id="1668" w:author="ANANDHAKRISHNAN MADATHIL REMESH" w:date="2025-04-07T20:12:00Z" w16du:dateUtc="2025-04-07T19:12:00Z">
                <w:pPr/>
              </w:pPrChange>
            </w:pPr>
            <w:ins w:id="1669" w:author="ANANDHAKRISHNAN MADATHIL REMESH" w:date="2025-04-07T20:02:00Z" w16du:dateUtc="2025-04-07T19:02:00Z">
              <w:r w:rsidRPr="00972488">
                <w:rPr>
                  <w:rFonts w:ascii="Trebuchet MS" w:hAnsi="Trebuchet MS"/>
                  <w:sz w:val="18"/>
                  <w:szCs w:val="18"/>
                  <w:rPrChange w:id="1670" w:author="ANANDHAKRISHNAN MADATHIL REMESH" w:date="2025-04-07T20:12:00Z" w16du:dateUtc="2025-04-07T19:12:00Z">
                    <w:rPr/>
                  </w:rPrChange>
                </w:rPr>
                <w:t>from</w:t>
              </w:r>
            </w:ins>
            <w:ins w:id="1671" w:author="ANANDHAKRISHNAN MADATHIL REMESH" w:date="2025-04-07T20:08:00Z" w16du:dateUtc="2025-04-07T19:08:00Z">
              <w:r w:rsidRPr="00972488">
                <w:rPr>
                  <w:rFonts w:ascii="Trebuchet MS" w:hAnsi="Trebuchet MS"/>
                  <w:sz w:val="18"/>
                  <w:szCs w:val="18"/>
                  <w:rPrChange w:id="1672" w:author="ANANDHAKRISHNAN MADATHIL REMESH" w:date="2025-04-07T20:12:00Z" w16du:dateUtc="2025-04-07T19:12:00Z">
                    <w:rPr/>
                  </w:rPrChange>
                </w:rPr>
                <w:t> </w:t>
              </w:r>
            </w:ins>
            <w:ins w:id="1673" w:author="ANANDHAKRISHNAN MADATHIL REMESH" w:date="2025-04-07T20:02:00Z" w16du:dateUtc="2025-04-07T19:02:00Z">
              <w:r w:rsidRPr="00972488">
                <w:rPr>
                  <w:rFonts w:ascii="Trebuchet MS" w:hAnsi="Trebuchet MS"/>
                  <w:sz w:val="18"/>
                  <w:szCs w:val="18"/>
                  <w:rPrChange w:id="1674" w:author="ANANDHAKRISHNAN MADATHIL REMESH" w:date="2025-04-07T20:12:00Z" w16du:dateUtc="2025-04-07T19:12:00Z">
                    <w:rPr/>
                  </w:rPrChange>
                </w:rPr>
                <w:t>hydraulic</w:t>
              </w:r>
            </w:ins>
            <w:ins w:id="1675" w:author="ANANDHAKRISHNAN MADATHIL REMESH" w:date="2025-04-07T20:08:00Z" w16du:dateUtc="2025-04-07T19:08:00Z">
              <w:r w:rsidRPr="00972488">
                <w:rPr>
                  <w:rFonts w:ascii="Trebuchet MS" w:hAnsi="Trebuchet MS"/>
                  <w:sz w:val="18"/>
                  <w:szCs w:val="18"/>
                  <w:rPrChange w:id="1676" w:author="ANANDHAKRISHNAN MADATHIL REMESH" w:date="2025-04-07T20:12:00Z" w16du:dateUtc="2025-04-07T19:12:00Z">
                    <w:rPr/>
                  </w:rPrChange>
                </w:rPr>
                <w:t> </w:t>
              </w:r>
            </w:ins>
            <w:ins w:id="1677" w:author="ANANDHAKRISHNAN MADATHIL REMESH" w:date="2025-04-07T20:02:00Z" w16du:dateUtc="2025-04-07T19:02:00Z">
              <w:r w:rsidRPr="00972488">
                <w:rPr>
                  <w:rFonts w:ascii="Trebuchet MS" w:hAnsi="Trebuchet MS"/>
                  <w:sz w:val="18"/>
                  <w:szCs w:val="18"/>
                  <w:rPrChange w:id="1678" w:author="ANANDHAKRISHNAN MADATHIL REMESH" w:date="2025-04-07T20:12:00Z" w16du:dateUtc="2025-04-07T19:12:00Z">
                    <w:rPr/>
                  </w:rPrChange>
                </w:rPr>
                <w:t>model outputs</w:t>
              </w:r>
            </w:ins>
          </w:p>
        </w:tc>
        <w:tc>
          <w:tcPr>
            <w:tcW w:w="3306" w:type="dxa"/>
            <w:tcPrChange w:id="1679" w:author="ANANDHAKRISHNAN MADATHIL REMESH" w:date="2025-04-07T20:15:00Z" w16du:dateUtc="2025-04-07T19:15:00Z">
              <w:tcPr>
                <w:tcW w:w="3306" w:type="dxa"/>
                <w:gridSpan w:val="3"/>
              </w:tcPr>
            </w:tcPrChange>
          </w:tcPr>
          <w:p w14:paraId="309103F8" w14:textId="77777777" w:rsidR="00972488" w:rsidRPr="00972488" w:rsidRDefault="00972488">
            <w:pPr>
              <w:spacing w:line="276" w:lineRule="auto"/>
              <w:rPr>
                <w:ins w:id="1680" w:author="ANANDHAKRISHNAN MADATHIL REMESH" w:date="2025-04-07T20:02:00Z" w16du:dateUtc="2025-04-07T19:02:00Z"/>
                <w:rFonts w:ascii="Trebuchet MS" w:hAnsi="Trebuchet MS"/>
                <w:sz w:val="18"/>
                <w:szCs w:val="18"/>
                <w:rPrChange w:id="1681" w:author="ANANDHAKRISHNAN MADATHIL REMESH" w:date="2025-04-07T20:12:00Z" w16du:dateUtc="2025-04-07T19:12:00Z">
                  <w:rPr>
                    <w:ins w:id="1682" w:author="ANANDHAKRISHNAN MADATHIL REMESH" w:date="2025-04-07T20:02:00Z" w16du:dateUtc="2025-04-07T19:02:00Z"/>
                  </w:rPr>
                </w:rPrChange>
              </w:rPr>
              <w:pPrChange w:id="1683" w:author="ANANDHAKRISHNAN MADATHIL REMESH" w:date="2025-04-07T20:13:00Z" w16du:dateUtc="2025-04-07T19:13:00Z">
                <w:pPr/>
              </w:pPrChange>
            </w:pPr>
            <w:ins w:id="1684" w:author="ANANDHAKRISHNAN MADATHIL REMESH" w:date="2025-04-07T20:02:00Z" w16du:dateUtc="2025-04-07T19:02:00Z">
              <w:r w:rsidRPr="00972488">
                <w:rPr>
                  <w:rFonts w:ascii="Trebuchet MS" w:hAnsi="Trebuchet MS"/>
                  <w:sz w:val="18"/>
                  <w:szCs w:val="18"/>
                  <w:rPrChange w:id="1685" w:author="ANANDHAKRISHNAN MADATHIL REMESH" w:date="2025-04-07T20:12:00Z" w16du:dateUtc="2025-04-07T19:12:00Z">
                    <w:rPr/>
                  </w:rPrChange>
                </w:rPr>
                <w:t>Requires high-quality labeled data; limited generalizability to new regions</w:t>
              </w:r>
            </w:ins>
          </w:p>
        </w:tc>
      </w:tr>
      <w:tr w:rsidR="00972488" w14:paraId="402F4549" w14:textId="77777777" w:rsidTr="00972488">
        <w:trPr>
          <w:ins w:id="1686" w:author="ANANDHAKRISHNAN MADATHIL REMESH" w:date="2025-04-07T20:02:00Z"/>
          <w:trPrChange w:id="1687" w:author="ANANDHAKRISHNAN MADATHIL REMESH" w:date="2025-04-07T20:15:00Z" w16du:dateUtc="2025-04-07T19:15:00Z">
            <w:trPr>
              <w:gridBefore w:val="2"/>
              <w:gridAfter w:val="0"/>
            </w:trPr>
          </w:trPrChange>
        </w:trPr>
        <w:tc>
          <w:tcPr>
            <w:tcW w:w="1610" w:type="dxa"/>
            <w:tcPrChange w:id="1688" w:author="ANANDHAKRISHNAN MADATHIL REMESH" w:date="2025-04-07T20:15:00Z" w16du:dateUtc="2025-04-07T19:15:00Z">
              <w:tcPr>
                <w:tcW w:w="1610" w:type="dxa"/>
                <w:gridSpan w:val="2"/>
              </w:tcPr>
            </w:tcPrChange>
          </w:tcPr>
          <w:p w14:paraId="527C2710" w14:textId="77777777" w:rsidR="00972488" w:rsidRPr="00972488" w:rsidRDefault="00972488">
            <w:pPr>
              <w:spacing w:line="276" w:lineRule="auto"/>
              <w:rPr>
                <w:ins w:id="1689" w:author="ANANDHAKRISHNAN MADATHIL REMESH" w:date="2025-04-07T20:02:00Z" w16du:dateUtc="2025-04-07T19:02:00Z"/>
                <w:rFonts w:ascii="Trebuchet MS" w:hAnsi="Trebuchet MS"/>
                <w:sz w:val="18"/>
                <w:szCs w:val="18"/>
                <w:rPrChange w:id="1690" w:author="ANANDHAKRISHNAN MADATHIL REMESH" w:date="2025-04-07T20:12:00Z" w16du:dateUtc="2025-04-07T19:12:00Z">
                  <w:rPr>
                    <w:ins w:id="1691" w:author="ANANDHAKRISHNAN MADATHIL REMESH" w:date="2025-04-07T20:02:00Z" w16du:dateUtc="2025-04-07T19:02:00Z"/>
                  </w:rPr>
                </w:rPrChange>
              </w:rPr>
              <w:pPrChange w:id="1692" w:author="ANANDHAKRISHNAN MADATHIL REMESH" w:date="2025-04-07T20:15:00Z" w16du:dateUtc="2025-04-07T19:15:00Z">
                <w:pPr/>
              </w:pPrChange>
            </w:pPr>
            <w:ins w:id="1693" w:author="ANANDHAKRISHNAN MADATHIL REMESH" w:date="2025-04-07T20:02:00Z" w16du:dateUtc="2025-04-07T19:02:00Z">
              <w:r w:rsidRPr="00972488">
                <w:rPr>
                  <w:rFonts w:ascii="Trebuchet MS" w:hAnsi="Trebuchet MS"/>
                  <w:sz w:val="18"/>
                  <w:szCs w:val="18"/>
                  <w:rPrChange w:id="1694" w:author="ANANDHAKRISHNAN MADATHIL REMESH" w:date="2025-04-07T20:12:00Z" w16du:dateUtc="2025-04-07T19:12:00Z">
                    <w:rPr/>
                  </w:rPrChange>
                </w:rPr>
                <w:t>Liu et al. (2022)</w:t>
              </w:r>
            </w:ins>
          </w:p>
        </w:tc>
        <w:tc>
          <w:tcPr>
            <w:tcW w:w="3335" w:type="dxa"/>
            <w:tcPrChange w:id="1695" w:author="ANANDHAKRISHNAN MADATHIL REMESH" w:date="2025-04-07T20:15:00Z" w16du:dateUtc="2025-04-07T19:15:00Z">
              <w:tcPr>
                <w:tcW w:w="3340" w:type="dxa"/>
                <w:gridSpan w:val="3"/>
              </w:tcPr>
            </w:tcPrChange>
          </w:tcPr>
          <w:p w14:paraId="7FF36A46" w14:textId="77777777" w:rsidR="00972488" w:rsidRPr="00972488" w:rsidRDefault="00972488">
            <w:pPr>
              <w:spacing w:line="276" w:lineRule="auto"/>
              <w:rPr>
                <w:ins w:id="1696" w:author="ANANDHAKRISHNAN MADATHIL REMESH" w:date="2025-04-07T20:02:00Z" w16du:dateUtc="2025-04-07T19:02:00Z"/>
                <w:rFonts w:ascii="Trebuchet MS" w:hAnsi="Trebuchet MS"/>
                <w:sz w:val="18"/>
                <w:szCs w:val="18"/>
                <w:rPrChange w:id="1697" w:author="ANANDHAKRISHNAN MADATHIL REMESH" w:date="2025-04-07T20:12:00Z" w16du:dateUtc="2025-04-07T19:12:00Z">
                  <w:rPr>
                    <w:ins w:id="1698" w:author="ANANDHAKRISHNAN MADATHIL REMESH" w:date="2025-04-07T20:02:00Z" w16du:dateUtc="2025-04-07T19:02:00Z"/>
                  </w:rPr>
                </w:rPrChange>
              </w:rPr>
              <w:pPrChange w:id="1699" w:author="ANANDHAKRISHNAN MADATHIL REMESH" w:date="2025-04-07T20:12:00Z" w16du:dateUtc="2025-04-07T19:12:00Z">
                <w:pPr/>
              </w:pPrChange>
            </w:pPr>
            <w:ins w:id="1700" w:author="ANANDHAKRISHNAN MADATHIL REMESH" w:date="2025-04-07T20:02:00Z" w16du:dateUtc="2025-04-07T19:02:00Z">
              <w:r w:rsidRPr="00972488">
                <w:rPr>
                  <w:rFonts w:ascii="Trebuchet MS" w:hAnsi="Trebuchet MS"/>
                  <w:sz w:val="18"/>
                  <w:szCs w:val="18"/>
                  <w:rPrChange w:id="1701" w:author="ANANDHAKRISHNAN MADATHIL REMESH" w:date="2025-04-07T20:12:00Z" w16du:dateUtc="2025-04-07T19:12:00Z">
                    <w:rPr/>
                  </w:rPrChange>
                </w:rPr>
                <w:t>Transformer-based Dual Encoder</w:t>
              </w:r>
            </w:ins>
          </w:p>
        </w:tc>
        <w:tc>
          <w:tcPr>
            <w:tcW w:w="3155" w:type="dxa"/>
            <w:tcPrChange w:id="1702" w:author="ANANDHAKRISHNAN MADATHIL REMESH" w:date="2025-04-07T20:15:00Z" w16du:dateUtc="2025-04-07T19:15:00Z">
              <w:tcPr>
                <w:tcW w:w="3150" w:type="dxa"/>
                <w:gridSpan w:val="3"/>
              </w:tcPr>
            </w:tcPrChange>
          </w:tcPr>
          <w:p w14:paraId="3840FAFD" w14:textId="77777777" w:rsidR="00972488" w:rsidRPr="00972488" w:rsidRDefault="00972488">
            <w:pPr>
              <w:spacing w:line="276" w:lineRule="auto"/>
              <w:rPr>
                <w:ins w:id="1703" w:author="ANANDHAKRISHNAN MADATHIL REMESH" w:date="2025-04-07T20:02:00Z" w16du:dateUtc="2025-04-07T19:02:00Z"/>
                <w:rFonts w:ascii="Trebuchet MS" w:hAnsi="Trebuchet MS"/>
                <w:sz w:val="18"/>
                <w:szCs w:val="18"/>
                <w:rPrChange w:id="1704" w:author="ANANDHAKRISHNAN MADATHIL REMESH" w:date="2025-04-07T20:12:00Z" w16du:dateUtc="2025-04-07T19:12:00Z">
                  <w:rPr>
                    <w:ins w:id="1705" w:author="ANANDHAKRISHNAN MADATHIL REMESH" w:date="2025-04-07T20:02:00Z" w16du:dateUtc="2025-04-07T19:02:00Z"/>
                  </w:rPr>
                </w:rPrChange>
              </w:rPr>
              <w:pPrChange w:id="1706" w:author="ANANDHAKRISHNAN MADATHIL REMESH" w:date="2025-04-07T20:12:00Z" w16du:dateUtc="2025-04-07T19:12:00Z">
                <w:pPr/>
              </w:pPrChange>
            </w:pPr>
            <w:ins w:id="1707" w:author="ANANDHAKRISHNAN MADATHIL REMESH" w:date="2025-04-07T20:02:00Z" w16du:dateUtc="2025-04-07T19:02:00Z">
              <w:r w:rsidRPr="00972488">
                <w:rPr>
                  <w:rFonts w:ascii="Trebuchet MS" w:hAnsi="Trebuchet MS"/>
                  <w:sz w:val="18"/>
                  <w:szCs w:val="18"/>
                  <w:rPrChange w:id="1708" w:author="ANANDHAKRISHNAN MADATHIL REMESH" w:date="2025-04-07T20:12:00Z" w16du:dateUtc="2025-04-07T19:12:00Z">
                    <w:rPr/>
                  </w:rPrChange>
                </w:rPr>
                <w:t>Outperformed LSTM in tracking river discharge</w:t>
              </w:r>
            </w:ins>
          </w:p>
        </w:tc>
        <w:tc>
          <w:tcPr>
            <w:tcW w:w="3306" w:type="dxa"/>
            <w:tcPrChange w:id="1709" w:author="ANANDHAKRISHNAN MADATHIL REMESH" w:date="2025-04-07T20:15:00Z" w16du:dateUtc="2025-04-07T19:15:00Z">
              <w:tcPr>
                <w:tcW w:w="3306" w:type="dxa"/>
                <w:gridSpan w:val="3"/>
              </w:tcPr>
            </w:tcPrChange>
          </w:tcPr>
          <w:p w14:paraId="2FE9839E" w14:textId="5AE00D6A" w:rsidR="00972488" w:rsidRPr="00972488" w:rsidRDefault="00972488">
            <w:pPr>
              <w:spacing w:line="276" w:lineRule="auto"/>
              <w:rPr>
                <w:ins w:id="1710" w:author="ANANDHAKRISHNAN MADATHIL REMESH" w:date="2025-04-07T20:02:00Z" w16du:dateUtc="2025-04-07T19:02:00Z"/>
                <w:rFonts w:ascii="Trebuchet MS" w:hAnsi="Trebuchet MS"/>
                <w:sz w:val="18"/>
                <w:szCs w:val="18"/>
                <w:rPrChange w:id="1711" w:author="ANANDHAKRISHNAN MADATHIL REMESH" w:date="2025-04-07T20:12:00Z" w16du:dateUtc="2025-04-07T19:12:00Z">
                  <w:rPr>
                    <w:ins w:id="1712" w:author="ANANDHAKRISHNAN MADATHIL REMESH" w:date="2025-04-07T20:02:00Z" w16du:dateUtc="2025-04-07T19:02:00Z"/>
                  </w:rPr>
                </w:rPrChange>
              </w:rPr>
              <w:pPrChange w:id="1713" w:author="ANANDHAKRISHNAN MADATHIL REMESH" w:date="2025-04-07T20:13:00Z" w16du:dateUtc="2025-04-07T19:13:00Z">
                <w:pPr/>
              </w:pPrChange>
            </w:pPr>
            <w:ins w:id="1714" w:author="ANANDHAKRISHNAN MADATHIL REMESH" w:date="2025-04-07T20:02:00Z" w16du:dateUtc="2025-04-07T19:02:00Z">
              <w:r w:rsidRPr="00972488">
                <w:rPr>
                  <w:rFonts w:ascii="Trebuchet MS" w:hAnsi="Trebuchet MS"/>
                  <w:sz w:val="18"/>
                  <w:szCs w:val="18"/>
                  <w:rPrChange w:id="1715" w:author="ANANDHAKRISHNAN MADATHIL REMESH" w:date="2025-04-07T20:12:00Z" w16du:dateUtc="2025-04-07T19:12:00Z">
                    <w:rPr/>
                  </w:rPrChange>
                </w:rPr>
                <w:t>High</w:t>
              </w:r>
            </w:ins>
            <w:ins w:id="1716" w:author="ANANDHAKRISHNAN MADATHIL REMESH" w:date="2025-04-07T20:13:00Z" w16du:dateUtc="2025-04-07T19:13:00Z">
              <w:r>
                <w:rPr>
                  <w:rFonts w:ascii="Trebuchet MS" w:hAnsi="Trebuchet MS"/>
                  <w:sz w:val="18"/>
                  <w:szCs w:val="18"/>
                </w:rPr>
                <w:t> </w:t>
              </w:r>
            </w:ins>
            <w:ins w:id="1717" w:author="ANANDHAKRISHNAN MADATHIL REMESH" w:date="2025-04-07T20:02:00Z" w16du:dateUtc="2025-04-07T19:02:00Z">
              <w:r w:rsidRPr="00972488">
                <w:rPr>
                  <w:rFonts w:ascii="Trebuchet MS" w:hAnsi="Trebuchet MS"/>
                  <w:sz w:val="18"/>
                  <w:szCs w:val="18"/>
                  <w:rPrChange w:id="1718" w:author="ANANDHAKRISHNAN MADATHIL REMESH" w:date="2025-04-07T20:12:00Z" w16du:dateUtc="2025-04-07T19:12:00Z">
                    <w:rPr/>
                  </w:rPrChange>
                </w:rPr>
                <w:t>computational</w:t>
              </w:r>
            </w:ins>
            <w:ins w:id="1719" w:author="ANANDHAKRISHNAN MADATHIL REMESH" w:date="2025-04-07T20:13:00Z" w16du:dateUtc="2025-04-07T19:13:00Z">
              <w:r>
                <w:rPr>
                  <w:rFonts w:ascii="Trebuchet MS" w:hAnsi="Trebuchet MS"/>
                  <w:sz w:val="18"/>
                  <w:szCs w:val="18"/>
                </w:rPr>
                <w:t> </w:t>
              </w:r>
            </w:ins>
            <w:ins w:id="1720" w:author="ANANDHAKRISHNAN MADATHIL REMESH" w:date="2025-04-07T20:02:00Z" w16du:dateUtc="2025-04-07T19:02:00Z">
              <w:r w:rsidRPr="00972488">
                <w:rPr>
                  <w:rFonts w:ascii="Trebuchet MS" w:hAnsi="Trebuchet MS"/>
                  <w:sz w:val="18"/>
                  <w:szCs w:val="18"/>
                  <w:rPrChange w:id="1721" w:author="ANANDHAKRISHNAN MADATHIL REMESH" w:date="2025-04-07T20:12:00Z" w16du:dateUtc="2025-04-07T19:12:00Z">
                    <w:rPr/>
                  </w:rPrChange>
                </w:rPr>
                <w:t>cost;</w:t>
              </w:r>
            </w:ins>
            <w:ins w:id="1722" w:author="ANANDHAKRISHNAN MADATHIL REMESH" w:date="2025-04-07T20:13:00Z" w16du:dateUtc="2025-04-07T19:13:00Z">
              <w:r>
                <w:rPr>
                  <w:rFonts w:ascii="Trebuchet MS" w:hAnsi="Trebuchet MS"/>
                  <w:sz w:val="18"/>
                  <w:szCs w:val="18"/>
                </w:rPr>
                <w:t> </w:t>
              </w:r>
            </w:ins>
            <w:ins w:id="1723" w:author="ANANDHAKRISHNAN MADATHIL REMESH" w:date="2025-04-07T20:02:00Z" w16du:dateUtc="2025-04-07T19:02:00Z">
              <w:r w:rsidRPr="00972488">
                <w:rPr>
                  <w:rFonts w:ascii="Trebuchet MS" w:hAnsi="Trebuchet MS"/>
                  <w:sz w:val="18"/>
                  <w:szCs w:val="18"/>
                  <w:rPrChange w:id="1724" w:author="ANANDHAKRISHNAN MADATHIL REMESH" w:date="2025-04-07T20:12:00Z" w16du:dateUtc="2025-04-07T19:12:00Z">
                    <w:rPr/>
                  </w:rPrChange>
                </w:rPr>
                <w:t>limited interpretability</w:t>
              </w:r>
            </w:ins>
          </w:p>
        </w:tc>
      </w:tr>
      <w:tr w:rsidR="00972488" w14:paraId="6BB0E6A4" w14:textId="77777777" w:rsidTr="00972488">
        <w:trPr>
          <w:ins w:id="1725" w:author="ANANDHAKRISHNAN MADATHIL REMESH" w:date="2025-04-07T20:02:00Z"/>
          <w:trPrChange w:id="1726" w:author="ANANDHAKRISHNAN MADATHIL REMESH" w:date="2025-04-07T20:15:00Z" w16du:dateUtc="2025-04-07T19:15:00Z">
            <w:trPr>
              <w:gridBefore w:val="2"/>
              <w:gridAfter w:val="0"/>
            </w:trPr>
          </w:trPrChange>
        </w:trPr>
        <w:tc>
          <w:tcPr>
            <w:tcW w:w="1610" w:type="dxa"/>
            <w:tcPrChange w:id="1727" w:author="ANANDHAKRISHNAN MADATHIL REMESH" w:date="2025-04-07T20:15:00Z" w16du:dateUtc="2025-04-07T19:15:00Z">
              <w:tcPr>
                <w:tcW w:w="1610" w:type="dxa"/>
                <w:gridSpan w:val="2"/>
              </w:tcPr>
            </w:tcPrChange>
          </w:tcPr>
          <w:p w14:paraId="2379C716" w14:textId="77777777" w:rsidR="00972488" w:rsidRPr="00972488" w:rsidRDefault="00972488">
            <w:pPr>
              <w:spacing w:line="276" w:lineRule="auto"/>
              <w:rPr>
                <w:ins w:id="1728" w:author="ANANDHAKRISHNAN MADATHIL REMESH" w:date="2025-04-07T20:02:00Z" w16du:dateUtc="2025-04-07T19:02:00Z"/>
                <w:rFonts w:ascii="Trebuchet MS" w:hAnsi="Trebuchet MS"/>
                <w:sz w:val="18"/>
                <w:szCs w:val="18"/>
                <w:rPrChange w:id="1729" w:author="ANANDHAKRISHNAN MADATHIL REMESH" w:date="2025-04-07T20:12:00Z" w16du:dateUtc="2025-04-07T19:12:00Z">
                  <w:rPr>
                    <w:ins w:id="1730" w:author="ANANDHAKRISHNAN MADATHIL REMESH" w:date="2025-04-07T20:02:00Z" w16du:dateUtc="2025-04-07T19:02:00Z"/>
                  </w:rPr>
                </w:rPrChange>
              </w:rPr>
              <w:pPrChange w:id="1731" w:author="ANANDHAKRISHNAN MADATHIL REMESH" w:date="2025-04-07T20:15:00Z" w16du:dateUtc="2025-04-07T19:15:00Z">
                <w:pPr/>
              </w:pPrChange>
            </w:pPr>
            <w:ins w:id="1732" w:author="ANANDHAKRISHNAN MADATHIL REMESH" w:date="2025-04-07T20:02:00Z" w16du:dateUtc="2025-04-07T19:02:00Z">
              <w:r w:rsidRPr="00972488">
                <w:rPr>
                  <w:rFonts w:ascii="Trebuchet MS" w:hAnsi="Trebuchet MS"/>
                  <w:sz w:val="18"/>
                  <w:szCs w:val="18"/>
                  <w:rPrChange w:id="1733" w:author="ANANDHAKRISHNAN MADATHIL REMESH" w:date="2025-04-07T20:12:00Z" w16du:dateUtc="2025-04-07T19:12:00Z">
                    <w:rPr/>
                  </w:rPrChange>
                </w:rPr>
                <w:t>Xu et al. (2022)</w:t>
              </w:r>
            </w:ins>
          </w:p>
        </w:tc>
        <w:tc>
          <w:tcPr>
            <w:tcW w:w="3335" w:type="dxa"/>
            <w:tcPrChange w:id="1734" w:author="ANANDHAKRISHNAN MADATHIL REMESH" w:date="2025-04-07T20:15:00Z" w16du:dateUtc="2025-04-07T19:15:00Z">
              <w:tcPr>
                <w:tcW w:w="3340" w:type="dxa"/>
                <w:gridSpan w:val="3"/>
              </w:tcPr>
            </w:tcPrChange>
          </w:tcPr>
          <w:p w14:paraId="11D75749" w14:textId="6D927931" w:rsidR="00972488" w:rsidRPr="00972488" w:rsidRDefault="00972488">
            <w:pPr>
              <w:spacing w:line="276" w:lineRule="auto"/>
              <w:rPr>
                <w:ins w:id="1735" w:author="ANANDHAKRISHNAN MADATHIL REMESH" w:date="2025-04-07T20:02:00Z" w16du:dateUtc="2025-04-07T19:02:00Z"/>
                <w:rFonts w:ascii="Trebuchet MS" w:hAnsi="Trebuchet MS"/>
                <w:sz w:val="18"/>
                <w:szCs w:val="18"/>
                <w:rPrChange w:id="1736" w:author="ANANDHAKRISHNAN MADATHIL REMESH" w:date="2025-04-07T20:12:00Z" w16du:dateUtc="2025-04-07T19:12:00Z">
                  <w:rPr>
                    <w:ins w:id="1737" w:author="ANANDHAKRISHNAN MADATHIL REMESH" w:date="2025-04-07T20:02:00Z" w16du:dateUtc="2025-04-07T19:02:00Z"/>
                  </w:rPr>
                </w:rPrChange>
              </w:rPr>
              <w:pPrChange w:id="1738" w:author="ANANDHAKRISHNAN MADATHIL REMESH" w:date="2025-04-07T20:12:00Z" w16du:dateUtc="2025-04-07T19:12:00Z">
                <w:pPr/>
              </w:pPrChange>
            </w:pPr>
            <w:ins w:id="1739" w:author="ANANDHAKRISHNAN MADATHIL REMESH" w:date="2025-04-07T20:02:00Z" w16du:dateUtc="2025-04-07T19:02:00Z">
              <w:r w:rsidRPr="00972488">
                <w:rPr>
                  <w:rFonts w:ascii="Trebuchet MS" w:hAnsi="Trebuchet MS"/>
                  <w:sz w:val="18"/>
                  <w:szCs w:val="18"/>
                  <w:rPrChange w:id="1740" w:author="ANANDHAKRISHNAN MADATHIL REMESH" w:date="2025-04-07T20:12:00Z" w16du:dateUtc="2025-04-07T19:12:00Z">
                    <w:rPr/>
                  </w:rPrChange>
                </w:rPr>
                <w:t>LSTM</w:t>
              </w:r>
            </w:ins>
            <w:ins w:id="1741" w:author="ANANDHAKRISHNAN MADATHIL REMESH" w:date="2025-04-07T20:07:00Z" w16du:dateUtc="2025-04-07T19:07:00Z">
              <w:r w:rsidRPr="00972488">
                <w:rPr>
                  <w:rFonts w:ascii="Trebuchet MS" w:hAnsi="Trebuchet MS"/>
                  <w:sz w:val="18"/>
                  <w:szCs w:val="18"/>
                  <w:rPrChange w:id="1742" w:author="ANANDHAKRISHNAN MADATHIL REMESH" w:date="2025-04-07T20:12:00Z" w16du:dateUtc="2025-04-07T19:12:00Z">
                    <w:rPr/>
                  </w:rPrChange>
                </w:rPr>
                <w:t> </w:t>
              </w:r>
            </w:ins>
            <w:ins w:id="1743" w:author="ANANDHAKRISHNAN MADATHIL REMESH" w:date="2025-04-07T20:02:00Z" w16du:dateUtc="2025-04-07T19:02:00Z">
              <w:r w:rsidRPr="00972488">
                <w:rPr>
                  <w:rFonts w:ascii="Trebuchet MS" w:hAnsi="Trebuchet MS"/>
                  <w:sz w:val="18"/>
                  <w:szCs w:val="18"/>
                  <w:rPrChange w:id="1744" w:author="ANANDHAKRISHNAN MADATHIL REMESH" w:date="2025-04-07T20:12:00Z" w16du:dateUtc="2025-04-07T19:12:00Z">
                    <w:rPr/>
                  </w:rPrChange>
                </w:rPr>
                <w:t>+</w:t>
              </w:r>
            </w:ins>
            <w:ins w:id="1745" w:author="ANANDHAKRISHNAN MADATHIL REMESH" w:date="2025-04-07T20:07:00Z" w16du:dateUtc="2025-04-07T19:07:00Z">
              <w:r w:rsidRPr="00972488">
                <w:rPr>
                  <w:rFonts w:ascii="Trebuchet MS" w:hAnsi="Trebuchet MS"/>
                  <w:sz w:val="18"/>
                  <w:szCs w:val="18"/>
                  <w:rPrChange w:id="1746" w:author="ANANDHAKRISHNAN MADATHIL REMESH" w:date="2025-04-07T20:12:00Z" w16du:dateUtc="2025-04-07T19:12:00Z">
                    <w:rPr/>
                  </w:rPrChange>
                </w:rPr>
                <w:t> </w:t>
              </w:r>
            </w:ins>
            <w:ins w:id="1747" w:author="ANANDHAKRISHNAN MADATHIL REMESH" w:date="2025-04-07T20:02:00Z" w16du:dateUtc="2025-04-07T19:02:00Z">
              <w:r w:rsidRPr="00972488">
                <w:rPr>
                  <w:rFonts w:ascii="Trebuchet MS" w:hAnsi="Trebuchet MS"/>
                  <w:sz w:val="18"/>
                  <w:szCs w:val="18"/>
                  <w:rPrChange w:id="1748" w:author="ANANDHAKRISHNAN MADATHIL REMESH" w:date="2025-04-07T20:12:00Z" w16du:dateUtc="2025-04-07T19:12:00Z">
                    <w:rPr/>
                  </w:rPrChange>
                </w:rPr>
                <w:t>Particle</w:t>
              </w:r>
            </w:ins>
            <w:ins w:id="1749" w:author="ANANDHAKRISHNAN MADATHIL REMESH" w:date="2025-04-07T20:07:00Z" w16du:dateUtc="2025-04-07T19:07:00Z">
              <w:r w:rsidRPr="00972488">
                <w:rPr>
                  <w:rFonts w:ascii="Trebuchet MS" w:hAnsi="Trebuchet MS"/>
                  <w:sz w:val="18"/>
                  <w:szCs w:val="18"/>
                  <w:rPrChange w:id="1750" w:author="ANANDHAKRISHNAN MADATHIL REMESH" w:date="2025-04-07T20:12:00Z" w16du:dateUtc="2025-04-07T19:12:00Z">
                    <w:rPr/>
                  </w:rPrChange>
                </w:rPr>
                <w:t> </w:t>
              </w:r>
            </w:ins>
            <w:ins w:id="1751" w:author="ANANDHAKRISHNAN MADATHIL REMESH" w:date="2025-04-07T20:02:00Z" w16du:dateUtc="2025-04-07T19:02:00Z">
              <w:r w:rsidRPr="00972488">
                <w:rPr>
                  <w:rFonts w:ascii="Trebuchet MS" w:hAnsi="Trebuchet MS"/>
                  <w:sz w:val="18"/>
                  <w:szCs w:val="18"/>
                  <w:rPrChange w:id="1752" w:author="ANANDHAKRISHNAN MADATHIL REMESH" w:date="2025-04-07T20:12:00Z" w16du:dateUtc="2025-04-07T19:12:00Z">
                    <w:rPr/>
                  </w:rPrChange>
                </w:rPr>
                <w:t>Swarm</w:t>
              </w:r>
            </w:ins>
            <w:ins w:id="1753" w:author="ANANDHAKRISHNAN MADATHIL REMESH" w:date="2025-04-07T20:07:00Z" w16du:dateUtc="2025-04-07T19:07:00Z">
              <w:r w:rsidRPr="00972488">
                <w:rPr>
                  <w:rFonts w:ascii="Trebuchet MS" w:hAnsi="Trebuchet MS"/>
                  <w:sz w:val="18"/>
                  <w:szCs w:val="18"/>
                  <w:rPrChange w:id="1754" w:author="ANANDHAKRISHNAN MADATHIL REMESH" w:date="2025-04-07T20:12:00Z" w16du:dateUtc="2025-04-07T19:12:00Z">
                    <w:rPr/>
                  </w:rPrChange>
                </w:rPr>
                <w:t> </w:t>
              </w:r>
            </w:ins>
            <w:ins w:id="1755" w:author="ANANDHAKRISHNAN MADATHIL REMESH" w:date="2025-04-07T20:02:00Z" w16du:dateUtc="2025-04-07T19:02:00Z">
              <w:r w:rsidRPr="00972488">
                <w:rPr>
                  <w:rFonts w:ascii="Trebuchet MS" w:hAnsi="Trebuchet MS"/>
                  <w:sz w:val="18"/>
                  <w:szCs w:val="18"/>
                  <w:rPrChange w:id="1756" w:author="ANANDHAKRISHNAN MADATHIL REMESH" w:date="2025-04-07T20:12:00Z" w16du:dateUtc="2025-04-07T19:12:00Z">
                    <w:rPr/>
                  </w:rPrChange>
                </w:rPr>
                <w:t>Optimization</w:t>
              </w:r>
            </w:ins>
          </w:p>
        </w:tc>
        <w:tc>
          <w:tcPr>
            <w:tcW w:w="3155" w:type="dxa"/>
            <w:tcPrChange w:id="1757" w:author="ANANDHAKRISHNAN MADATHIL REMESH" w:date="2025-04-07T20:15:00Z" w16du:dateUtc="2025-04-07T19:15:00Z">
              <w:tcPr>
                <w:tcW w:w="3150" w:type="dxa"/>
                <w:gridSpan w:val="3"/>
              </w:tcPr>
            </w:tcPrChange>
          </w:tcPr>
          <w:p w14:paraId="0D3C3927" w14:textId="77777777" w:rsidR="00972488" w:rsidRPr="00972488" w:rsidRDefault="00972488">
            <w:pPr>
              <w:spacing w:line="276" w:lineRule="auto"/>
              <w:rPr>
                <w:ins w:id="1758" w:author="ANANDHAKRISHNAN MADATHIL REMESH" w:date="2025-04-07T20:02:00Z" w16du:dateUtc="2025-04-07T19:02:00Z"/>
                <w:rFonts w:ascii="Trebuchet MS" w:hAnsi="Trebuchet MS"/>
                <w:sz w:val="18"/>
                <w:szCs w:val="18"/>
                <w:rPrChange w:id="1759" w:author="ANANDHAKRISHNAN MADATHIL REMESH" w:date="2025-04-07T20:12:00Z" w16du:dateUtc="2025-04-07T19:12:00Z">
                  <w:rPr>
                    <w:ins w:id="1760" w:author="ANANDHAKRISHNAN MADATHIL REMESH" w:date="2025-04-07T20:02:00Z" w16du:dateUtc="2025-04-07T19:02:00Z"/>
                  </w:rPr>
                </w:rPrChange>
              </w:rPr>
              <w:pPrChange w:id="1761" w:author="ANANDHAKRISHNAN MADATHIL REMESH" w:date="2025-04-07T20:12:00Z" w16du:dateUtc="2025-04-07T19:12:00Z">
                <w:pPr/>
              </w:pPrChange>
            </w:pPr>
            <w:ins w:id="1762" w:author="ANANDHAKRISHNAN MADATHIL REMESH" w:date="2025-04-07T20:02:00Z" w16du:dateUtc="2025-04-07T19:02:00Z">
              <w:r w:rsidRPr="00972488">
                <w:rPr>
                  <w:rFonts w:ascii="Trebuchet MS" w:hAnsi="Trebuchet MS"/>
                  <w:sz w:val="18"/>
                  <w:szCs w:val="18"/>
                  <w:rPrChange w:id="1763" w:author="ANANDHAKRISHNAN MADATHIL REMESH" w:date="2025-04-07T20:12:00Z" w16du:dateUtc="2025-04-07T19:12:00Z">
                    <w:rPr/>
                  </w:rPrChange>
                </w:rPr>
                <w:t>Enhanced long-term forecasting performance</w:t>
              </w:r>
            </w:ins>
          </w:p>
        </w:tc>
        <w:tc>
          <w:tcPr>
            <w:tcW w:w="3306" w:type="dxa"/>
            <w:tcPrChange w:id="1764" w:author="ANANDHAKRISHNAN MADATHIL REMESH" w:date="2025-04-07T20:15:00Z" w16du:dateUtc="2025-04-07T19:15:00Z">
              <w:tcPr>
                <w:tcW w:w="3306" w:type="dxa"/>
                <w:gridSpan w:val="3"/>
              </w:tcPr>
            </w:tcPrChange>
          </w:tcPr>
          <w:p w14:paraId="5A695865" w14:textId="77777777" w:rsidR="00972488" w:rsidRPr="00972488" w:rsidRDefault="00972488">
            <w:pPr>
              <w:spacing w:line="276" w:lineRule="auto"/>
              <w:rPr>
                <w:ins w:id="1765" w:author="ANANDHAKRISHNAN MADATHIL REMESH" w:date="2025-04-07T20:02:00Z" w16du:dateUtc="2025-04-07T19:02:00Z"/>
                <w:rFonts w:ascii="Trebuchet MS" w:hAnsi="Trebuchet MS"/>
                <w:sz w:val="18"/>
                <w:szCs w:val="18"/>
                <w:rPrChange w:id="1766" w:author="ANANDHAKRISHNAN MADATHIL REMESH" w:date="2025-04-07T20:12:00Z" w16du:dateUtc="2025-04-07T19:12:00Z">
                  <w:rPr>
                    <w:ins w:id="1767" w:author="ANANDHAKRISHNAN MADATHIL REMESH" w:date="2025-04-07T20:02:00Z" w16du:dateUtc="2025-04-07T19:02:00Z"/>
                  </w:rPr>
                </w:rPrChange>
              </w:rPr>
              <w:pPrChange w:id="1768" w:author="ANANDHAKRISHNAN MADATHIL REMESH" w:date="2025-04-07T20:13:00Z" w16du:dateUtc="2025-04-07T19:13:00Z">
                <w:pPr/>
              </w:pPrChange>
            </w:pPr>
            <w:ins w:id="1769" w:author="ANANDHAKRISHNAN MADATHIL REMESH" w:date="2025-04-07T20:02:00Z" w16du:dateUtc="2025-04-07T19:02:00Z">
              <w:r w:rsidRPr="00972488">
                <w:rPr>
                  <w:rFonts w:ascii="Trebuchet MS" w:hAnsi="Trebuchet MS"/>
                  <w:sz w:val="18"/>
                  <w:szCs w:val="18"/>
                  <w:rPrChange w:id="1770" w:author="ANANDHAKRISHNAN MADATHIL REMESH" w:date="2025-04-07T20:12:00Z" w16du:dateUtc="2025-04-07T19:12:00Z">
                    <w:rPr/>
                  </w:rPrChange>
                </w:rPr>
                <w:t>May struggle with real-time or abrupt flooding events</w:t>
              </w:r>
            </w:ins>
          </w:p>
        </w:tc>
      </w:tr>
      <w:tr w:rsidR="00972488" w14:paraId="107E4640" w14:textId="77777777" w:rsidTr="00972488">
        <w:trPr>
          <w:ins w:id="1771" w:author="ANANDHAKRISHNAN MADATHIL REMESH" w:date="2025-04-07T20:02:00Z"/>
          <w:trPrChange w:id="1772" w:author="ANANDHAKRISHNAN MADATHIL REMESH" w:date="2025-04-07T20:15:00Z" w16du:dateUtc="2025-04-07T19:15:00Z">
            <w:trPr>
              <w:gridBefore w:val="2"/>
              <w:gridAfter w:val="0"/>
            </w:trPr>
          </w:trPrChange>
        </w:trPr>
        <w:tc>
          <w:tcPr>
            <w:tcW w:w="1610" w:type="dxa"/>
            <w:tcPrChange w:id="1773" w:author="ANANDHAKRISHNAN MADATHIL REMESH" w:date="2025-04-07T20:15:00Z" w16du:dateUtc="2025-04-07T19:15:00Z">
              <w:tcPr>
                <w:tcW w:w="1610" w:type="dxa"/>
                <w:gridSpan w:val="2"/>
              </w:tcPr>
            </w:tcPrChange>
          </w:tcPr>
          <w:p w14:paraId="087E3EC5" w14:textId="77777777" w:rsidR="00972488" w:rsidRPr="00972488" w:rsidRDefault="00972488">
            <w:pPr>
              <w:spacing w:line="276" w:lineRule="auto"/>
              <w:rPr>
                <w:ins w:id="1774" w:author="ANANDHAKRISHNAN MADATHIL REMESH" w:date="2025-04-07T20:02:00Z" w16du:dateUtc="2025-04-07T19:02:00Z"/>
                <w:rFonts w:ascii="Trebuchet MS" w:hAnsi="Trebuchet MS"/>
                <w:sz w:val="18"/>
                <w:szCs w:val="18"/>
                <w:rPrChange w:id="1775" w:author="ANANDHAKRISHNAN MADATHIL REMESH" w:date="2025-04-07T20:12:00Z" w16du:dateUtc="2025-04-07T19:12:00Z">
                  <w:rPr>
                    <w:ins w:id="1776" w:author="ANANDHAKRISHNAN MADATHIL REMESH" w:date="2025-04-07T20:02:00Z" w16du:dateUtc="2025-04-07T19:02:00Z"/>
                  </w:rPr>
                </w:rPrChange>
              </w:rPr>
              <w:pPrChange w:id="1777" w:author="ANANDHAKRISHNAN MADATHIL REMESH" w:date="2025-04-07T20:12:00Z" w16du:dateUtc="2025-04-07T19:12:00Z">
                <w:pPr/>
              </w:pPrChange>
            </w:pPr>
            <w:ins w:id="1778" w:author="ANANDHAKRISHNAN MADATHIL REMESH" w:date="2025-04-07T20:02:00Z" w16du:dateUtc="2025-04-07T19:02:00Z">
              <w:r w:rsidRPr="00972488">
                <w:rPr>
                  <w:rFonts w:ascii="Trebuchet MS" w:hAnsi="Trebuchet MS"/>
                  <w:sz w:val="18"/>
                  <w:szCs w:val="18"/>
                  <w:rPrChange w:id="1779" w:author="ANANDHAKRISHNAN MADATHIL REMESH" w:date="2025-04-07T20:12:00Z" w16du:dateUtc="2025-04-07T19:12:00Z">
                    <w:rPr/>
                  </w:rPrChange>
                </w:rPr>
                <w:t>Paudyal et al. (2023)</w:t>
              </w:r>
            </w:ins>
          </w:p>
        </w:tc>
        <w:tc>
          <w:tcPr>
            <w:tcW w:w="3335" w:type="dxa"/>
            <w:tcPrChange w:id="1780" w:author="ANANDHAKRISHNAN MADATHIL REMESH" w:date="2025-04-07T20:15:00Z" w16du:dateUtc="2025-04-07T19:15:00Z">
              <w:tcPr>
                <w:tcW w:w="3340" w:type="dxa"/>
                <w:gridSpan w:val="3"/>
              </w:tcPr>
            </w:tcPrChange>
          </w:tcPr>
          <w:p w14:paraId="6E3AB719" w14:textId="77777777" w:rsidR="00972488" w:rsidRPr="00972488" w:rsidRDefault="00972488">
            <w:pPr>
              <w:spacing w:line="276" w:lineRule="auto"/>
              <w:rPr>
                <w:ins w:id="1781" w:author="ANANDHAKRISHNAN MADATHIL REMESH" w:date="2025-04-07T20:02:00Z" w16du:dateUtc="2025-04-07T19:02:00Z"/>
                <w:rFonts w:ascii="Trebuchet MS" w:hAnsi="Trebuchet MS"/>
                <w:sz w:val="18"/>
                <w:szCs w:val="18"/>
                <w:rPrChange w:id="1782" w:author="ANANDHAKRISHNAN MADATHIL REMESH" w:date="2025-04-07T20:12:00Z" w16du:dateUtc="2025-04-07T19:12:00Z">
                  <w:rPr>
                    <w:ins w:id="1783" w:author="ANANDHAKRISHNAN MADATHIL REMESH" w:date="2025-04-07T20:02:00Z" w16du:dateUtc="2025-04-07T19:02:00Z"/>
                  </w:rPr>
                </w:rPrChange>
              </w:rPr>
              <w:pPrChange w:id="1784" w:author="ANANDHAKRISHNAN MADATHIL REMESH" w:date="2025-04-07T20:12:00Z" w16du:dateUtc="2025-04-07T19:12:00Z">
                <w:pPr/>
              </w:pPrChange>
            </w:pPr>
            <w:ins w:id="1785" w:author="ANANDHAKRISHNAN MADATHIL REMESH" w:date="2025-04-07T20:02:00Z" w16du:dateUtc="2025-04-07T19:02:00Z">
              <w:r w:rsidRPr="00972488">
                <w:rPr>
                  <w:rFonts w:ascii="Trebuchet MS" w:hAnsi="Trebuchet MS"/>
                  <w:sz w:val="18"/>
                  <w:szCs w:val="18"/>
                  <w:rPrChange w:id="1786" w:author="ANANDHAKRISHNAN MADATHIL REMESH" w:date="2025-04-07T20:12:00Z" w16du:dateUtc="2025-04-07T19:12:00Z">
                    <w:rPr/>
                  </w:rPrChange>
                </w:rPr>
                <w:t>U-Net (Sentinel-1 SAR imagery)</w:t>
              </w:r>
            </w:ins>
          </w:p>
        </w:tc>
        <w:tc>
          <w:tcPr>
            <w:tcW w:w="3155" w:type="dxa"/>
            <w:tcPrChange w:id="1787" w:author="ANANDHAKRISHNAN MADATHIL REMESH" w:date="2025-04-07T20:15:00Z" w16du:dateUtc="2025-04-07T19:15:00Z">
              <w:tcPr>
                <w:tcW w:w="3150" w:type="dxa"/>
                <w:gridSpan w:val="3"/>
              </w:tcPr>
            </w:tcPrChange>
          </w:tcPr>
          <w:p w14:paraId="5D8F2860" w14:textId="46740A11" w:rsidR="00972488" w:rsidRPr="00972488" w:rsidRDefault="00972488">
            <w:pPr>
              <w:spacing w:line="276" w:lineRule="auto"/>
              <w:rPr>
                <w:ins w:id="1788" w:author="ANANDHAKRISHNAN MADATHIL REMESH" w:date="2025-04-07T20:02:00Z" w16du:dateUtc="2025-04-07T19:02:00Z"/>
                <w:rFonts w:ascii="Trebuchet MS" w:hAnsi="Trebuchet MS"/>
                <w:sz w:val="18"/>
                <w:szCs w:val="18"/>
                <w:rPrChange w:id="1789" w:author="ANANDHAKRISHNAN MADATHIL REMESH" w:date="2025-04-07T20:12:00Z" w16du:dateUtc="2025-04-07T19:12:00Z">
                  <w:rPr>
                    <w:ins w:id="1790" w:author="ANANDHAKRISHNAN MADATHIL REMESH" w:date="2025-04-07T20:02:00Z" w16du:dateUtc="2025-04-07T19:02:00Z"/>
                  </w:rPr>
                </w:rPrChange>
              </w:rPr>
              <w:pPrChange w:id="1791" w:author="ANANDHAKRISHNAN MADATHIL REMESH" w:date="2025-04-07T20:12:00Z" w16du:dateUtc="2025-04-07T19:12:00Z">
                <w:pPr/>
              </w:pPrChange>
            </w:pPr>
            <w:ins w:id="1792" w:author="ANANDHAKRISHNAN MADATHIL REMESH" w:date="2025-04-07T20:02:00Z" w16du:dateUtc="2025-04-07T19:02:00Z">
              <w:r w:rsidRPr="00972488">
                <w:rPr>
                  <w:rFonts w:ascii="Trebuchet MS" w:hAnsi="Trebuchet MS"/>
                  <w:sz w:val="18"/>
                  <w:szCs w:val="18"/>
                  <w:rPrChange w:id="1793" w:author="ANANDHAKRISHNAN MADATHIL REMESH" w:date="2025-04-07T20:12:00Z" w16du:dateUtc="2025-04-07T19:12:00Z">
                    <w:rPr/>
                  </w:rPrChange>
                </w:rPr>
                <w:t>High</w:t>
              </w:r>
            </w:ins>
            <w:ins w:id="1794" w:author="ANANDHAKRISHNAN MADATHIL REMESH" w:date="2025-04-07T20:09:00Z" w16du:dateUtc="2025-04-07T19:09:00Z">
              <w:r w:rsidRPr="00972488">
                <w:rPr>
                  <w:rFonts w:ascii="Trebuchet MS" w:hAnsi="Trebuchet MS"/>
                  <w:sz w:val="18"/>
                  <w:szCs w:val="18"/>
                  <w:rPrChange w:id="1795" w:author="ANANDHAKRISHNAN MADATHIL REMESH" w:date="2025-04-07T20:12:00Z" w16du:dateUtc="2025-04-07T19:12:00Z">
                    <w:rPr/>
                  </w:rPrChange>
                </w:rPr>
                <w:t> </w:t>
              </w:r>
            </w:ins>
            <w:ins w:id="1796" w:author="ANANDHAKRISHNAN MADATHIL REMESH" w:date="2025-04-07T20:02:00Z" w16du:dateUtc="2025-04-07T19:02:00Z">
              <w:r w:rsidRPr="00972488">
                <w:rPr>
                  <w:rFonts w:ascii="Trebuchet MS" w:hAnsi="Trebuchet MS"/>
                  <w:sz w:val="18"/>
                  <w:szCs w:val="18"/>
                  <w:rPrChange w:id="1797" w:author="ANANDHAKRISHNAN MADATHIL REMESH" w:date="2025-04-07T20:12:00Z" w16du:dateUtc="2025-04-07T19:12:00Z">
                    <w:rPr/>
                  </w:rPrChange>
                </w:rPr>
                <w:t>spatial</w:t>
              </w:r>
            </w:ins>
            <w:ins w:id="1798" w:author="ANANDHAKRISHNAN MADATHIL REMESH" w:date="2025-04-07T20:09:00Z" w16du:dateUtc="2025-04-07T19:09:00Z">
              <w:r w:rsidRPr="00972488">
                <w:rPr>
                  <w:rFonts w:ascii="Trebuchet MS" w:hAnsi="Trebuchet MS"/>
                  <w:sz w:val="18"/>
                  <w:szCs w:val="18"/>
                  <w:rPrChange w:id="1799" w:author="ANANDHAKRISHNAN MADATHIL REMESH" w:date="2025-04-07T20:12:00Z" w16du:dateUtc="2025-04-07T19:12:00Z">
                    <w:rPr/>
                  </w:rPrChange>
                </w:rPr>
                <w:t> </w:t>
              </w:r>
            </w:ins>
            <w:ins w:id="1800" w:author="ANANDHAKRISHNAN MADATHIL REMESH" w:date="2025-04-07T20:02:00Z" w16du:dateUtc="2025-04-07T19:02:00Z">
              <w:r w:rsidRPr="00972488">
                <w:rPr>
                  <w:rFonts w:ascii="Trebuchet MS" w:hAnsi="Trebuchet MS"/>
                  <w:sz w:val="18"/>
                  <w:szCs w:val="18"/>
                  <w:rPrChange w:id="1801" w:author="ANANDHAKRISHNAN MADATHIL REMESH" w:date="2025-04-07T20:12:00Z" w16du:dateUtc="2025-04-07T19:12:00Z">
                    <w:rPr/>
                  </w:rPrChange>
                </w:rPr>
                <w:t>segmentation</w:t>
              </w:r>
            </w:ins>
            <w:ins w:id="1802" w:author="ANANDHAKRISHNAN MADATHIL REMESH" w:date="2025-04-07T20:09:00Z" w16du:dateUtc="2025-04-07T19:09:00Z">
              <w:r w:rsidRPr="00972488">
                <w:rPr>
                  <w:rFonts w:ascii="Trebuchet MS" w:hAnsi="Trebuchet MS"/>
                  <w:sz w:val="18"/>
                  <w:szCs w:val="18"/>
                  <w:rPrChange w:id="1803" w:author="ANANDHAKRISHNAN MADATHIL REMESH" w:date="2025-04-07T20:12:00Z" w16du:dateUtc="2025-04-07T19:12:00Z">
                    <w:rPr/>
                  </w:rPrChange>
                </w:rPr>
                <w:t> </w:t>
              </w:r>
            </w:ins>
            <w:ins w:id="1804" w:author="ANANDHAKRISHNAN MADATHIL REMESH" w:date="2025-04-07T20:02:00Z" w16du:dateUtc="2025-04-07T19:02:00Z">
              <w:r w:rsidRPr="00972488">
                <w:rPr>
                  <w:rFonts w:ascii="Trebuchet MS" w:hAnsi="Trebuchet MS"/>
                  <w:sz w:val="18"/>
                  <w:szCs w:val="18"/>
                  <w:rPrChange w:id="1805" w:author="ANANDHAKRISHNAN MADATHIL REMESH" w:date="2025-04-07T20:12:00Z" w16du:dateUtc="2025-04-07T19:12:00Z">
                    <w:rPr/>
                  </w:rPrChange>
                </w:rPr>
                <w:t>accuracy for flood detection</w:t>
              </w:r>
            </w:ins>
          </w:p>
        </w:tc>
        <w:tc>
          <w:tcPr>
            <w:tcW w:w="3306" w:type="dxa"/>
            <w:tcPrChange w:id="1806" w:author="ANANDHAKRISHNAN MADATHIL REMESH" w:date="2025-04-07T20:15:00Z" w16du:dateUtc="2025-04-07T19:15:00Z">
              <w:tcPr>
                <w:tcW w:w="3306" w:type="dxa"/>
                <w:gridSpan w:val="3"/>
              </w:tcPr>
            </w:tcPrChange>
          </w:tcPr>
          <w:p w14:paraId="497D2FDA" w14:textId="1934417F" w:rsidR="00972488" w:rsidRDefault="00972488" w:rsidP="00972488">
            <w:pPr>
              <w:spacing w:line="276" w:lineRule="auto"/>
              <w:rPr>
                <w:ins w:id="1807" w:author="ANANDHAKRISHNAN MADATHIL REMESH" w:date="2025-04-07T20:13:00Z" w16du:dateUtc="2025-04-07T19:13:00Z"/>
                <w:rFonts w:ascii="Trebuchet MS" w:hAnsi="Trebuchet MS"/>
                <w:sz w:val="18"/>
                <w:szCs w:val="18"/>
              </w:rPr>
            </w:pPr>
            <w:ins w:id="1808" w:author="ANANDHAKRISHNAN MADATHIL REMESH" w:date="2025-04-07T20:02:00Z" w16du:dateUtc="2025-04-07T19:02:00Z">
              <w:r w:rsidRPr="00972488">
                <w:rPr>
                  <w:rFonts w:ascii="Trebuchet MS" w:hAnsi="Trebuchet MS"/>
                  <w:sz w:val="18"/>
                  <w:szCs w:val="18"/>
                  <w:rPrChange w:id="1809" w:author="ANANDHAKRISHNAN MADATHIL REMESH" w:date="2025-04-07T20:12:00Z" w16du:dateUtc="2025-04-07T19:12:00Z">
                    <w:rPr/>
                  </w:rPrChange>
                </w:rPr>
                <w:t>Requires</w:t>
              </w:r>
            </w:ins>
            <w:ins w:id="1810" w:author="ANANDHAKRISHNAN MADATHIL REMESH" w:date="2025-04-07T20:13:00Z" w16du:dateUtc="2025-04-07T19:13:00Z">
              <w:r>
                <w:rPr>
                  <w:rFonts w:ascii="Trebuchet MS" w:hAnsi="Trebuchet MS"/>
                  <w:sz w:val="18"/>
                  <w:szCs w:val="18"/>
                </w:rPr>
                <w:t> </w:t>
              </w:r>
            </w:ins>
            <w:ins w:id="1811" w:author="ANANDHAKRISHNAN MADATHIL REMESH" w:date="2025-04-07T20:02:00Z" w16du:dateUtc="2025-04-07T19:02:00Z">
              <w:r w:rsidRPr="00972488">
                <w:rPr>
                  <w:rFonts w:ascii="Trebuchet MS" w:hAnsi="Trebuchet MS"/>
                  <w:sz w:val="18"/>
                  <w:szCs w:val="18"/>
                  <w:rPrChange w:id="1812" w:author="ANANDHAKRISHNAN MADATHIL REMESH" w:date="2025-04-07T20:12:00Z" w16du:dateUtc="2025-04-07T19:12:00Z">
                    <w:rPr/>
                  </w:rPrChange>
                </w:rPr>
                <w:t>extensive</w:t>
              </w:r>
            </w:ins>
            <w:ins w:id="1813" w:author="ANANDHAKRISHNAN MADATHIL REMESH" w:date="2025-04-07T20:13:00Z" w16du:dateUtc="2025-04-07T19:13:00Z">
              <w:r>
                <w:rPr>
                  <w:rFonts w:ascii="Trebuchet MS" w:hAnsi="Trebuchet MS"/>
                  <w:sz w:val="18"/>
                  <w:szCs w:val="18"/>
                </w:rPr>
                <w:t> </w:t>
              </w:r>
            </w:ins>
            <w:ins w:id="1814" w:author="ANANDHAKRISHNAN MADATHIL REMESH" w:date="2025-04-07T20:02:00Z" w16du:dateUtc="2025-04-07T19:02:00Z">
              <w:r w:rsidRPr="00972488">
                <w:rPr>
                  <w:rFonts w:ascii="Trebuchet MS" w:hAnsi="Trebuchet MS"/>
                  <w:sz w:val="18"/>
                  <w:szCs w:val="18"/>
                  <w:rPrChange w:id="1815" w:author="ANANDHAKRISHNAN MADATHIL REMESH" w:date="2025-04-07T20:12:00Z" w16du:dateUtc="2025-04-07T19:12:00Z">
                    <w:rPr/>
                  </w:rPrChange>
                </w:rPr>
                <w:t>image</w:t>
              </w:r>
            </w:ins>
          </w:p>
          <w:p w14:paraId="580CD319" w14:textId="573FE691" w:rsidR="00972488" w:rsidRPr="00972488" w:rsidRDefault="00972488">
            <w:pPr>
              <w:spacing w:line="276" w:lineRule="auto"/>
              <w:rPr>
                <w:ins w:id="1816" w:author="ANANDHAKRISHNAN MADATHIL REMESH" w:date="2025-04-07T20:02:00Z" w16du:dateUtc="2025-04-07T19:02:00Z"/>
                <w:rFonts w:ascii="Trebuchet MS" w:hAnsi="Trebuchet MS"/>
                <w:sz w:val="18"/>
                <w:szCs w:val="18"/>
                <w:rPrChange w:id="1817" w:author="ANANDHAKRISHNAN MADATHIL REMESH" w:date="2025-04-07T20:12:00Z" w16du:dateUtc="2025-04-07T19:12:00Z">
                  <w:rPr>
                    <w:ins w:id="1818" w:author="ANANDHAKRISHNAN MADATHIL REMESH" w:date="2025-04-07T20:02:00Z" w16du:dateUtc="2025-04-07T19:02:00Z"/>
                  </w:rPr>
                </w:rPrChange>
              </w:rPr>
              <w:pPrChange w:id="1819" w:author="ANANDHAKRISHNAN MADATHIL REMESH" w:date="2025-04-07T20:14:00Z" w16du:dateUtc="2025-04-07T19:14:00Z">
                <w:pPr/>
              </w:pPrChange>
            </w:pPr>
            <w:ins w:id="1820" w:author="ANANDHAKRISHNAN MADATHIL REMESH" w:date="2025-04-07T20:02:00Z" w16du:dateUtc="2025-04-07T19:02:00Z">
              <w:r w:rsidRPr="00972488">
                <w:rPr>
                  <w:rFonts w:ascii="Trebuchet MS" w:hAnsi="Trebuchet MS"/>
                  <w:sz w:val="18"/>
                  <w:szCs w:val="18"/>
                  <w:rPrChange w:id="1821" w:author="ANANDHAKRISHNAN MADATHIL REMESH" w:date="2025-04-07T20:12:00Z" w16du:dateUtc="2025-04-07T19:12:00Z">
                    <w:rPr/>
                  </w:rPrChange>
                </w:rPr>
                <w:t>preprocessing and labeled datasets</w:t>
              </w:r>
            </w:ins>
          </w:p>
        </w:tc>
      </w:tr>
      <w:tr w:rsidR="00972488" w14:paraId="035BDCDE" w14:textId="77777777" w:rsidTr="00972488">
        <w:trPr>
          <w:ins w:id="1822" w:author="ANANDHAKRISHNAN MADATHIL REMESH" w:date="2025-04-07T20:02:00Z"/>
          <w:trPrChange w:id="1823" w:author="ANANDHAKRISHNAN MADATHIL REMESH" w:date="2025-04-07T20:15:00Z" w16du:dateUtc="2025-04-07T19:15:00Z">
            <w:trPr>
              <w:gridBefore w:val="2"/>
              <w:gridAfter w:val="0"/>
            </w:trPr>
          </w:trPrChange>
        </w:trPr>
        <w:tc>
          <w:tcPr>
            <w:tcW w:w="1610" w:type="dxa"/>
            <w:tcPrChange w:id="1824" w:author="ANANDHAKRISHNAN MADATHIL REMESH" w:date="2025-04-07T20:15:00Z" w16du:dateUtc="2025-04-07T19:15:00Z">
              <w:tcPr>
                <w:tcW w:w="1610" w:type="dxa"/>
                <w:gridSpan w:val="2"/>
              </w:tcPr>
            </w:tcPrChange>
          </w:tcPr>
          <w:p w14:paraId="716E8690" w14:textId="77777777" w:rsidR="00972488" w:rsidRPr="00972488" w:rsidRDefault="00972488">
            <w:pPr>
              <w:spacing w:line="276" w:lineRule="auto"/>
              <w:rPr>
                <w:ins w:id="1825" w:author="ANANDHAKRISHNAN MADATHIL REMESH" w:date="2025-04-07T20:02:00Z" w16du:dateUtc="2025-04-07T19:02:00Z"/>
                <w:rFonts w:ascii="Trebuchet MS" w:hAnsi="Trebuchet MS"/>
                <w:sz w:val="18"/>
                <w:szCs w:val="18"/>
                <w:rPrChange w:id="1826" w:author="ANANDHAKRISHNAN MADATHIL REMESH" w:date="2025-04-07T20:12:00Z" w16du:dateUtc="2025-04-07T19:12:00Z">
                  <w:rPr>
                    <w:ins w:id="1827" w:author="ANANDHAKRISHNAN MADATHIL REMESH" w:date="2025-04-07T20:02:00Z" w16du:dateUtc="2025-04-07T19:02:00Z"/>
                  </w:rPr>
                </w:rPrChange>
              </w:rPr>
              <w:pPrChange w:id="1828" w:author="ANANDHAKRISHNAN MADATHIL REMESH" w:date="2025-04-07T20:15:00Z" w16du:dateUtc="2025-04-07T19:15:00Z">
                <w:pPr/>
              </w:pPrChange>
            </w:pPr>
            <w:ins w:id="1829" w:author="ANANDHAKRISHNAN MADATHIL REMESH" w:date="2025-04-07T20:02:00Z" w16du:dateUtc="2025-04-07T19:02:00Z">
              <w:r w:rsidRPr="00972488">
                <w:rPr>
                  <w:rFonts w:ascii="Trebuchet MS" w:hAnsi="Trebuchet MS"/>
                  <w:sz w:val="18"/>
                  <w:szCs w:val="18"/>
                  <w:rPrChange w:id="1830" w:author="ANANDHAKRISHNAN MADATHIL REMESH" w:date="2025-04-07T20:12:00Z" w16du:dateUtc="2025-04-07T19:12:00Z">
                    <w:rPr/>
                  </w:rPrChange>
                </w:rPr>
                <w:t>Zeng &amp; Bertsimas (2023)</w:t>
              </w:r>
            </w:ins>
          </w:p>
        </w:tc>
        <w:tc>
          <w:tcPr>
            <w:tcW w:w="3335" w:type="dxa"/>
            <w:tcPrChange w:id="1831" w:author="ANANDHAKRISHNAN MADATHIL REMESH" w:date="2025-04-07T20:15:00Z" w16du:dateUtc="2025-04-07T19:15:00Z">
              <w:tcPr>
                <w:tcW w:w="3340" w:type="dxa"/>
                <w:gridSpan w:val="3"/>
              </w:tcPr>
            </w:tcPrChange>
          </w:tcPr>
          <w:p w14:paraId="382D322E" w14:textId="2C21F12C" w:rsidR="00972488" w:rsidRPr="00972488" w:rsidRDefault="00972488">
            <w:pPr>
              <w:spacing w:line="276" w:lineRule="auto"/>
              <w:rPr>
                <w:ins w:id="1832" w:author="ANANDHAKRISHNAN MADATHIL REMESH" w:date="2025-04-07T20:02:00Z" w16du:dateUtc="2025-04-07T19:02:00Z"/>
                <w:rFonts w:ascii="Trebuchet MS" w:hAnsi="Trebuchet MS"/>
                <w:sz w:val="18"/>
                <w:szCs w:val="18"/>
                <w:rPrChange w:id="1833" w:author="ANANDHAKRISHNAN MADATHIL REMESH" w:date="2025-04-07T20:12:00Z" w16du:dateUtc="2025-04-07T19:12:00Z">
                  <w:rPr>
                    <w:ins w:id="1834" w:author="ANANDHAKRISHNAN MADATHIL REMESH" w:date="2025-04-07T20:02:00Z" w16du:dateUtc="2025-04-07T19:02:00Z"/>
                  </w:rPr>
                </w:rPrChange>
              </w:rPr>
              <w:pPrChange w:id="1835" w:author="ANANDHAKRISHNAN MADATHIL REMESH" w:date="2025-04-07T20:12:00Z" w16du:dateUtc="2025-04-07T19:12:00Z">
                <w:pPr/>
              </w:pPrChange>
            </w:pPr>
            <w:ins w:id="1836" w:author="ANANDHAKRISHNAN MADATHIL REMESH" w:date="2025-04-07T20:02:00Z" w16du:dateUtc="2025-04-07T19:02:00Z">
              <w:r w:rsidRPr="00972488">
                <w:rPr>
                  <w:rFonts w:ascii="Trebuchet MS" w:hAnsi="Trebuchet MS"/>
                  <w:sz w:val="18"/>
                  <w:szCs w:val="18"/>
                  <w:rPrChange w:id="1837" w:author="ANANDHAKRISHNAN MADATHIL REMESH" w:date="2025-04-07T20:12:00Z" w16du:dateUtc="2025-04-07T19:12:00Z">
                    <w:rPr/>
                  </w:rPrChange>
                </w:rPr>
                <w:t>Multimodal</w:t>
              </w:r>
            </w:ins>
            <w:ins w:id="1838" w:author="ANANDHAKRISHNAN MADATHIL REMESH" w:date="2025-04-07T20:08:00Z" w16du:dateUtc="2025-04-07T19:08:00Z">
              <w:r w:rsidRPr="00972488">
                <w:rPr>
                  <w:rFonts w:ascii="Trebuchet MS" w:hAnsi="Trebuchet MS"/>
                  <w:sz w:val="18"/>
                  <w:szCs w:val="18"/>
                  <w:rPrChange w:id="1839" w:author="ANANDHAKRISHNAN MADATHIL REMESH" w:date="2025-04-07T20:12:00Z" w16du:dateUtc="2025-04-07T19:12:00Z">
                    <w:rPr/>
                  </w:rPrChange>
                </w:rPr>
                <w:t> </w:t>
              </w:r>
            </w:ins>
            <w:ins w:id="1840" w:author="ANANDHAKRISHNAN MADATHIL REMESH" w:date="2025-04-07T20:02:00Z" w16du:dateUtc="2025-04-07T19:02:00Z">
              <w:r w:rsidRPr="00972488">
                <w:rPr>
                  <w:rFonts w:ascii="Trebuchet MS" w:hAnsi="Trebuchet MS"/>
                  <w:sz w:val="18"/>
                  <w:szCs w:val="18"/>
                  <w:rPrChange w:id="1841" w:author="ANANDHAKRISHNAN MADATHIL REMESH" w:date="2025-04-07T20:12:00Z" w16du:dateUtc="2025-04-07T19:12:00Z">
                    <w:rPr/>
                  </w:rPrChange>
                </w:rPr>
                <w:t>ML</w:t>
              </w:r>
            </w:ins>
            <w:ins w:id="1842" w:author="ANANDHAKRISHNAN MADATHIL REMESH" w:date="2025-04-07T20:08:00Z" w16du:dateUtc="2025-04-07T19:08:00Z">
              <w:r w:rsidRPr="00972488">
                <w:rPr>
                  <w:rFonts w:ascii="Trebuchet MS" w:hAnsi="Trebuchet MS"/>
                  <w:sz w:val="18"/>
                  <w:szCs w:val="18"/>
                  <w:rPrChange w:id="1843" w:author="ANANDHAKRISHNAN MADATHIL REMESH" w:date="2025-04-07T20:12:00Z" w16du:dateUtc="2025-04-07T19:12:00Z">
                    <w:rPr/>
                  </w:rPrChange>
                </w:rPr>
                <w:t> </w:t>
              </w:r>
            </w:ins>
            <w:ins w:id="1844" w:author="ANANDHAKRISHNAN MADATHIL REMESH" w:date="2025-04-07T20:02:00Z" w16du:dateUtc="2025-04-07T19:02:00Z">
              <w:r w:rsidRPr="00972488">
                <w:rPr>
                  <w:rFonts w:ascii="Trebuchet MS" w:hAnsi="Trebuchet MS"/>
                  <w:sz w:val="18"/>
                  <w:szCs w:val="18"/>
                  <w:rPrChange w:id="1845" w:author="ANANDHAKRISHNAN MADATHIL REMESH" w:date="2025-04-07T20:12:00Z" w16du:dateUtc="2025-04-07T19:12:00Z">
                    <w:rPr/>
                  </w:rPrChange>
                </w:rPr>
                <w:t>(geospatial</w:t>
              </w:r>
            </w:ins>
            <w:ins w:id="1846" w:author="ANANDHAKRISHNAN MADATHIL REMESH" w:date="2025-04-07T20:08:00Z" w16du:dateUtc="2025-04-07T19:08:00Z">
              <w:r w:rsidRPr="00972488">
                <w:rPr>
                  <w:rFonts w:ascii="Trebuchet MS" w:hAnsi="Trebuchet MS"/>
                  <w:sz w:val="18"/>
                  <w:szCs w:val="18"/>
                  <w:rPrChange w:id="1847" w:author="ANANDHAKRISHNAN MADATHIL REMESH" w:date="2025-04-07T20:12:00Z" w16du:dateUtc="2025-04-07T19:12:00Z">
                    <w:rPr/>
                  </w:rPrChange>
                </w:rPr>
                <w:t> </w:t>
              </w:r>
            </w:ins>
            <w:ins w:id="1848" w:author="ANANDHAKRISHNAN MADATHIL REMESH" w:date="2025-04-07T20:02:00Z" w16du:dateUtc="2025-04-07T19:02:00Z">
              <w:r w:rsidRPr="00972488">
                <w:rPr>
                  <w:rFonts w:ascii="Trebuchet MS" w:hAnsi="Trebuchet MS"/>
                  <w:sz w:val="18"/>
                  <w:szCs w:val="18"/>
                  <w:rPrChange w:id="1849" w:author="ANANDHAKRISHNAN MADATHIL REMESH" w:date="2025-04-07T20:12:00Z" w16du:dateUtc="2025-04-07T19:12:00Z">
                    <w:rPr/>
                  </w:rPrChange>
                </w:rPr>
                <w:t>+</w:t>
              </w:r>
            </w:ins>
            <w:ins w:id="1850" w:author="ANANDHAKRISHNAN MADATHIL REMESH" w:date="2025-04-07T20:08:00Z" w16du:dateUtc="2025-04-07T19:08:00Z">
              <w:r w:rsidRPr="00972488">
                <w:rPr>
                  <w:rFonts w:ascii="Trebuchet MS" w:hAnsi="Trebuchet MS"/>
                  <w:sz w:val="18"/>
                  <w:szCs w:val="18"/>
                  <w:rPrChange w:id="1851" w:author="ANANDHAKRISHNAN MADATHIL REMESH" w:date="2025-04-07T20:12:00Z" w16du:dateUtc="2025-04-07T19:12:00Z">
                    <w:rPr/>
                  </w:rPrChange>
                </w:rPr>
                <w:t> </w:t>
              </w:r>
            </w:ins>
            <w:proofErr w:type="spellStart"/>
            <w:ins w:id="1852" w:author="ANANDHAKRISHNAN MADATHIL REMESH" w:date="2025-04-07T20:02:00Z" w16du:dateUtc="2025-04-07T19:02:00Z">
              <w:r w:rsidRPr="00972488">
                <w:rPr>
                  <w:rFonts w:ascii="Trebuchet MS" w:hAnsi="Trebuchet MS"/>
                  <w:sz w:val="18"/>
                  <w:szCs w:val="18"/>
                  <w:rPrChange w:id="1853" w:author="ANANDHAKRISHNAN MADATHIL REMESH" w:date="2025-04-07T20:12:00Z" w16du:dateUtc="2025-04-07T19:12:00Z">
                    <w:rPr/>
                  </w:rPrChange>
                </w:rPr>
                <w:t>historica</w:t>
              </w:r>
              <w:proofErr w:type="spellEnd"/>
              <w:r w:rsidRPr="00972488">
                <w:rPr>
                  <w:rFonts w:ascii="Trebuchet MS" w:hAnsi="Trebuchet MS"/>
                  <w:sz w:val="18"/>
                  <w:szCs w:val="18"/>
                  <w:rPrChange w:id="1854" w:author="ANANDHAKRISHNAN MADATHIL REMESH" w:date="2025-04-07T20:12:00Z" w16du:dateUtc="2025-04-07T19:12:00Z">
                    <w:rPr/>
                  </w:rPrChange>
                </w:rPr>
                <w:t>)</w:t>
              </w:r>
            </w:ins>
          </w:p>
        </w:tc>
        <w:tc>
          <w:tcPr>
            <w:tcW w:w="3155" w:type="dxa"/>
            <w:tcPrChange w:id="1855" w:author="ANANDHAKRISHNAN MADATHIL REMESH" w:date="2025-04-07T20:15:00Z" w16du:dateUtc="2025-04-07T19:15:00Z">
              <w:tcPr>
                <w:tcW w:w="3150" w:type="dxa"/>
                <w:gridSpan w:val="3"/>
              </w:tcPr>
            </w:tcPrChange>
          </w:tcPr>
          <w:p w14:paraId="38EAEFE5" w14:textId="77777777" w:rsidR="00972488" w:rsidRPr="00972488" w:rsidRDefault="00972488">
            <w:pPr>
              <w:spacing w:line="276" w:lineRule="auto"/>
              <w:rPr>
                <w:ins w:id="1856" w:author="ANANDHAKRISHNAN MADATHIL REMESH" w:date="2025-04-07T20:02:00Z" w16du:dateUtc="2025-04-07T19:02:00Z"/>
                <w:rFonts w:ascii="Trebuchet MS" w:hAnsi="Trebuchet MS"/>
                <w:sz w:val="18"/>
                <w:szCs w:val="18"/>
                <w:rPrChange w:id="1857" w:author="ANANDHAKRISHNAN MADATHIL REMESH" w:date="2025-04-07T20:12:00Z" w16du:dateUtc="2025-04-07T19:12:00Z">
                  <w:rPr>
                    <w:ins w:id="1858" w:author="ANANDHAKRISHNAN MADATHIL REMESH" w:date="2025-04-07T20:02:00Z" w16du:dateUtc="2025-04-07T19:02:00Z"/>
                  </w:rPr>
                </w:rPrChange>
              </w:rPr>
              <w:pPrChange w:id="1859" w:author="ANANDHAKRISHNAN MADATHIL REMESH" w:date="2025-04-07T20:12:00Z" w16du:dateUtc="2025-04-07T19:12:00Z">
                <w:pPr/>
              </w:pPrChange>
            </w:pPr>
            <w:ins w:id="1860" w:author="ANANDHAKRISHNAN MADATHIL REMESH" w:date="2025-04-07T20:02:00Z" w16du:dateUtc="2025-04-07T19:02:00Z">
              <w:r w:rsidRPr="00972488">
                <w:rPr>
                  <w:rFonts w:ascii="Trebuchet MS" w:hAnsi="Trebuchet MS"/>
                  <w:sz w:val="18"/>
                  <w:szCs w:val="18"/>
                  <w:rPrChange w:id="1861" w:author="ANANDHAKRISHNAN MADATHIL REMESH" w:date="2025-04-07T20:12:00Z" w16du:dateUtc="2025-04-07T19:12:00Z">
                    <w:rPr/>
                  </w:rPrChange>
                </w:rPr>
                <w:t>Fused multiple data sources for improved global flood prediction</w:t>
              </w:r>
            </w:ins>
          </w:p>
        </w:tc>
        <w:tc>
          <w:tcPr>
            <w:tcW w:w="3306" w:type="dxa"/>
            <w:tcPrChange w:id="1862" w:author="ANANDHAKRISHNAN MADATHIL REMESH" w:date="2025-04-07T20:15:00Z" w16du:dateUtc="2025-04-07T19:15:00Z">
              <w:tcPr>
                <w:tcW w:w="3306" w:type="dxa"/>
                <w:gridSpan w:val="3"/>
              </w:tcPr>
            </w:tcPrChange>
          </w:tcPr>
          <w:p w14:paraId="2801EE39" w14:textId="77777777" w:rsidR="00972488" w:rsidRPr="00972488" w:rsidRDefault="00972488">
            <w:pPr>
              <w:spacing w:line="276" w:lineRule="auto"/>
              <w:rPr>
                <w:ins w:id="1863" w:author="ANANDHAKRISHNAN MADATHIL REMESH" w:date="2025-04-07T20:02:00Z" w16du:dateUtc="2025-04-07T19:02:00Z"/>
                <w:rFonts w:ascii="Trebuchet MS" w:hAnsi="Trebuchet MS"/>
                <w:sz w:val="18"/>
                <w:szCs w:val="18"/>
                <w:rPrChange w:id="1864" w:author="ANANDHAKRISHNAN MADATHIL REMESH" w:date="2025-04-07T20:12:00Z" w16du:dateUtc="2025-04-07T19:12:00Z">
                  <w:rPr>
                    <w:ins w:id="1865" w:author="ANANDHAKRISHNAN MADATHIL REMESH" w:date="2025-04-07T20:02:00Z" w16du:dateUtc="2025-04-07T19:02:00Z"/>
                  </w:rPr>
                </w:rPrChange>
              </w:rPr>
              <w:pPrChange w:id="1866" w:author="ANANDHAKRISHNAN MADATHIL REMESH" w:date="2025-04-07T20:14:00Z" w16du:dateUtc="2025-04-07T19:14:00Z">
                <w:pPr/>
              </w:pPrChange>
            </w:pPr>
            <w:ins w:id="1867" w:author="ANANDHAKRISHNAN MADATHIL REMESH" w:date="2025-04-07T20:02:00Z" w16du:dateUtc="2025-04-07T19:02:00Z">
              <w:r w:rsidRPr="00972488">
                <w:rPr>
                  <w:rFonts w:ascii="Trebuchet MS" w:hAnsi="Trebuchet MS"/>
                  <w:sz w:val="18"/>
                  <w:szCs w:val="18"/>
                  <w:rPrChange w:id="1868" w:author="ANANDHAKRISHNAN MADATHIL REMESH" w:date="2025-04-07T20:12:00Z" w16du:dateUtc="2025-04-07T19:12:00Z">
                    <w:rPr/>
                  </w:rPrChange>
                </w:rPr>
                <w:t>Focused on large-scale global models; lacks regional granularity</w:t>
              </w:r>
            </w:ins>
          </w:p>
        </w:tc>
      </w:tr>
      <w:tr w:rsidR="00972488" w14:paraId="4B1257A5" w14:textId="77777777" w:rsidTr="00972488">
        <w:trPr>
          <w:ins w:id="1869" w:author="ANANDHAKRISHNAN MADATHIL REMESH" w:date="2025-04-07T20:02:00Z"/>
          <w:trPrChange w:id="1870" w:author="ANANDHAKRISHNAN MADATHIL REMESH" w:date="2025-04-07T20:15:00Z" w16du:dateUtc="2025-04-07T19:15:00Z">
            <w:trPr>
              <w:gridBefore w:val="2"/>
              <w:gridAfter w:val="0"/>
            </w:trPr>
          </w:trPrChange>
        </w:trPr>
        <w:tc>
          <w:tcPr>
            <w:tcW w:w="1610" w:type="dxa"/>
            <w:tcPrChange w:id="1871" w:author="ANANDHAKRISHNAN MADATHIL REMESH" w:date="2025-04-07T20:15:00Z" w16du:dateUtc="2025-04-07T19:15:00Z">
              <w:tcPr>
                <w:tcW w:w="1610" w:type="dxa"/>
                <w:gridSpan w:val="2"/>
              </w:tcPr>
            </w:tcPrChange>
          </w:tcPr>
          <w:p w14:paraId="03DFA23B" w14:textId="77777777" w:rsidR="00972488" w:rsidRPr="00972488" w:rsidRDefault="00972488">
            <w:pPr>
              <w:spacing w:line="276" w:lineRule="auto"/>
              <w:rPr>
                <w:ins w:id="1872" w:author="ANANDHAKRISHNAN MADATHIL REMESH" w:date="2025-04-07T20:02:00Z" w16du:dateUtc="2025-04-07T19:02:00Z"/>
                <w:rFonts w:ascii="Trebuchet MS" w:hAnsi="Trebuchet MS"/>
                <w:sz w:val="18"/>
                <w:szCs w:val="18"/>
                <w:rPrChange w:id="1873" w:author="ANANDHAKRISHNAN MADATHIL REMESH" w:date="2025-04-07T20:12:00Z" w16du:dateUtc="2025-04-07T19:12:00Z">
                  <w:rPr>
                    <w:ins w:id="1874" w:author="ANANDHAKRISHNAN MADATHIL REMESH" w:date="2025-04-07T20:02:00Z" w16du:dateUtc="2025-04-07T19:02:00Z"/>
                  </w:rPr>
                </w:rPrChange>
              </w:rPr>
              <w:pPrChange w:id="1875" w:author="ANANDHAKRISHNAN MADATHIL REMESH" w:date="2025-04-07T20:15:00Z" w16du:dateUtc="2025-04-07T19:15:00Z">
                <w:pPr/>
              </w:pPrChange>
            </w:pPr>
            <w:ins w:id="1876" w:author="ANANDHAKRISHNAN MADATHIL REMESH" w:date="2025-04-07T20:02:00Z" w16du:dateUtc="2025-04-07T19:02:00Z">
              <w:r w:rsidRPr="00972488">
                <w:rPr>
                  <w:rFonts w:ascii="Trebuchet MS" w:hAnsi="Trebuchet MS"/>
                  <w:sz w:val="18"/>
                  <w:szCs w:val="18"/>
                  <w:rPrChange w:id="1877" w:author="ANANDHAKRISHNAN MADATHIL REMESH" w:date="2025-04-07T20:12:00Z" w16du:dateUtc="2025-04-07T19:12:00Z">
                    <w:rPr/>
                  </w:rPrChange>
                </w:rPr>
                <w:t>Abedi et al. (2021)</w:t>
              </w:r>
            </w:ins>
          </w:p>
        </w:tc>
        <w:tc>
          <w:tcPr>
            <w:tcW w:w="3335" w:type="dxa"/>
            <w:tcPrChange w:id="1878" w:author="ANANDHAKRISHNAN MADATHIL REMESH" w:date="2025-04-07T20:15:00Z" w16du:dateUtc="2025-04-07T19:15:00Z">
              <w:tcPr>
                <w:tcW w:w="3340" w:type="dxa"/>
                <w:gridSpan w:val="3"/>
              </w:tcPr>
            </w:tcPrChange>
          </w:tcPr>
          <w:p w14:paraId="355F56F9" w14:textId="77777777" w:rsidR="00972488" w:rsidRPr="00972488" w:rsidRDefault="00972488">
            <w:pPr>
              <w:spacing w:line="276" w:lineRule="auto"/>
              <w:rPr>
                <w:ins w:id="1879" w:author="ANANDHAKRISHNAN MADATHIL REMESH" w:date="2025-04-07T20:02:00Z" w16du:dateUtc="2025-04-07T19:02:00Z"/>
                <w:rFonts w:ascii="Trebuchet MS" w:hAnsi="Trebuchet MS"/>
                <w:sz w:val="18"/>
                <w:szCs w:val="18"/>
                <w:rPrChange w:id="1880" w:author="ANANDHAKRISHNAN MADATHIL REMESH" w:date="2025-04-07T20:12:00Z" w16du:dateUtc="2025-04-07T19:12:00Z">
                  <w:rPr>
                    <w:ins w:id="1881" w:author="ANANDHAKRISHNAN MADATHIL REMESH" w:date="2025-04-07T20:02:00Z" w16du:dateUtc="2025-04-07T19:02:00Z"/>
                  </w:rPr>
                </w:rPrChange>
              </w:rPr>
              <w:pPrChange w:id="1882" w:author="ANANDHAKRISHNAN MADATHIL REMESH" w:date="2025-04-07T20:12:00Z" w16du:dateUtc="2025-04-07T19:12:00Z">
                <w:pPr/>
              </w:pPrChange>
            </w:pPr>
            <w:ins w:id="1883" w:author="ANANDHAKRISHNAN MADATHIL REMESH" w:date="2025-04-07T20:02:00Z" w16du:dateUtc="2025-04-07T19:02:00Z">
              <w:r w:rsidRPr="00972488">
                <w:rPr>
                  <w:rFonts w:ascii="Trebuchet MS" w:hAnsi="Trebuchet MS"/>
                  <w:sz w:val="18"/>
                  <w:szCs w:val="18"/>
                  <w:rPrChange w:id="1884" w:author="ANANDHAKRISHNAN MADATHIL REMESH" w:date="2025-04-07T20:12:00Z" w16du:dateUtc="2025-04-07T19:12:00Z">
                    <w:rPr/>
                  </w:rPrChange>
                </w:rPr>
                <w:t xml:space="preserve">CART, RF, BRT, </w:t>
              </w:r>
              <w:proofErr w:type="spellStart"/>
              <w:r w:rsidRPr="00972488">
                <w:rPr>
                  <w:rFonts w:ascii="Trebuchet MS" w:hAnsi="Trebuchet MS"/>
                  <w:sz w:val="18"/>
                  <w:szCs w:val="18"/>
                  <w:rPrChange w:id="1885" w:author="ANANDHAKRISHNAN MADATHIL REMESH" w:date="2025-04-07T20:12:00Z" w16du:dateUtc="2025-04-07T19:12:00Z">
                    <w:rPr/>
                  </w:rPrChange>
                </w:rPr>
                <w:t>XGBoost</w:t>
              </w:r>
              <w:proofErr w:type="spellEnd"/>
            </w:ins>
          </w:p>
        </w:tc>
        <w:tc>
          <w:tcPr>
            <w:tcW w:w="3155" w:type="dxa"/>
            <w:tcPrChange w:id="1886" w:author="ANANDHAKRISHNAN MADATHIL REMESH" w:date="2025-04-07T20:15:00Z" w16du:dateUtc="2025-04-07T19:15:00Z">
              <w:tcPr>
                <w:tcW w:w="3150" w:type="dxa"/>
                <w:gridSpan w:val="3"/>
              </w:tcPr>
            </w:tcPrChange>
          </w:tcPr>
          <w:p w14:paraId="23E28FCB" w14:textId="5C21C822" w:rsidR="00972488" w:rsidRDefault="00972488" w:rsidP="00972488">
            <w:pPr>
              <w:spacing w:line="276" w:lineRule="auto"/>
              <w:rPr>
                <w:ins w:id="1887" w:author="ANANDHAKRISHNAN MADATHIL REMESH" w:date="2025-04-07T20:14:00Z" w16du:dateUtc="2025-04-07T19:14:00Z"/>
                <w:rFonts w:ascii="Trebuchet MS" w:hAnsi="Trebuchet MS"/>
                <w:sz w:val="18"/>
                <w:szCs w:val="18"/>
              </w:rPr>
            </w:pPr>
            <w:ins w:id="1888" w:author="ANANDHAKRISHNAN MADATHIL REMESH" w:date="2025-04-07T20:02:00Z" w16du:dateUtc="2025-04-07T19:02:00Z">
              <w:r w:rsidRPr="00972488">
                <w:rPr>
                  <w:rFonts w:ascii="Trebuchet MS" w:hAnsi="Trebuchet MS"/>
                  <w:sz w:val="18"/>
                  <w:szCs w:val="18"/>
                  <w:rPrChange w:id="1889" w:author="ANANDHAKRISHNAN MADATHIL REMESH" w:date="2025-04-07T20:12:00Z" w16du:dateUtc="2025-04-07T19:12:00Z">
                    <w:rPr/>
                  </w:rPrChange>
                </w:rPr>
                <w:t>RF</w:t>
              </w:r>
            </w:ins>
            <w:ins w:id="1890" w:author="ANANDHAKRISHNAN MADATHIL REMESH" w:date="2025-04-07T20:14:00Z" w16du:dateUtc="2025-04-07T19:14:00Z">
              <w:r>
                <w:rPr>
                  <w:rFonts w:ascii="Trebuchet MS" w:hAnsi="Trebuchet MS"/>
                  <w:sz w:val="18"/>
                  <w:szCs w:val="18"/>
                </w:rPr>
                <w:t> </w:t>
              </w:r>
            </w:ins>
            <w:ins w:id="1891" w:author="ANANDHAKRISHNAN MADATHIL REMESH" w:date="2025-04-07T20:02:00Z" w16du:dateUtc="2025-04-07T19:02:00Z">
              <w:r w:rsidRPr="00972488">
                <w:rPr>
                  <w:rFonts w:ascii="Trebuchet MS" w:hAnsi="Trebuchet MS"/>
                  <w:sz w:val="18"/>
                  <w:szCs w:val="18"/>
                  <w:rPrChange w:id="1892" w:author="ANANDHAKRISHNAN MADATHIL REMESH" w:date="2025-04-07T20:12:00Z" w16du:dateUtc="2025-04-07T19:12:00Z">
                    <w:rPr/>
                  </w:rPrChange>
                </w:rPr>
                <w:t>achieved</w:t>
              </w:r>
            </w:ins>
            <w:ins w:id="1893" w:author="ANANDHAKRISHNAN MADATHIL REMESH" w:date="2025-04-07T20:14:00Z" w16du:dateUtc="2025-04-07T19:14:00Z">
              <w:r>
                <w:rPr>
                  <w:rFonts w:ascii="Trebuchet MS" w:hAnsi="Trebuchet MS"/>
                  <w:sz w:val="18"/>
                  <w:szCs w:val="18"/>
                </w:rPr>
                <w:t> </w:t>
              </w:r>
            </w:ins>
            <w:ins w:id="1894" w:author="ANANDHAKRISHNAN MADATHIL REMESH" w:date="2025-04-07T20:02:00Z" w16du:dateUtc="2025-04-07T19:02:00Z">
              <w:r w:rsidRPr="00972488">
                <w:rPr>
                  <w:rFonts w:ascii="Trebuchet MS" w:hAnsi="Trebuchet MS"/>
                  <w:sz w:val="18"/>
                  <w:szCs w:val="18"/>
                  <w:rPrChange w:id="1895" w:author="ANANDHAKRISHNAN MADATHIL REMESH" w:date="2025-04-07T20:12:00Z" w16du:dateUtc="2025-04-07T19:12:00Z">
                    <w:rPr/>
                  </w:rPrChange>
                </w:rPr>
                <w:t>highest</w:t>
              </w:r>
            </w:ins>
            <w:ins w:id="1896" w:author="ANANDHAKRISHNAN MADATHIL REMESH" w:date="2025-04-07T20:14:00Z" w16du:dateUtc="2025-04-07T19:14:00Z">
              <w:r>
                <w:rPr>
                  <w:rFonts w:ascii="Trebuchet MS" w:hAnsi="Trebuchet MS"/>
                  <w:sz w:val="18"/>
                  <w:szCs w:val="18"/>
                </w:rPr>
                <w:t> </w:t>
              </w:r>
            </w:ins>
            <w:ins w:id="1897" w:author="ANANDHAKRISHNAN MADATHIL REMESH" w:date="2025-04-07T20:02:00Z" w16du:dateUtc="2025-04-07T19:02:00Z">
              <w:r w:rsidRPr="00972488">
                <w:rPr>
                  <w:rFonts w:ascii="Trebuchet MS" w:hAnsi="Trebuchet MS"/>
                  <w:sz w:val="18"/>
                  <w:szCs w:val="18"/>
                  <w:rPrChange w:id="1898" w:author="ANANDHAKRISHNAN MADATHIL REMESH" w:date="2025-04-07T20:12:00Z" w16du:dateUtc="2025-04-07T19:12:00Z">
                    <w:rPr/>
                  </w:rPrChange>
                </w:rPr>
                <w:t>AUC</w:t>
              </w:r>
            </w:ins>
            <w:ins w:id="1899" w:author="ANANDHAKRISHNAN MADATHIL REMESH" w:date="2025-04-07T20:14:00Z" w16du:dateUtc="2025-04-07T19:14:00Z">
              <w:r>
                <w:rPr>
                  <w:rFonts w:ascii="Trebuchet MS" w:hAnsi="Trebuchet MS"/>
                  <w:sz w:val="18"/>
                  <w:szCs w:val="18"/>
                </w:rPr>
                <w:t> </w:t>
              </w:r>
            </w:ins>
            <w:ins w:id="1900" w:author="ANANDHAKRISHNAN MADATHIL REMESH" w:date="2025-04-07T20:02:00Z" w16du:dateUtc="2025-04-07T19:02:00Z">
              <w:r w:rsidRPr="00972488">
                <w:rPr>
                  <w:rFonts w:ascii="Trebuchet MS" w:hAnsi="Trebuchet MS"/>
                  <w:sz w:val="18"/>
                  <w:szCs w:val="18"/>
                  <w:rPrChange w:id="1901" w:author="ANANDHAKRISHNAN MADATHIL REMESH" w:date="2025-04-07T20:12:00Z" w16du:dateUtc="2025-04-07T19:12:00Z">
                    <w:rPr/>
                  </w:rPrChange>
                </w:rPr>
                <w:t>(0.956</w:t>
              </w:r>
            </w:ins>
            <w:ins w:id="1902" w:author="ANANDHAKRISHNAN MADATHIL REMESH" w:date="2025-04-07T20:16:00Z" w16du:dateUtc="2025-04-07T19:16:00Z">
              <w:r w:rsidRPr="00972488">
                <w:rPr>
                  <w:rFonts w:ascii="Trebuchet MS" w:hAnsi="Trebuchet MS"/>
                  <w:sz w:val="18"/>
                  <w:szCs w:val="18"/>
                </w:rPr>
                <w:t>).</w:t>
              </w:r>
            </w:ins>
          </w:p>
          <w:p w14:paraId="315AEA52" w14:textId="77777777" w:rsidR="00972488" w:rsidRDefault="00972488" w:rsidP="00972488">
            <w:pPr>
              <w:spacing w:line="276" w:lineRule="auto"/>
              <w:rPr>
                <w:ins w:id="1903" w:author="ANANDHAKRISHNAN MADATHIL REMESH" w:date="2025-04-07T20:17:00Z" w16du:dateUtc="2025-04-07T19:17:00Z"/>
                <w:rFonts w:ascii="Trebuchet MS" w:hAnsi="Trebuchet MS"/>
                <w:sz w:val="18"/>
                <w:szCs w:val="18"/>
              </w:rPr>
            </w:pPr>
            <w:ins w:id="1904" w:author="ANANDHAKRISHNAN MADATHIL REMESH" w:date="2025-04-07T20:02:00Z" w16du:dateUtc="2025-04-07T19:02:00Z">
              <w:r w:rsidRPr="00972488">
                <w:rPr>
                  <w:rFonts w:ascii="Trebuchet MS" w:hAnsi="Trebuchet MS"/>
                  <w:sz w:val="18"/>
                  <w:szCs w:val="18"/>
                  <w:rPrChange w:id="1905" w:author="ANANDHAKRISHNAN MADATHIL REMESH" w:date="2025-04-07T20:12:00Z" w16du:dateUtc="2025-04-07T19:12:00Z">
                    <w:rPr/>
                  </w:rPrChange>
                </w:rPr>
                <w:t>excellent</w:t>
              </w:r>
            </w:ins>
            <w:ins w:id="1906" w:author="ANANDHAKRISHNAN MADATHIL REMESH" w:date="2025-04-07T20:09:00Z" w16du:dateUtc="2025-04-07T19:09:00Z">
              <w:r w:rsidRPr="00972488">
                <w:rPr>
                  <w:rFonts w:ascii="Trebuchet MS" w:hAnsi="Trebuchet MS"/>
                  <w:sz w:val="18"/>
                  <w:szCs w:val="18"/>
                  <w:rPrChange w:id="1907" w:author="ANANDHAKRISHNAN MADATHIL REMESH" w:date="2025-04-07T20:12:00Z" w16du:dateUtc="2025-04-07T19:12:00Z">
                    <w:rPr/>
                  </w:rPrChange>
                </w:rPr>
                <w:t> </w:t>
              </w:r>
            </w:ins>
            <w:ins w:id="1908" w:author="ANANDHAKRISHNAN MADATHIL REMESH" w:date="2025-04-07T20:02:00Z" w16du:dateUtc="2025-04-07T19:02:00Z">
              <w:r w:rsidRPr="00972488">
                <w:rPr>
                  <w:rFonts w:ascii="Trebuchet MS" w:hAnsi="Trebuchet MS"/>
                  <w:sz w:val="18"/>
                  <w:szCs w:val="18"/>
                  <w:rPrChange w:id="1909" w:author="ANANDHAKRISHNAN MADATHIL REMESH" w:date="2025-04-07T20:12:00Z" w16du:dateUtc="2025-04-07T19:12:00Z">
                    <w:rPr/>
                  </w:rPrChange>
                </w:rPr>
                <w:t>for</w:t>
              </w:r>
            </w:ins>
            <w:ins w:id="1910" w:author="ANANDHAKRISHNAN MADATHIL REMESH" w:date="2025-04-07T20:09:00Z" w16du:dateUtc="2025-04-07T19:09:00Z">
              <w:r w:rsidRPr="00972488">
                <w:rPr>
                  <w:rFonts w:ascii="Trebuchet MS" w:hAnsi="Trebuchet MS"/>
                  <w:sz w:val="18"/>
                  <w:szCs w:val="18"/>
                  <w:rPrChange w:id="1911" w:author="ANANDHAKRISHNAN MADATHIL REMESH" w:date="2025-04-07T20:12:00Z" w16du:dateUtc="2025-04-07T19:12:00Z">
                    <w:rPr/>
                  </w:rPrChange>
                </w:rPr>
                <w:t> </w:t>
              </w:r>
            </w:ins>
            <w:ins w:id="1912" w:author="ANANDHAKRISHNAN MADATHIL REMESH" w:date="2025-04-07T20:02:00Z" w16du:dateUtc="2025-04-07T19:02:00Z">
              <w:r w:rsidRPr="00972488">
                <w:rPr>
                  <w:rFonts w:ascii="Trebuchet MS" w:hAnsi="Trebuchet MS"/>
                  <w:sz w:val="18"/>
                  <w:szCs w:val="18"/>
                  <w:rPrChange w:id="1913" w:author="ANANDHAKRISHNAN MADATHIL REMESH" w:date="2025-04-07T20:12:00Z" w16du:dateUtc="2025-04-07T19:12:00Z">
                    <w:rPr/>
                  </w:rPrChange>
                </w:rPr>
                <w:t>flash</w:t>
              </w:r>
            </w:ins>
            <w:ins w:id="1914" w:author="ANANDHAKRISHNAN MADATHIL REMESH" w:date="2025-04-07T20:09:00Z" w16du:dateUtc="2025-04-07T19:09:00Z">
              <w:r w:rsidRPr="00972488">
                <w:rPr>
                  <w:rFonts w:ascii="Trebuchet MS" w:hAnsi="Trebuchet MS"/>
                  <w:sz w:val="18"/>
                  <w:szCs w:val="18"/>
                  <w:rPrChange w:id="1915" w:author="ANANDHAKRISHNAN MADATHIL REMESH" w:date="2025-04-07T20:12:00Z" w16du:dateUtc="2025-04-07T19:12:00Z">
                    <w:rPr/>
                  </w:rPrChange>
                </w:rPr>
                <w:t> </w:t>
              </w:r>
            </w:ins>
            <w:ins w:id="1916" w:author="ANANDHAKRISHNAN MADATHIL REMESH" w:date="2025-04-07T20:02:00Z" w16du:dateUtc="2025-04-07T19:02:00Z">
              <w:r w:rsidRPr="00972488">
                <w:rPr>
                  <w:rFonts w:ascii="Trebuchet MS" w:hAnsi="Trebuchet MS"/>
                  <w:sz w:val="18"/>
                  <w:szCs w:val="18"/>
                  <w:rPrChange w:id="1917" w:author="ANANDHAKRISHNAN MADATHIL REMESH" w:date="2025-04-07T20:12:00Z" w16du:dateUtc="2025-04-07T19:12:00Z">
                    <w:rPr/>
                  </w:rPrChange>
                </w:rPr>
                <w:t>flood</w:t>
              </w:r>
            </w:ins>
            <w:ins w:id="1918" w:author="ANANDHAKRISHNAN MADATHIL REMESH" w:date="2025-04-07T20:09:00Z" w16du:dateUtc="2025-04-07T19:09:00Z">
              <w:r w:rsidRPr="00972488">
                <w:rPr>
                  <w:rFonts w:ascii="Trebuchet MS" w:hAnsi="Trebuchet MS"/>
                  <w:sz w:val="18"/>
                  <w:szCs w:val="18"/>
                  <w:rPrChange w:id="1919" w:author="ANANDHAKRISHNAN MADATHIL REMESH" w:date="2025-04-07T20:12:00Z" w16du:dateUtc="2025-04-07T19:12:00Z">
                    <w:rPr/>
                  </w:rPrChange>
                </w:rPr>
                <w:t> </w:t>
              </w:r>
            </w:ins>
          </w:p>
          <w:p w14:paraId="2598685F" w14:textId="53CE6DE6" w:rsidR="00972488" w:rsidRPr="00972488" w:rsidRDefault="00972488">
            <w:pPr>
              <w:spacing w:line="276" w:lineRule="auto"/>
              <w:rPr>
                <w:ins w:id="1920" w:author="ANANDHAKRISHNAN MADATHIL REMESH" w:date="2025-04-07T20:02:00Z" w16du:dateUtc="2025-04-07T19:02:00Z"/>
                <w:rFonts w:ascii="Trebuchet MS" w:hAnsi="Trebuchet MS"/>
                <w:sz w:val="18"/>
                <w:szCs w:val="18"/>
                <w:rPrChange w:id="1921" w:author="ANANDHAKRISHNAN MADATHIL REMESH" w:date="2025-04-07T20:12:00Z" w16du:dateUtc="2025-04-07T19:12:00Z">
                  <w:rPr>
                    <w:ins w:id="1922" w:author="ANANDHAKRISHNAN MADATHIL REMESH" w:date="2025-04-07T20:02:00Z" w16du:dateUtc="2025-04-07T19:02:00Z"/>
                  </w:rPr>
                </w:rPrChange>
              </w:rPr>
              <w:pPrChange w:id="1923" w:author="ANANDHAKRISHNAN MADATHIL REMESH" w:date="2025-04-07T20:15:00Z" w16du:dateUtc="2025-04-07T19:15:00Z">
                <w:pPr/>
              </w:pPrChange>
            </w:pPr>
            <w:ins w:id="1924" w:author="ANANDHAKRISHNAN MADATHIL REMESH" w:date="2025-04-07T20:02:00Z" w16du:dateUtc="2025-04-07T19:02:00Z">
              <w:r w:rsidRPr="00972488">
                <w:rPr>
                  <w:rFonts w:ascii="Trebuchet MS" w:hAnsi="Trebuchet MS"/>
                  <w:sz w:val="18"/>
                  <w:szCs w:val="18"/>
                  <w:rPrChange w:id="1925" w:author="ANANDHAKRISHNAN MADATHIL REMESH" w:date="2025-04-07T20:12:00Z" w16du:dateUtc="2025-04-07T19:12:00Z">
                    <w:rPr/>
                  </w:rPrChange>
                </w:rPr>
                <w:t>susceptibility maps</w:t>
              </w:r>
            </w:ins>
          </w:p>
        </w:tc>
        <w:tc>
          <w:tcPr>
            <w:tcW w:w="3306" w:type="dxa"/>
            <w:tcPrChange w:id="1926" w:author="ANANDHAKRISHNAN MADATHIL REMESH" w:date="2025-04-07T20:15:00Z" w16du:dateUtc="2025-04-07T19:15:00Z">
              <w:tcPr>
                <w:tcW w:w="3306" w:type="dxa"/>
                <w:gridSpan w:val="3"/>
              </w:tcPr>
            </w:tcPrChange>
          </w:tcPr>
          <w:p w14:paraId="62E8DD26" w14:textId="77777777" w:rsidR="00972488" w:rsidRPr="00972488" w:rsidRDefault="00972488">
            <w:pPr>
              <w:spacing w:line="276" w:lineRule="auto"/>
              <w:rPr>
                <w:ins w:id="1927" w:author="ANANDHAKRISHNAN MADATHIL REMESH" w:date="2025-04-07T20:02:00Z" w16du:dateUtc="2025-04-07T19:02:00Z"/>
                <w:rFonts w:ascii="Trebuchet MS" w:hAnsi="Trebuchet MS"/>
                <w:sz w:val="18"/>
                <w:szCs w:val="18"/>
                <w:rPrChange w:id="1928" w:author="ANANDHAKRISHNAN MADATHIL REMESH" w:date="2025-04-07T20:12:00Z" w16du:dateUtc="2025-04-07T19:12:00Z">
                  <w:rPr>
                    <w:ins w:id="1929" w:author="ANANDHAKRISHNAN MADATHIL REMESH" w:date="2025-04-07T20:02:00Z" w16du:dateUtc="2025-04-07T19:02:00Z"/>
                  </w:rPr>
                </w:rPrChange>
              </w:rPr>
              <w:pPrChange w:id="1930" w:author="ANANDHAKRISHNAN MADATHIL REMESH" w:date="2025-04-07T20:14:00Z" w16du:dateUtc="2025-04-07T19:14:00Z">
                <w:pPr/>
              </w:pPrChange>
            </w:pPr>
            <w:ins w:id="1931" w:author="ANANDHAKRISHNAN MADATHIL REMESH" w:date="2025-04-07T20:02:00Z" w16du:dateUtc="2025-04-07T19:02:00Z">
              <w:r w:rsidRPr="00972488">
                <w:rPr>
                  <w:rFonts w:ascii="Trebuchet MS" w:hAnsi="Trebuchet MS"/>
                  <w:sz w:val="18"/>
                  <w:szCs w:val="18"/>
                  <w:rPrChange w:id="1932" w:author="ANANDHAKRISHNAN MADATHIL REMESH" w:date="2025-04-07T20:12:00Z" w16du:dateUtc="2025-04-07T19:12:00Z">
                    <w:rPr/>
                  </w:rPrChange>
                </w:rPr>
                <w:t>Heavily dependent on topographical and environmental input data</w:t>
              </w:r>
            </w:ins>
          </w:p>
        </w:tc>
      </w:tr>
      <w:tr w:rsidR="00972488" w14:paraId="01E0FFB7" w14:textId="77777777" w:rsidTr="00972488">
        <w:trPr>
          <w:ins w:id="1933" w:author="ANANDHAKRISHNAN MADATHIL REMESH" w:date="2025-04-07T20:02:00Z"/>
          <w:trPrChange w:id="1934" w:author="ANANDHAKRISHNAN MADATHIL REMESH" w:date="2025-04-07T20:15:00Z" w16du:dateUtc="2025-04-07T19:15:00Z">
            <w:trPr>
              <w:gridBefore w:val="2"/>
              <w:gridAfter w:val="0"/>
            </w:trPr>
          </w:trPrChange>
        </w:trPr>
        <w:tc>
          <w:tcPr>
            <w:tcW w:w="1610" w:type="dxa"/>
            <w:tcPrChange w:id="1935" w:author="ANANDHAKRISHNAN MADATHIL REMESH" w:date="2025-04-07T20:15:00Z" w16du:dateUtc="2025-04-07T19:15:00Z">
              <w:tcPr>
                <w:tcW w:w="1610" w:type="dxa"/>
                <w:gridSpan w:val="2"/>
              </w:tcPr>
            </w:tcPrChange>
          </w:tcPr>
          <w:p w14:paraId="2D92F54A" w14:textId="77777777" w:rsidR="00972488" w:rsidRPr="00972488" w:rsidRDefault="00972488">
            <w:pPr>
              <w:spacing w:line="276" w:lineRule="auto"/>
              <w:rPr>
                <w:ins w:id="1936" w:author="ANANDHAKRISHNAN MADATHIL REMESH" w:date="2025-04-07T20:02:00Z" w16du:dateUtc="2025-04-07T19:02:00Z"/>
                <w:rFonts w:ascii="Trebuchet MS" w:hAnsi="Trebuchet MS"/>
                <w:sz w:val="18"/>
                <w:szCs w:val="18"/>
                <w:rPrChange w:id="1937" w:author="ANANDHAKRISHNAN MADATHIL REMESH" w:date="2025-04-07T20:12:00Z" w16du:dateUtc="2025-04-07T19:12:00Z">
                  <w:rPr>
                    <w:ins w:id="1938" w:author="ANANDHAKRISHNAN MADATHIL REMESH" w:date="2025-04-07T20:02:00Z" w16du:dateUtc="2025-04-07T19:02:00Z"/>
                  </w:rPr>
                </w:rPrChange>
              </w:rPr>
              <w:pPrChange w:id="1939" w:author="ANANDHAKRISHNAN MADATHIL REMESH" w:date="2025-04-07T20:15:00Z" w16du:dateUtc="2025-04-07T19:15:00Z">
                <w:pPr/>
              </w:pPrChange>
            </w:pPr>
            <w:ins w:id="1940" w:author="ANANDHAKRISHNAN MADATHIL REMESH" w:date="2025-04-07T20:02:00Z" w16du:dateUtc="2025-04-07T19:02:00Z">
              <w:r w:rsidRPr="00972488">
                <w:rPr>
                  <w:rFonts w:ascii="Trebuchet MS" w:hAnsi="Trebuchet MS"/>
                  <w:sz w:val="18"/>
                  <w:szCs w:val="18"/>
                  <w:rPrChange w:id="1941" w:author="ANANDHAKRISHNAN MADATHIL REMESH" w:date="2025-04-07T20:12:00Z" w16du:dateUtc="2025-04-07T19:12:00Z">
                    <w:rPr/>
                  </w:rPrChange>
                </w:rPr>
                <w:t>Wu et al. (2024)</w:t>
              </w:r>
            </w:ins>
          </w:p>
        </w:tc>
        <w:tc>
          <w:tcPr>
            <w:tcW w:w="3335" w:type="dxa"/>
            <w:tcPrChange w:id="1942" w:author="ANANDHAKRISHNAN MADATHIL REMESH" w:date="2025-04-07T20:15:00Z" w16du:dateUtc="2025-04-07T19:15:00Z">
              <w:tcPr>
                <w:tcW w:w="3340" w:type="dxa"/>
                <w:gridSpan w:val="3"/>
              </w:tcPr>
            </w:tcPrChange>
          </w:tcPr>
          <w:p w14:paraId="79D8E01C" w14:textId="0C72AB66" w:rsidR="00972488" w:rsidRPr="00972488" w:rsidRDefault="00972488">
            <w:pPr>
              <w:spacing w:line="276" w:lineRule="auto"/>
              <w:rPr>
                <w:ins w:id="1943" w:author="ANANDHAKRISHNAN MADATHIL REMESH" w:date="2025-04-07T20:02:00Z" w16du:dateUtc="2025-04-07T19:02:00Z"/>
                <w:rFonts w:ascii="Trebuchet MS" w:hAnsi="Trebuchet MS"/>
                <w:sz w:val="18"/>
                <w:szCs w:val="18"/>
                <w:rPrChange w:id="1944" w:author="ANANDHAKRISHNAN MADATHIL REMESH" w:date="2025-04-07T20:12:00Z" w16du:dateUtc="2025-04-07T19:12:00Z">
                  <w:rPr>
                    <w:ins w:id="1945" w:author="ANANDHAKRISHNAN MADATHIL REMESH" w:date="2025-04-07T20:02:00Z" w16du:dateUtc="2025-04-07T19:02:00Z"/>
                  </w:rPr>
                </w:rPrChange>
              </w:rPr>
              <w:pPrChange w:id="1946" w:author="ANANDHAKRISHNAN MADATHIL REMESH" w:date="2025-04-07T20:12:00Z" w16du:dateUtc="2025-04-07T19:12:00Z">
                <w:pPr/>
              </w:pPrChange>
            </w:pPr>
            <w:ins w:id="1947" w:author="ANANDHAKRISHNAN MADATHIL REMESH" w:date="2025-04-07T20:06:00Z" w16du:dateUtc="2025-04-07T19:06:00Z">
              <w:r w:rsidRPr="00972488">
                <w:rPr>
                  <w:rFonts w:ascii="Trebuchet MS" w:hAnsi="Trebuchet MS"/>
                  <w:sz w:val="18"/>
                  <w:szCs w:val="18"/>
                  <w:rPrChange w:id="1948" w:author="ANANDHAKRISHNAN MADATHIL REMESH" w:date="2025-04-07T20:12:00Z" w16du:dateUtc="2025-04-07T19:12:00Z">
                    <w:rPr/>
                  </w:rPrChange>
                </w:rPr>
                <w:t>Logistic Regression</w:t>
              </w:r>
            </w:ins>
            <w:ins w:id="1949" w:author="ANANDHAKRISHNAN MADATHIL REMESH" w:date="2025-04-07T20:02:00Z" w16du:dateUtc="2025-04-07T19:02:00Z">
              <w:r w:rsidRPr="00972488">
                <w:rPr>
                  <w:rFonts w:ascii="Trebuchet MS" w:hAnsi="Trebuchet MS"/>
                  <w:sz w:val="18"/>
                  <w:szCs w:val="18"/>
                  <w:rPrChange w:id="1950" w:author="ANANDHAKRISHNAN MADATHIL REMESH" w:date="2025-04-07T20:12:00Z" w16du:dateUtc="2025-04-07T19:12:00Z">
                    <w:rPr/>
                  </w:rPrChange>
                </w:rPr>
                <w:t>,</w:t>
              </w:r>
            </w:ins>
            <w:ins w:id="1951" w:author="ANANDHAKRISHNAN MADATHIL REMESH" w:date="2025-04-07T20:06:00Z" w16du:dateUtc="2025-04-07T19:06:00Z">
              <w:r w:rsidRPr="00972488">
                <w:rPr>
                  <w:rFonts w:ascii="Trebuchet MS" w:hAnsi="Trebuchet MS"/>
                  <w:sz w:val="18"/>
                  <w:szCs w:val="18"/>
                  <w:rPrChange w:id="1952" w:author="ANANDHAKRISHNAN MADATHIL REMESH" w:date="2025-04-07T20:12:00Z" w16du:dateUtc="2025-04-07T19:12:00Z">
                    <w:rPr/>
                  </w:rPrChange>
                </w:rPr>
                <w:t> </w:t>
              </w:r>
            </w:ins>
            <w:ins w:id="1953" w:author="ANANDHAKRISHNAN MADATHIL REMESH" w:date="2025-04-07T20:02:00Z" w16du:dateUtc="2025-04-07T19:02:00Z">
              <w:r w:rsidRPr="00972488">
                <w:rPr>
                  <w:rFonts w:ascii="Trebuchet MS" w:hAnsi="Trebuchet MS"/>
                  <w:sz w:val="18"/>
                  <w:szCs w:val="18"/>
                  <w:rPrChange w:id="1954" w:author="ANANDHAKRISHNAN MADATHIL REMESH" w:date="2025-04-07T20:12:00Z" w16du:dateUtc="2025-04-07T19:12:00Z">
                    <w:rPr/>
                  </w:rPrChange>
                </w:rPr>
                <w:t>RF,</w:t>
              </w:r>
            </w:ins>
            <w:ins w:id="1955" w:author="ANANDHAKRISHNAN MADATHIL REMESH" w:date="2025-04-07T20:06:00Z" w16du:dateUtc="2025-04-07T19:06:00Z">
              <w:r w:rsidRPr="00972488">
                <w:rPr>
                  <w:rFonts w:ascii="Trebuchet MS" w:hAnsi="Trebuchet MS"/>
                  <w:sz w:val="18"/>
                  <w:szCs w:val="18"/>
                  <w:rPrChange w:id="1956" w:author="ANANDHAKRISHNAN MADATHIL REMESH" w:date="2025-04-07T20:12:00Z" w16du:dateUtc="2025-04-07T19:12:00Z">
                    <w:rPr/>
                  </w:rPrChange>
                </w:rPr>
                <w:t> </w:t>
              </w:r>
            </w:ins>
            <w:proofErr w:type="spellStart"/>
            <w:ins w:id="1957" w:author="ANANDHAKRISHNAN MADATHIL REMESH" w:date="2025-04-07T20:02:00Z" w16du:dateUtc="2025-04-07T19:02:00Z">
              <w:r w:rsidRPr="00972488">
                <w:rPr>
                  <w:rFonts w:ascii="Trebuchet MS" w:hAnsi="Trebuchet MS"/>
                  <w:sz w:val="18"/>
                  <w:szCs w:val="18"/>
                  <w:rPrChange w:id="1958" w:author="ANANDHAKRISHNAN MADATHIL REMESH" w:date="2025-04-07T20:12:00Z" w16du:dateUtc="2025-04-07T19:12:00Z">
                    <w:rPr/>
                  </w:rPrChange>
                </w:rPr>
                <w:t>XGBoost</w:t>
              </w:r>
              <w:proofErr w:type="spellEnd"/>
            </w:ins>
          </w:p>
        </w:tc>
        <w:tc>
          <w:tcPr>
            <w:tcW w:w="3155" w:type="dxa"/>
            <w:tcPrChange w:id="1959" w:author="ANANDHAKRISHNAN MADATHIL REMESH" w:date="2025-04-07T20:15:00Z" w16du:dateUtc="2025-04-07T19:15:00Z">
              <w:tcPr>
                <w:tcW w:w="3150" w:type="dxa"/>
                <w:gridSpan w:val="3"/>
              </w:tcPr>
            </w:tcPrChange>
          </w:tcPr>
          <w:p w14:paraId="101A9646" w14:textId="77777777" w:rsidR="00972488" w:rsidRPr="00972488" w:rsidRDefault="00972488">
            <w:pPr>
              <w:spacing w:line="276" w:lineRule="auto"/>
              <w:rPr>
                <w:ins w:id="1960" w:author="ANANDHAKRISHNAN MADATHIL REMESH" w:date="2025-04-07T20:02:00Z" w16du:dateUtc="2025-04-07T19:02:00Z"/>
                <w:rFonts w:ascii="Trebuchet MS" w:hAnsi="Trebuchet MS"/>
                <w:sz w:val="18"/>
                <w:szCs w:val="18"/>
                <w:rPrChange w:id="1961" w:author="ANANDHAKRISHNAN MADATHIL REMESH" w:date="2025-04-07T20:12:00Z" w16du:dateUtc="2025-04-07T19:12:00Z">
                  <w:rPr>
                    <w:ins w:id="1962" w:author="ANANDHAKRISHNAN MADATHIL REMESH" w:date="2025-04-07T20:02:00Z" w16du:dateUtc="2025-04-07T19:02:00Z"/>
                  </w:rPr>
                </w:rPrChange>
              </w:rPr>
              <w:pPrChange w:id="1963" w:author="ANANDHAKRISHNAN MADATHIL REMESH" w:date="2025-04-07T20:15:00Z" w16du:dateUtc="2025-04-07T19:15:00Z">
                <w:pPr/>
              </w:pPrChange>
            </w:pPr>
            <w:ins w:id="1964" w:author="ANANDHAKRISHNAN MADATHIL REMESH" w:date="2025-04-07T20:02:00Z" w16du:dateUtc="2025-04-07T19:02:00Z">
              <w:r w:rsidRPr="00972488">
                <w:rPr>
                  <w:rFonts w:ascii="Trebuchet MS" w:hAnsi="Trebuchet MS"/>
                  <w:sz w:val="18"/>
                  <w:szCs w:val="18"/>
                  <w:rPrChange w:id="1965" w:author="ANANDHAKRISHNAN MADATHIL REMESH" w:date="2025-04-07T20:12:00Z" w16du:dateUtc="2025-04-07T19:12:00Z">
                    <w:rPr/>
                  </w:rPrChange>
                </w:rPr>
                <w:t>RF had AUC of 0.932; suitable for structured urban flood risk prediction</w:t>
              </w:r>
            </w:ins>
          </w:p>
        </w:tc>
        <w:tc>
          <w:tcPr>
            <w:tcW w:w="3306" w:type="dxa"/>
            <w:tcPrChange w:id="1966" w:author="ANANDHAKRISHNAN MADATHIL REMESH" w:date="2025-04-07T20:15:00Z" w16du:dateUtc="2025-04-07T19:15:00Z">
              <w:tcPr>
                <w:tcW w:w="3306" w:type="dxa"/>
                <w:gridSpan w:val="3"/>
              </w:tcPr>
            </w:tcPrChange>
          </w:tcPr>
          <w:p w14:paraId="6703B7E5" w14:textId="77777777" w:rsidR="00972488" w:rsidRPr="00972488" w:rsidRDefault="00972488">
            <w:pPr>
              <w:spacing w:line="276" w:lineRule="auto"/>
              <w:rPr>
                <w:ins w:id="1967" w:author="ANANDHAKRISHNAN MADATHIL REMESH" w:date="2025-04-07T20:02:00Z" w16du:dateUtc="2025-04-07T19:02:00Z"/>
                <w:rFonts w:ascii="Trebuchet MS" w:hAnsi="Trebuchet MS"/>
                <w:sz w:val="18"/>
                <w:szCs w:val="18"/>
                <w:rPrChange w:id="1968" w:author="ANANDHAKRISHNAN MADATHIL REMESH" w:date="2025-04-07T20:12:00Z" w16du:dateUtc="2025-04-07T19:12:00Z">
                  <w:rPr>
                    <w:ins w:id="1969" w:author="ANANDHAKRISHNAN MADATHIL REMESH" w:date="2025-04-07T20:02:00Z" w16du:dateUtc="2025-04-07T19:02:00Z"/>
                  </w:rPr>
                </w:rPrChange>
              </w:rPr>
              <w:pPrChange w:id="1970" w:author="ANANDHAKRISHNAN MADATHIL REMESH" w:date="2025-04-07T20:15:00Z" w16du:dateUtc="2025-04-07T19:15:00Z">
                <w:pPr/>
              </w:pPrChange>
            </w:pPr>
            <w:ins w:id="1971" w:author="ANANDHAKRISHNAN MADATHIL REMESH" w:date="2025-04-07T20:02:00Z" w16du:dateUtc="2025-04-07T19:02:00Z">
              <w:r w:rsidRPr="00972488">
                <w:rPr>
                  <w:rFonts w:ascii="Trebuchet MS" w:hAnsi="Trebuchet MS"/>
                  <w:sz w:val="18"/>
                  <w:szCs w:val="18"/>
                  <w:rPrChange w:id="1972" w:author="ANANDHAKRISHNAN MADATHIL REMESH" w:date="2025-04-07T20:12:00Z" w16du:dateUtc="2025-04-07T19:12:00Z">
                    <w:rPr/>
                  </w:rPrChange>
                </w:rPr>
                <w:t>Logistic regression underperformed; ensemble models required more fine-tuning</w:t>
              </w:r>
            </w:ins>
          </w:p>
        </w:tc>
      </w:tr>
      <w:tr w:rsidR="00972488" w14:paraId="715BF573" w14:textId="77777777" w:rsidTr="00972488">
        <w:tblPrEx>
          <w:tblPrExChange w:id="1973" w:author="ANANDHAKRISHNAN MADATHIL REMESH" w:date="2025-04-07T20:15:00Z" w16du:dateUtc="2025-04-07T19:15:00Z">
            <w:tblPrEx>
              <w:tblInd w:w="-815" w:type="dxa"/>
            </w:tblPrEx>
          </w:tblPrExChange>
        </w:tblPrEx>
        <w:trPr>
          <w:trHeight w:val="588"/>
          <w:ins w:id="1974" w:author="ANANDHAKRISHNAN MADATHIL REMESH" w:date="2025-04-07T20:02:00Z"/>
          <w:trPrChange w:id="1975" w:author="ANANDHAKRISHNAN MADATHIL REMESH" w:date="2025-04-07T20:15:00Z" w16du:dateUtc="2025-04-07T19:15:00Z">
            <w:trPr>
              <w:gridBefore w:val="3"/>
              <w:trHeight w:val="588"/>
            </w:trPr>
          </w:trPrChange>
        </w:trPr>
        <w:tc>
          <w:tcPr>
            <w:tcW w:w="1610" w:type="dxa"/>
            <w:tcPrChange w:id="1976" w:author="ANANDHAKRISHNAN MADATHIL REMESH" w:date="2025-04-07T20:15:00Z" w16du:dateUtc="2025-04-07T19:15:00Z">
              <w:tcPr>
                <w:tcW w:w="1610" w:type="dxa"/>
                <w:gridSpan w:val="2"/>
              </w:tcPr>
            </w:tcPrChange>
          </w:tcPr>
          <w:p w14:paraId="27F3CBE9" w14:textId="77777777" w:rsidR="00972488" w:rsidRPr="00972488" w:rsidRDefault="00972488">
            <w:pPr>
              <w:spacing w:line="276" w:lineRule="auto"/>
              <w:rPr>
                <w:ins w:id="1977" w:author="ANANDHAKRISHNAN MADATHIL REMESH" w:date="2025-04-07T20:02:00Z" w16du:dateUtc="2025-04-07T19:02:00Z"/>
                <w:rFonts w:ascii="Trebuchet MS" w:hAnsi="Trebuchet MS"/>
                <w:sz w:val="18"/>
                <w:szCs w:val="18"/>
                <w:rPrChange w:id="1978" w:author="ANANDHAKRISHNAN MADATHIL REMESH" w:date="2025-04-07T20:12:00Z" w16du:dateUtc="2025-04-07T19:12:00Z">
                  <w:rPr>
                    <w:ins w:id="1979" w:author="ANANDHAKRISHNAN MADATHIL REMESH" w:date="2025-04-07T20:02:00Z" w16du:dateUtc="2025-04-07T19:02:00Z"/>
                  </w:rPr>
                </w:rPrChange>
              </w:rPr>
              <w:pPrChange w:id="1980" w:author="ANANDHAKRISHNAN MADATHIL REMESH" w:date="2025-04-07T20:15:00Z" w16du:dateUtc="2025-04-07T19:15:00Z">
                <w:pPr/>
              </w:pPrChange>
            </w:pPr>
            <w:ins w:id="1981" w:author="ANANDHAKRISHNAN MADATHIL REMESH" w:date="2025-04-07T20:02:00Z" w16du:dateUtc="2025-04-07T19:02:00Z">
              <w:r w:rsidRPr="00972488">
                <w:rPr>
                  <w:rFonts w:ascii="Trebuchet MS" w:hAnsi="Trebuchet MS"/>
                  <w:sz w:val="18"/>
                  <w:szCs w:val="18"/>
                  <w:rPrChange w:id="1982" w:author="ANANDHAKRISHNAN MADATHIL REMESH" w:date="2025-04-07T20:12:00Z" w16du:dateUtc="2025-04-07T19:12:00Z">
                    <w:rPr/>
                  </w:rPrChange>
                </w:rPr>
                <w:t>Nearing et al. (2024)</w:t>
              </w:r>
            </w:ins>
          </w:p>
        </w:tc>
        <w:tc>
          <w:tcPr>
            <w:tcW w:w="3335" w:type="dxa"/>
            <w:tcPrChange w:id="1983" w:author="ANANDHAKRISHNAN MADATHIL REMESH" w:date="2025-04-07T20:15:00Z" w16du:dateUtc="2025-04-07T19:15:00Z">
              <w:tcPr>
                <w:tcW w:w="4111" w:type="dxa"/>
                <w:gridSpan w:val="4"/>
              </w:tcPr>
            </w:tcPrChange>
          </w:tcPr>
          <w:p w14:paraId="4EE27E76" w14:textId="77777777" w:rsidR="00972488" w:rsidRPr="00972488" w:rsidRDefault="00972488">
            <w:pPr>
              <w:spacing w:line="276" w:lineRule="auto"/>
              <w:rPr>
                <w:ins w:id="1984" w:author="ANANDHAKRISHNAN MADATHIL REMESH" w:date="2025-04-07T20:02:00Z" w16du:dateUtc="2025-04-07T19:02:00Z"/>
                <w:rFonts w:ascii="Trebuchet MS" w:hAnsi="Trebuchet MS"/>
                <w:sz w:val="18"/>
                <w:szCs w:val="18"/>
                <w:rPrChange w:id="1985" w:author="ANANDHAKRISHNAN MADATHIL REMESH" w:date="2025-04-07T20:12:00Z" w16du:dateUtc="2025-04-07T19:12:00Z">
                  <w:rPr>
                    <w:ins w:id="1986" w:author="ANANDHAKRISHNAN MADATHIL REMESH" w:date="2025-04-07T20:02:00Z" w16du:dateUtc="2025-04-07T19:02:00Z"/>
                  </w:rPr>
                </w:rPrChange>
              </w:rPr>
              <w:pPrChange w:id="1987" w:author="ANANDHAKRISHNAN MADATHIL REMESH" w:date="2025-04-07T20:15:00Z" w16du:dateUtc="2025-04-07T19:15:00Z">
                <w:pPr/>
              </w:pPrChange>
            </w:pPr>
            <w:proofErr w:type="spellStart"/>
            <w:ins w:id="1988" w:author="ANANDHAKRISHNAN MADATHIL REMESH" w:date="2025-04-07T20:02:00Z" w16du:dateUtc="2025-04-07T19:02:00Z">
              <w:r w:rsidRPr="00972488">
                <w:rPr>
                  <w:rFonts w:ascii="Trebuchet MS" w:hAnsi="Trebuchet MS"/>
                  <w:sz w:val="18"/>
                  <w:szCs w:val="18"/>
                  <w:rPrChange w:id="1989" w:author="ANANDHAKRISHNAN MADATHIL REMESH" w:date="2025-04-07T20:12:00Z" w16du:dateUtc="2025-04-07T19:12:00Z">
                    <w:rPr/>
                  </w:rPrChange>
                </w:rPr>
                <w:t>GloFAS</w:t>
              </w:r>
              <w:proofErr w:type="spellEnd"/>
              <w:r w:rsidRPr="00972488">
                <w:rPr>
                  <w:rFonts w:ascii="Trebuchet MS" w:hAnsi="Trebuchet MS"/>
                  <w:sz w:val="18"/>
                  <w:szCs w:val="18"/>
                  <w:rPrChange w:id="1990" w:author="ANANDHAKRISHNAN MADATHIL REMESH" w:date="2025-04-07T20:12:00Z" w16du:dateUtc="2025-04-07T19:12:00Z">
                    <w:rPr/>
                  </w:rPrChange>
                </w:rPr>
                <w:t xml:space="preserve"> (Hydrological model)</w:t>
              </w:r>
            </w:ins>
          </w:p>
        </w:tc>
        <w:tc>
          <w:tcPr>
            <w:tcW w:w="3155" w:type="dxa"/>
            <w:tcPrChange w:id="1991" w:author="ANANDHAKRISHNAN MADATHIL REMESH" w:date="2025-04-07T20:15:00Z" w16du:dateUtc="2025-04-07T19:15:00Z">
              <w:tcPr>
                <w:tcW w:w="2379" w:type="dxa"/>
                <w:gridSpan w:val="2"/>
              </w:tcPr>
            </w:tcPrChange>
          </w:tcPr>
          <w:p w14:paraId="621A6662" w14:textId="77777777" w:rsidR="00972488" w:rsidRPr="00972488" w:rsidRDefault="00972488">
            <w:pPr>
              <w:spacing w:line="276" w:lineRule="auto"/>
              <w:rPr>
                <w:ins w:id="1992" w:author="ANANDHAKRISHNAN MADATHIL REMESH" w:date="2025-04-07T20:02:00Z" w16du:dateUtc="2025-04-07T19:02:00Z"/>
                <w:rFonts w:ascii="Trebuchet MS" w:hAnsi="Trebuchet MS"/>
                <w:sz w:val="18"/>
                <w:szCs w:val="18"/>
                <w:rPrChange w:id="1993" w:author="ANANDHAKRISHNAN MADATHIL REMESH" w:date="2025-04-07T20:12:00Z" w16du:dateUtc="2025-04-07T19:12:00Z">
                  <w:rPr>
                    <w:ins w:id="1994" w:author="ANANDHAKRISHNAN MADATHIL REMESH" w:date="2025-04-07T20:02:00Z" w16du:dateUtc="2025-04-07T19:02:00Z"/>
                  </w:rPr>
                </w:rPrChange>
              </w:rPr>
              <w:pPrChange w:id="1995" w:author="ANANDHAKRISHNAN MADATHIL REMESH" w:date="2025-04-07T20:15:00Z" w16du:dateUtc="2025-04-07T19:15:00Z">
                <w:pPr/>
              </w:pPrChange>
            </w:pPr>
            <w:ins w:id="1996" w:author="ANANDHAKRISHNAN MADATHIL REMESH" w:date="2025-04-07T20:02:00Z" w16du:dateUtc="2025-04-07T19:02:00Z">
              <w:r w:rsidRPr="00972488">
                <w:rPr>
                  <w:rFonts w:ascii="Trebuchet MS" w:hAnsi="Trebuchet MS"/>
                  <w:sz w:val="18"/>
                  <w:szCs w:val="18"/>
                  <w:rPrChange w:id="1997" w:author="ANANDHAKRISHNAN MADATHIL REMESH" w:date="2025-04-07T20:12:00Z" w16du:dateUtc="2025-04-07T19:12:00Z">
                    <w:rPr/>
                  </w:rPrChange>
                </w:rPr>
                <w:t>Effective for broad-scale flood forecasting and global alert systems</w:t>
              </w:r>
            </w:ins>
          </w:p>
        </w:tc>
        <w:tc>
          <w:tcPr>
            <w:tcW w:w="3306" w:type="dxa"/>
            <w:tcPrChange w:id="1998" w:author="ANANDHAKRISHNAN MADATHIL REMESH" w:date="2025-04-07T20:15:00Z" w16du:dateUtc="2025-04-07T19:15:00Z">
              <w:tcPr>
                <w:tcW w:w="3306" w:type="dxa"/>
                <w:gridSpan w:val="3"/>
              </w:tcPr>
            </w:tcPrChange>
          </w:tcPr>
          <w:p w14:paraId="29D69E8F" w14:textId="77777777" w:rsidR="00972488" w:rsidRPr="00972488" w:rsidRDefault="00972488">
            <w:pPr>
              <w:spacing w:line="276" w:lineRule="auto"/>
              <w:rPr>
                <w:ins w:id="1999" w:author="ANANDHAKRISHNAN MADATHIL REMESH" w:date="2025-04-07T20:02:00Z" w16du:dateUtc="2025-04-07T19:02:00Z"/>
                <w:rFonts w:ascii="Trebuchet MS" w:hAnsi="Trebuchet MS"/>
                <w:sz w:val="18"/>
                <w:szCs w:val="18"/>
                <w:rPrChange w:id="2000" w:author="ANANDHAKRISHNAN MADATHIL REMESH" w:date="2025-04-07T20:12:00Z" w16du:dateUtc="2025-04-07T19:12:00Z">
                  <w:rPr>
                    <w:ins w:id="2001" w:author="ANANDHAKRISHNAN MADATHIL REMESH" w:date="2025-04-07T20:02:00Z" w16du:dateUtc="2025-04-07T19:02:00Z"/>
                  </w:rPr>
                </w:rPrChange>
              </w:rPr>
              <w:pPrChange w:id="2002" w:author="ANANDHAKRISHNAN MADATHIL REMESH" w:date="2025-04-07T20:16:00Z" w16du:dateUtc="2025-04-07T19:16:00Z">
                <w:pPr/>
              </w:pPrChange>
            </w:pPr>
            <w:ins w:id="2003" w:author="ANANDHAKRISHNAN MADATHIL REMESH" w:date="2025-04-07T20:02:00Z" w16du:dateUtc="2025-04-07T19:02:00Z">
              <w:r w:rsidRPr="00972488">
                <w:rPr>
                  <w:rFonts w:ascii="Trebuchet MS" w:hAnsi="Trebuchet MS"/>
                  <w:sz w:val="18"/>
                  <w:szCs w:val="18"/>
                  <w:rPrChange w:id="2004" w:author="ANANDHAKRISHNAN MADATHIL REMESH" w:date="2025-04-07T20:12:00Z" w16du:dateUtc="2025-04-07T19:12:00Z">
                    <w:rPr/>
                  </w:rPrChange>
                </w:rPr>
                <w:t>Less adaptable for local forecasting; cannot integrate unstructured data like imagery</w:t>
              </w:r>
            </w:ins>
          </w:p>
        </w:tc>
      </w:tr>
    </w:tbl>
    <w:p w14:paraId="18ECB22E" w14:textId="77777777" w:rsidR="00972488" w:rsidRPr="00D02CED" w:rsidRDefault="00972488">
      <w:pPr>
        <w:pStyle w:val="p1"/>
        <w:spacing w:line="276" w:lineRule="auto"/>
        <w:rPr>
          <w:ins w:id="2005" w:author="ANANDHAKRISHNAN MADATHIL REMESH" w:date="2025-04-03T12:55:00Z" w16du:dateUtc="2025-04-03T11:55:00Z"/>
          <w:rFonts w:ascii="Trebuchet MS" w:hAnsi="Trebuchet MS"/>
          <w:rPrChange w:id="2006" w:author="ANANDHAKRISHNAN MADATHIL REMESH" w:date="2025-04-03T12:55:00Z" w16du:dateUtc="2025-04-03T11:55:00Z">
            <w:rPr>
              <w:ins w:id="2007" w:author="ANANDHAKRISHNAN MADATHIL REMESH" w:date="2025-04-03T12:55:00Z" w16du:dateUtc="2025-04-03T11:55:00Z"/>
            </w:rPr>
          </w:rPrChange>
        </w:rPr>
        <w:pPrChange w:id="2008" w:author="ANANDHAKRISHNAN MADATHIL REMESH" w:date="2025-04-07T20:12:00Z" w16du:dateUtc="2025-04-07T19:12:00Z">
          <w:pPr>
            <w:pStyle w:val="p1"/>
          </w:pPr>
        </w:pPrChange>
      </w:pPr>
    </w:p>
    <w:p w14:paraId="5D103AE1" w14:textId="77777777" w:rsidR="00D02CED" w:rsidRPr="00272B1A" w:rsidRDefault="00D02CED" w:rsidP="005D711B">
      <w:pPr>
        <w:pStyle w:val="NormalWeb"/>
        <w:spacing w:line="276" w:lineRule="auto"/>
        <w:rPr>
          <w:ins w:id="2009" w:author="ANANDHAKRISHNAN MADATHIL REMESH" w:date="2025-03-27T00:02:00Z" w16du:dateUtc="2025-03-27T00:02:00Z"/>
          <w:rFonts w:ascii="Trebuchet MS" w:hAnsi="Trebuchet MS"/>
          <w:color w:val="000000"/>
        </w:rPr>
      </w:pPr>
    </w:p>
    <w:p w14:paraId="4B30F145" w14:textId="77777777" w:rsidR="009354C8" w:rsidRPr="00272B1A" w:rsidRDefault="009354C8">
      <w:pPr>
        <w:pStyle w:val="Heading2"/>
        <w:rPr>
          <w:ins w:id="2010" w:author="ANANDHAKRISHNAN MADATHIL REMESH" w:date="2025-03-27T00:02:00Z" w16du:dateUtc="2025-03-27T00:02:00Z"/>
        </w:rPr>
        <w:pPrChange w:id="2011" w:author="ANANDHAKRISHNAN MADATHIL REMESH" w:date="2025-03-27T00:09:00Z" w16du:dateUtc="2025-03-27T00:09:00Z">
          <w:pPr>
            <w:pStyle w:val="Heading5"/>
          </w:pPr>
        </w:pPrChange>
      </w:pPr>
      <w:bookmarkStart w:id="2012" w:name="_Toc193925007"/>
      <w:bookmarkStart w:id="2013" w:name="_Toc195466517"/>
      <w:ins w:id="2014" w:author="ANANDHAKRISHNAN MADATHIL REMESH" w:date="2025-03-27T00:02:00Z" w16du:dateUtc="2025-03-27T00:02:00Z">
        <w:r w:rsidRPr="00272B1A">
          <w:rPr>
            <w:bCs w:val="0"/>
          </w:rPr>
          <w:t>Summary and Implications</w:t>
        </w:r>
        <w:bookmarkEnd w:id="2012"/>
        <w:bookmarkEnd w:id="2013"/>
      </w:ins>
    </w:p>
    <w:p w14:paraId="2FA4BD28" w14:textId="77777777" w:rsidR="009354C8" w:rsidRPr="00272B1A" w:rsidRDefault="009354C8">
      <w:pPr>
        <w:pStyle w:val="NormalWeb"/>
        <w:spacing w:line="276" w:lineRule="auto"/>
        <w:jc w:val="both"/>
        <w:rPr>
          <w:ins w:id="2015" w:author="ANANDHAKRISHNAN MADATHIL REMESH" w:date="2025-03-27T00:02:00Z" w16du:dateUtc="2025-03-27T00:02:00Z"/>
          <w:rFonts w:ascii="Trebuchet MS" w:hAnsi="Trebuchet MS"/>
          <w:color w:val="000000"/>
        </w:rPr>
        <w:pPrChange w:id="2016" w:author="ANANDHAKRISHNAN MADATHIL REMESH" w:date="2025-04-11T19:53:00Z" w16du:dateUtc="2025-04-11T18:53:00Z">
          <w:pPr>
            <w:pStyle w:val="NormalWeb"/>
            <w:spacing w:line="276" w:lineRule="auto"/>
          </w:pPr>
        </w:pPrChange>
      </w:pPr>
      <w:ins w:id="2017" w:author="ANANDHAKRISHNAN MADATHIL REMESH" w:date="2025-03-27T00:02:00Z" w16du:dateUtc="2025-03-27T00:02:00Z">
        <w:r w:rsidRPr="00272B1A">
          <w:rPr>
            <w:rFonts w:ascii="Trebuchet MS" w:hAnsi="Trebuchet MS"/>
            <w:color w:val="000000"/>
          </w:rPr>
          <w:t>The literature review highlights the evolution of flood prediction from traditional hydrological models to advanced AI-driven forecasting systems. Traditional models, while useful, lack the adaptability and precision of machine learning approaches. ML and deep learning models, particularly those leveraging remote sensing data, have significantly improved flood forecasting accuracy. However, challenges such as model interpretability, computational efficiency, and data availability remain areas for further exploration.</w:t>
        </w:r>
      </w:ins>
    </w:p>
    <w:p w14:paraId="3DFF0F1B" w14:textId="32D033B9" w:rsidR="009354C8" w:rsidRPr="00172E94" w:rsidRDefault="009354C8">
      <w:pPr>
        <w:pStyle w:val="NormalWeb"/>
        <w:spacing w:line="276" w:lineRule="auto"/>
        <w:jc w:val="both"/>
        <w:rPr>
          <w:ins w:id="2018" w:author="ANANDHAKRISHNAN MADATHIL REMESH" w:date="2025-03-27T00:02:00Z" w16du:dateUtc="2025-03-27T00:02:00Z"/>
          <w:rFonts w:ascii="Trebuchet MS" w:hAnsi="Trebuchet MS"/>
          <w:color w:val="000000"/>
          <w:rPrChange w:id="2019" w:author="ANANDHAKRISHNAN MADATHIL REMESH" w:date="2025-04-07T20:18:00Z" w16du:dateUtc="2025-04-07T19:18:00Z">
            <w:rPr>
              <w:ins w:id="2020" w:author="ANANDHAKRISHNAN MADATHIL REMESH" w:date="2025-03-27T00:02:00Z" w16du:dateUtc="2025-03-27T00:02:00Z"/>
              <w:rFonts w:ascii="Trebuchet MS" w:hAnsi="Trebuchet MS"/>
            </w:rPr>
          </w:rPrChange>
        </w:rPr>
        <w:pPrChange w:id="2021" w:author="ANANDHAKRISHNAN MADATHIL REMESH" w:date="2025-04-11T19:53:00Z" w16du:dateUtc="2025-04-11T18:53:00Z">
          <w:pPr>
            <w:spacing w:line="276" w:lineRule="auto"/>
          </w:pPr>
        </w:pPrChange>
      </w:pPr>
      <w:ins w:id="2022" w:author="ANANDHAKRISHNAN MADATHIL REMESH" w:date="2025-03-27T00:02:00Z" w16du:dateUtc="2025-03-27T00:02:00Z">
        <w:r w:rsidRPr="00272B1A">
          <w:rPr>
            <w:rFonts w:ascii="Trebuchet MS" w:hAnsi="Trebuchet MS"/>
            <w:color w:val="000000"/>
          </w:rPr>
          <w:t xml:space="preserve">This research contributes to the field by integrating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and Random Forest models for structured flood prediction and U-Net deep learning models for flood extent mapping. By leveraging AI and geospatial data, this study aims to enhance real-time flood forecasting capabilities and disaster preparedness. The findings from this literature review provide a foundation for developing a comprehensive methodology, which will be explored in the next chapter.</w:t>
        </w:r>
      </w:ins>
    </w:p>
    <w:p w14:paraId="7CF34769" w14:textId="71FB516F" w:rsidR="009354C8" w:rsidRPr="00272B1A" w:rsidRDefault="009354C8">
      <w:pPr>
        <w:pStyle w:val="Heading1"/>
        <w:spacing w:before="960" w:after="960"/>
        <w:rPr>
          <w:ins w:id="2023" w:author="ANANDHAKRISHNAN MADATHIL REMESH" w:date="2025-03-27T00:02:00Z" w16du:dateUtc="2025-03-27T00:02:00Z"/>
        </w:rPr>
        <w:pPrChange w:id="2024" w:author="ANANDHAKRISHNAN MADATHIL REMESH" w:date="2025-03-27T00:10:00Z" w16du:dateUtc="2025-03-27T00:10:00Z">
          <w:pPr>
            <w:pStyle w:val="Title"/>
          </w:pPr>
        </w:pPrChange>
      </w:pPr>
      <w:bookmarkStart w:id="2025" w:name="_Toc193925008"/>
      <w:bookmarkStart w:id="2026" w:name="_Toc195466518"/>
      <w:ins w:id="2027" w:author="ANANDHAKRISHNAN MADATHIL REMESH" w:date="2025-03-27T00:02:00Z" w16du:dateUtc="2025-03-27T00:02:00Z">
        <w:r w:rsidRPr="00272B1A">
          <w:rPr>
            <w:bCs w:val="0"/>
          </w:rPr>
          <w:lastRenderedPageBreak/>
          <w:t>METHODOLGY</w:t>
        </w:r>
        <w:bookmarkEnd w:id="2025"/>
        <w:bookmarkEnd w:id="2026"/>
      </w:ins>
    </w:p>
    <w:p w14:paraId="1C0787B9" w14:textId="77777777" w:rsidR="009354C8" w:rsidRPr="00272B1A" w:rsidRDefault="009354C8">
      <w:pPr>
        <w:pStyle w:val="NormalWeb"/>
        <w:spacing w:line="276" w:lineRule="auto"/>
        <w:jc w:val="both"/>
        <w:rPr>
          <w:ins w:id="2028" w:author="ANANDHAKRISHNAN MADATHIL REMESH" w:date="2025-03-27T00:02:00Z" w16du:dateUtc="2025-03-27T00:02:00Z"/>
          <w:rFonts w:ascii="Trebuchet MS" w:hAnsi="Trebuchet MS"/>
          <w:color w:val="000000"/>
        </w:rPr>
        <w:pPrChange w:id="2029" w:author="ANANDHAKRISHNAN MADATHIL REMESH" w:date="2025-04-11T19:54:00Z" w16du:dateUtc="2025-04-11T18:54:00Z">
          <w:pPr>
            <w:pStyle w:val="NormalWeb"/>
            <w:spacing w:line="276" w:lineRule="auto"/>
          </w:pPr>
        </w:pPrChange>
      </w:pPr>
      <w:ins w:id="2030" w:author="ANANDHAKRISHNAN MADATHIL REMESH" w:date="2025-03-27T00:02:00Z" w16du:dateUtc="2025-03-27T00:02:00Z">
        <w:r w:rsidRPr="00272B1A">
          <w:rPr>
            <w:rFonts w:ascii="Trebuchet MS" w:hAnsi="Trebuchet MS"/>
            <w:color w:val="000000"/>
          </w:rPr>
          <w:t>This chapter outlines the methodological approach used to develop an AI-driven flood prediction and mapping system. The study integrates both</w:t>
        </w:r>
        <w:r w:rsidRPr="00272B1A">
          <w:rPr>
            <w:rStyle w:val="apple-converted-space"/>
            <w:rFonts w:ascii="Trebuchet MS" w:hAnsi="Trebuchet MS"/>
            <w:color w:val="000000"/>
          </w:rPr>
          <w:t> </w:t>
        </w:r>
        <w:r w:rsidRPr="00272B1A">
          <w:rPr>
            <w:rStyle w:val="Strong"/>
            <w:rFonts w:ascii="Trebuchet MS" w:eastAsiaTheme="majorEastAsia" w:hAnsi="Trebuchet MS"/>
            <w:b w:val="0"/>
            <w:bCs w:val="0"/>
            <w:color w:val="000000"/>
          </w:rPr>
          <w:t>structured data-based machine learning models (</w:t>
        </w:r>
        <w:proofErr w:type="spellStart"/>
        <w:r w:rsidRPr="00272B1A">
          <w:rPr>
            <w:rStyle w:val="Strong"/>
            <w:rFonts w:ascii="Trebuchet MS" w:eastAsiaTheme="majorEastAsia" w:hAnsi="Trebuchet MS"/>
            <w:b w:val="0"/>
            <w:bCs w:val="0"/>
            <w:color w:val="000000"/>
          </w:rPr>
          <w:t>XGBoost</w:t>
        </w:r>
        <w:proofErr w:type="spellEnd"/>
        <w:r w:rsidRPr="00272B1A">
          <w:rPr>
            <w:rStyle w:val="Strong"/>
            <w:rFonts w:ascii="Trebuchet MS" w:eastAsiaTheme="majorEastAsia" w:hAnsi="Trebuchet MS"/>
            <w:b w:val="0"/>
            <w:bCs w:val="0"/>
            <w:color w:val="000000"/>
          </w:rPr>
          <w:t xml:space="preserve"> &amp; Random Forest)</w:t>
        </w:r>
        <w:r w:rsidRPr="00272B1A">
          <w:rPr>
            <w:rStyle w:val="apple-converted-space"/>
            <w:rFonts w:ascii="Trebuchet MS" w:hAnsi="Trebuchet MS"/>
            <w:color w:val="000000"/>
          </w:rPr>
          <w:t> </w:t>
        </w:r>
        <w:r w:rsidRPr="00272B1A">
          <w:rPr>
            <w:rFonts w:ascii="Trebuchet MS" w:hAnsi="Trebuchet MS"/>
            <w:color w:val="000000"/>
          </w:rPr>
          <w:t>and</w:t>
        </w:r>
        <w:r w:rsidRPr="00272B1A">
          <w:rPr>
            <w:rStyle w:val="apple-converted-space"/>
            <w:rFonts w:ascii="Trebuchet MS" w:hAnsi="Trebuchet MS"/>
            <w:color w:val="000000"/>
          </w:rPr>
          <w:t> </w:t>
        </w:r>
        <w:r w:rsidRPr="00272B1A">
          <w:rPr>
            <w:rStyle w:val="Strong"/>
            <w:rFonts w:ascii="Trebuchet MS" w:eastAsiaTheme="majorEastAsia" w:hAnsi="Trebuchet MS"/>
            <w:b w:val="0"/>
            <w:bCs w:val="0"/>
            <w:color w:val="000000"/>
          </w:rPr>
          <w:t>unstructured data-based deep learning (U-Net segmentation for flood mapping)</w:t>
        </w:r>
        <w:r w:rsidRPr="00272B1A">
          <w:rPr>
            <w:rFonts w:ascii="Trebuchet MS" w:hAnsi="Trebuchet MS"/>
            <w:color w:val="000000"/>
          </w:rPr>
          <w:t>. The methodology is structured to ensure that the research objectives are met while maintaining scientific rigor and reproducibility. This chapter covers</w:t>
        </w:r>
        <w:r w:rsidRPr="00272B1A">
          <w:rPr>
            <w:rStyle w:val="apple-converted-space"/>
            <w:rFonts w:ascii="Trebuchet MS" w:hAnsi="Trebuchet MS"/>
            <w:color w:val="000000"/>
          </w:rPr>
          <w:t> </w:t>
        </w:r>
        <w:r w:rsidRPr="00272B1A">
          <w:rPr>
            <w:rStyle w:val="Strong"/>
            <w:rFonts w:ascii="Trebuchet MS" w:eastAsiaTheme="majorEastAsia" w:hAnsi="Trebuchet MS"/>
            <w:b w:val="0"/>
            <w:bCs w:val="0"/>
            <w:color w:val="000000"/>
          </w:rPr>
          <w:t>data collection, preprocessing, model development, evaluation metrics, and system deployment</w:t>
        </w:r>
        <w:r w:rsidRPr="00272B1A">
          <w:rPr>
            <w:rStyle w:val="apple-converted-space"/>
            <w:rFonts w:ascii="Trebuchet MS" w:hAnsi="Trebuchet MS"/>
            <w:color w:val="000000"/>
          </w:rPr>
          <w:t> </w:t>
        </w:r>
        <w:r w:rsidRPr="00272B1A">
          <w:rPr>
            <w:rFonts w:ascii="Trebuchet MS" w:hAnsi="Trebuchet MS"/>
            <w:color w:val="000000"/>
          </w:rPr>
          <w:t>to justify the research design and its effectiveness in answering the research questions.</w:t>
        </w:r>
      </w:ins>
    </w:p>
    <w:p w14:paraId="46719835" w14:textId="0871FCC0" w:rsidR="009354C8" w:rsidRPr="003F6BCD" w:rsidRDefault="009354C8">
      <w:pPr>
        <w:pStyle w:val="Heading2"/>
        <w:rPr>
          <w:ins w:id="2031" w:author="ANANDHAKRISHNAN MADATHIL REMESH" w:date="2025-03-27T00:02:00Z" w16du:dateUtc="2025-03-27T00:02:00Z"/>
        </w:rPr>
        <w:pPrChange w:id="2032" w:author="ANANDHAKRISHNAN MADATHIL REMESH" w:date="2025-04-01T12:15:00Z" w16du:dateUtc="2025-04-01T11:15:00Z">
          <w:pPr>
            <w:spacing w:line="276" w:lineRule="auto"/>
          </w:pPr>
        </w:pPrChange>
      </w:pPr>
      <w:bookmarkStart w:id="2033" w:name="_Toc193916134"/>
      <w:bookmarkStart w:id="2034" w:name="_Toc193925009"/>
      <w:bookmarkStart w:id="2035" w:name="_Toc195466519"/>
      <w:ins w:id="2036" w:author="ANANDHAKRISHNAN MADATHIL REMESH" w:date="2025-03-27T00:02:00Z" w16du:dateUtc="2025-03-27T00:02:00Z">
        <w:r w:rsidRPr="00272B1A">
          <w:rPr>
            <w:bCs w:val="0"/>
          </w:rPr>
          <w:t>Research Design and Rationale</w:t>
        </w:r>
        <w:bookmarkEnd w:id="2033"/>
        <w:bookmarkEnd w:id="2034"/>
        <w:bookmarkEnd w:id="2035"/>
      </w:ins>
    </w:p>
    <w:p w14:paraId="0EE8F95B" w14:textId="77777777" w:rsidR="009354C8" w:rsidRPr="00272B1A" w:rsidRDefault="009354C8">
      <w:pPr>
        <w:spacing w:before="100" w:beforeAutospacing="1" w:after="100" w:afterAutospacing="1" w:line="276" w:lineRule="auto"/>
        <w:jc w:val="both"/>
        <w:rPr>
          <w:ins w:id="2037" w:author="ANANDHAKRISHNAN MADATHIL REMESH" w:date="2025-03-27T00:02:00Z" w16du:dateUtc="2025-03-27T00:02:00Z"/>
          <w:rFonts w:ascii="Trebuchet MS" w:hAnsi="Trebuchet MS"/>
          <w:color w:val="000000"/>
        </w:rPr>
        <w:pPrChange w:id="2038" w:author="ANANDHAKRISHNAN MADATHIL REMESH" w:date="2025-04-11T19:54:00Z" w16du:dateUtc="2025-04-11T18:54:00Z">
          <w:pPr>
            <w:spacing w:before="100" w:beforeAutospacing="1" w:after="100" w:afterAutospacing="1" w:line="276" w:lineRule="auto"/>
          </w:pPr>
        </w:pPrChange>
      </w:pPr>
      <w:ins w:id="2039" w:author="ANANDHAKRISHNAN MADATHIL REMESH" w:date="2025-03-27T00:02:00Z" w16du:dateUtc="2025-03-27T00:02:00Z">
        <w:r w:rsidRPr="00272B1A">
          <w:rPr>
            <w:rFonts w:ascii="Trebuchet MS" w:hAnsi="Trebuchet MS"/>
            <w:color w:val="000000"/>
          </w:rPr>
          <w:t>This study follows an applied, experimental, and quantitative approach that leverages artificial intelligence techniques for flood risk prediction and flood extent mapping. The study is experimental in nature as it involves testing and evaluating different AI models to determine their effectiveness in improving flood forecasting. By combining machine learning (ML) and deep learning (DL), the study enhances traditional flood risk assessment by introducing real-time predictive modeling and automated flood segmentation from satellite imagery.</w:t>
        </w:r>
      </w:ins>
    </w:p>
    <w:p w14:paraId="66254197" w14:textId="77777777" w:rsidR="009354C8" w:rsidRPr="00272B1A" w:rsidRDefault="009354C8">
      <w:pPr>
        <w:spacing w:before="100" w:beforeAutospacing="1" w:after="100" w:afterAutospacing="1" w:line="276" w:lineRule="auto"/>
        <w:jc w:val="both"/>
        <w:rPr>
          <w:ins w:id="2040" w:author="ANANDHAKRISHNAN MADATHIL REMESH" w:date="2025-03-27T00:02:00Z" w16du:dateUtc="2025-03-27T00:02:00Z"/>
          <w:rFonts w:ascii="Trebuchet MS" w:hAnsi="Trebuchet MS"/>
          <w:color w:val="000000"/>
        </w:rPr>
        <w:pPrChange w:id="2041" w:author="ANANDHAKRISHNAN MADATHIL REMESH" w:date="2025-04-11T19:54:00Z" w16du:dateUtc="2025-04-11T18:54:00Z">
          <w:pPr>
            <w:spacing w:before="100" w:beforeAutospacing="1" w:after="100" w:afterAutospacing="1" w:line="276" w:lineRule="auto"/>
          </w:pPr>
        </w:pPrChange>
      </w:pPr>
      <w:ins w:id="2042" w:author="ANANDHAKRISHNAN MADATHIL REMESH" w:date="2025-03-27T00:02:00Z" w16du:dateUtc="2025-03-27T00:02:00Z">
        <w:r w:rsidRPr="00272B1A">
          <w:rPr>
            <w:rFonts w:ascii="Trebuchet MS" w:hAnsi="Trebuchet MS"/>
            <w:color w:val="000000"/>
          </w:rPr>
          <w:t>This hybrid approach ensures a comprehensive flood risk management system by combining AI-based structured prediction and deep learning-based visual segmentation.</w:t>
        </w:r>
      </w:ins>
    </w:p>
    <w:p w14:paraId="3E5224E2" w14:textId="77777777" w:rsidR="009354C8" w:rsidRPr="00272B1A" w:rsidRDefault="009354C8">
      <w:pPr>
        <w:pStyle w:val="Heading2"/>
        <w:rPr>
          <w:ins w:id="2043" w:author="ANANDHAKRISHNAN MADATHIL REMESH" w:date="2025-03-27T00:02:00Z" w16du:dateUtc="2025-03-27T00:02:00Z"/>
          <w:bCs w:val="0"/>
          <w:rPrChange w:id="2044" w:author="ANANDHAKRISHNAN MADATHIL REMESH" w:date="2025-03-27T01:05:00Z" w16du:dateUtc="2025-03-27T01:05:00Z">
            <w:rPr>
              <w:ins w:id="2045" w:author="ANANDHAKRISHNAN MADATHIL REMESH" w:date="2025-03-27T00:02:00Z" w16du:dateUtc="2025-03-27T00:02:00Z"/>
              <w:color w:val="2F5897" w:themeColor="text2"/>
              <w:sz w:val="36"/>
            </w:rPr>
          </w:rPrChange>
        </w:rPr>
        <w:pPrChange w:id="2046" w:author="ANANDHAKRISHNAN MADATHIL REMESH" w:date="2025-03-27T00:10:00Z" w16du:dateUtc="2025-03-27T00:10:00Z">
          <w:pPr>
            <w:pStyle w:val="Heading2"/>
            <w:spacing w:line="276" w:lineRule="auto"/>
          </w:pPr>
        </w:pPrChange>
      </w:pPr>
      <w:bookmarkStart w:id="2047" w:name="_Toc193916135"/>
      <w:bookmarkStart w:id="2048" w:name="_Toc193925010"/>
      <w:bookmarkStart w:id="2049" w:name="_Toc195466520"/>
      <w:ins w:id="2050" w:author="ANANDHAKRISHNAN MADATHIL REMESH" w:date="2025-03-27T00:02:00Z" w16du:dateUtc="2025-03-27T00:02:00Z">
        <w:r w:rsidRPr="00272B1A">
          <w:rPr>
            <w:bCs w:val="0"/>
            <w:rPrChange w:id="2051" w:author="ANANDHAKRISHNAN MADATHIL REMESH" w:date="2025-03-27T01:05:00Z" w16du:dateUtc="2025-03-27T01:05:00Z">
              <w:rPr>
                <w:color w:val="2F5897" w:themeColor="text2"/>
              </w:rPr>
            </w:rPrChange>
          </w:rPr>
          <w:t>Methodology Workflow</w:t>
        </w:r>
        <w:bookmarkEnd w:id="2047"/>
        <w:bookmarkEnd w:id="2048"/>
        <w:bookmarkEnd w:id="2049"/>
      </w:ins>
    </w:p>
    <w:p w14:paraId="705DC292" w14:textId="77777777" w:rsidR="009354C8" w:rsidRPr="00272B1A" w:rsidRDefault="009354C8">
      <w:pPr>
        <w:pStyle w:val="NormalWeb"/>
        <w:spacing w:line="276" w:lineRule="auto"/>
        <w:jc w:val="both"/>
        <w:rPr>
          <w:ins w:id="2052" w:author="ANANDHAKRISHNAN MADATHIL REMESH" w:date="2025-03-27T00:02:00Z" w16du:dateUtc="2025-03-27T00:02:00Z"/>
          <w:rFonts w:ascii="Trebuchet MS" w:hAnsi="Trebuchet MS"/>
          <w:color w:val="000000"/>
        </w:rPr>
        <w:pPrChange w:id="2053" w:author="ANANDHAKRISHNAN MADATHIL REMESH" w:date="2025-04-11T19:54:00Z" w16du:dateUtc="2025-04-11T18:54:00Z">
          <w:pPr>
            <w:pStyle w:val="NormalWeb"/>
            <w:spacing w:line="276" w:lineRule="auto"/>
          </w:pPr>
        </w:pPrChange>
      </w:pPr>
      <w:ins w:id="2054" w:author="ANANDHAKRISHNAN MADATHIL REMESH" w:date="2025-03-27T00:02:00Z" w16du:dateUtc="2025-03-27T00:02:00Z">
        <w:r w:rsidRPr="00272B1A">
          <w:rPr>
            <w:rFonts w:ascii="Trebuchet MS" w:hAnsi="Trebuchet MS"/>
            <w:color w:val="000000"/>
          </w:rPr>
          <w:t>The methodology follows a structured workflow that allows for systematic implementation, evaluation, and deployment of the models:</w:t>
        </w:r>
      </w:ins>
    </w:p>
    <w:p w14:paraId="57FE5E63" w14:textId="77777777" w:rsidR="009354C8" w:rsidRPr="00272B1A" w:rsidRDefault="009354C8">
      <w:pPr>
        <w:pStyle w:val="NormalWeb"/>
        <w:numPr>
          <w:ilvl w:val="0"/>
          <w:numId w:val="28"/>
        </w:numPr>
        <w:spacing w:line="276" w:lineRule="auto"/>
        <w:jc w:val="both"/>
        <w:rPr>
          <w:ins w:id="2055" w:author="ANANDHAKRISHNAN MADATHIL REMESH" w:date="2025-03-27T00:02:00Z" w16du:dateUtc="2025-03-27T00:02:00Z"/>
          <w:rFonts w:ascii="Trebuchet MS" w:hAnsi="Trebuchet MS"/>
          <w:color w:val="000000"/>
        </w:rPr>
        <w:pPrChange w:id="2056" w:author="ANANDHAKRISHNAN MADATHIL REMESH" w:date="2025-04-11T19:54:00Z" w16du:dateUtc="2025-04-11T18:54:00Z">
          <w:pPr>
            <w:pStyle w:val="NormalWeb"/>
            <w:numPr>
              <w:numId w:val="28"/>
            </w:numPr>
            <w:tabs>
              <w:tab w:val="num" w:pos="720"/>
            </w:tabs>
            <w:spacing w:line="276" w:lineRule="auto"/>
            <w:ind w:left="720" w:hanging="360"/>
          </w:pPr>
        </w:pPrChange>
      </w:pPr>
      <w:ins w:id="2057" w:author="ANANDHAKRISHNAN MADATHIL REMESH" w:date="2025-03-27T00:02:00Z" w16du:dateUtc="2025-03-27T00:02:00Z">
        <w:r w:rsidRPr="00272B1A">
          <w:rPr>
            <w:rStyle w:val="Strong"/>
            <w:rFonts w:ascii="Trebuchet MS" w:hAnsi="Trebuchet MS"/>
            <w:b w:val="0"/>
            <w:bCs w:val="0"/>
            <w:color w:val="000000"/>
          </w:rPr>
          <w:t>Data Collection</w:t>
        </w:r>
        <w:r w:rsidRPr="00272B1A">
          <w:rPr>
            <w:rFonts w:ascii="Trebuchet MS" w:hAnsi="Trebuchet MS"/>
            <w:color w:val="000000"/>
          </w:rPr>
          <w:t>: Obtaining structured hydrological and meteorological data and unstructured satellite images.</w:t>
        </w:r>
      </w:ins>
    </w:p>
    <w:p w14:paraId="5477E5D6" w14:textId="77777777" w:rsidR="009354C8" w:rsidRPr="00272B1A" w:rsidRDefault="009354C8">
      <w:pPr>
        <w:pStyle w:val="NormalWeb"/>
        <w:numPr>
          <w:ilvl w:val="0"/>
          <w:numId w:val="28"/>
        </w:numPr>
        <w:spacing w:line="276" w:lineRule="auto"/>
        <w:jc w:val="both"/>
        <w:rPr>
          <w:ins w:id="2058" w:author="ANANDHAKRISHNAN MADATHIL REMESH" w:date="2025-03-27T00:02:00Z" w16du:dateUtc="2025-03-27T00:02:00Z"/>
          <w:rFonts w:ascii="Trebuchet MS" w:hAnsi="Trebuchet MS"/>
          <w:color w:val="000000"/>
        </w:rPr>
        <w:pPrChange w:id="2059" w:author="ANANDHAKRISHNAN MADATHIL REMESH" w:date="2025-04-11T19:54:00Z" w16du:dateUtc="2025-04-11T18:54:00Z">
          <w:pPr>
            <w:pStyle w:val="NormalWeb"/>
            <w:numPr>
              <w:numId w:val="28"/>
            </w:numPr>
            <w:tabs>
              <w:tab w:val="num" w:pos="720"/>
            </w:tabs>
            <w:spacing w:line="276" w:lineRule="auto"/>
            <w:ind w:left="720" w:hanging="360"/>
          </w:pPr>
        </w:pPrChange>
      </w:pPr>
      <w:ins w:id="2060" w:author="ANANDHAKRISHNAN MADATHIL REMESH" w:date="2025-03-27T00:02:00Z" w16du:dateUtc="2025-03-27T00:02:00Z">
        <w:r w:rsidRPr="00272B1A">
          <w:rPr>
            <w:rStyle w:val="Strong"/>
            <w:rFonts w:ascii="Trebuchet MS" w:hAnsi="Trebuchet MS"/>
            <w:b w:val="0"/>
            <w:bCs w:val="0"/>
            <w:color w:val="000000"/>
          </w:rPr>
          <w:t>Data Preprocessing</w:t>
        </w:r>
        <w:r w:rsidRPr="00272B1A">
          <w:rPr>
            <w:rFonts w:ascii="Trebuchet MS" w:hAnsi="Trebuchet MS"/>
            <w:color w:val="000000"/>
          </w:rPr>
          <w:t>: Cleaning structured data, normalizing numerical values, resizing, and augmenting image data.</w:t>
        </w:r>
      </w:ins>
    </w:p>
    <w:p w14:paraId="16B935D6" w14:textId="77777777" w:rsidR="009354C8" w:rsidRPr="00272B1A" w:rsidRDefault="009354C8">
      <w:pPr>
        <w:pStyle w:val="NormalWeb"/>
        <w:numPr>
          <w:ilvl w:val="0"/>
          <w:numId w:val="28"/>
        </w:numPr>
        <w:spacing w:line="276" w:lineRule="auto"/>
        <w:jc w:val="both"/>
        <w:rPr>
          <w:ins w:id="2061" w:author="ANANDHAKRISHNAN MADATHIL REMESH" w:date="2025-03-27T00:02:00Z" w16du:dateUtc="2025-03-27T00:02:00Z"/>
          <w:rFonts w:ascii="Trebuchet MS" w:hAnsi="Trebuchet MS"/>
          <w:color w:val="000000"/>
        </w:rPr>
        <w:pPrChange w:id="2062" w:author="ANANDHAKRISHNAN MADATHIL REMESH" w:date="2025-04-11T19:54:00Z" w16du:dateUtc="2025-04-11T18:54:00Z">
          <w:pPr>
            <w:pStyle w:val="NormalWeb"/>
            <w:numPr>
              <w:numId w:val="28"/>
            </w:numPr>
            <w:tabs>
              <w:tab w:val="num" w:pos="720"/>
            </w:tabs>
            <w:spacing w:line="276" w:lineRule="auto"/>
            <w:ind w:left="720" w:hanging="360"/>
          </w:pPr>
        </w:pPrChange>
      </w:pPr>
      <w:ins w:id="2063" w:author="ANANDHAKRISHNAN MADATHIL REMESH" w:date="2025-03-27T00:02:00Z" w16du:dateUtc="2025-03-27T00:02:00Z">
        <w:r w:rsidRPr="00272B1A">
          <w:rPr>
            <w:rStyle w:val="Strong"/>
            <w:rFonts w:ascii="Trebuchet MS" w:hAnsi="Trebuchet MS"/>
            <w:b w:val="0"/>
            <w:bCs w:val="0"/>
            <w:color w:val="000000"/>
          </w:rPr>
          <w:t>Feature Selection</w:t>
        </w:r>
        <w:r w:rsidRPr="00272B1A">
          <w:rPr>
            <w:rFonts w:ascii="Trebuchet MS" w:hAnsi="Trebuchet MS"/>
            <w:color w:val="000000"/>
          </w:rPr>
          <w:t>: Identifying relevant attributes using correlation analysis and feature importance ranking.</w:t>
        </w:r>
      </w:ins>
    </w:p>
    <w:p w14:paraId="5A530637" w14:textId="77777777" w:rsidR="009354C8" w:rsidRPr="00272B1A" w:rsidRDefault="009354C8">
      <w:pPr>
        <w:pStyle w:val="NormalWeb"/>
        <w:numPr>
          <w:ilvl w:val="0"/>
          <w:numId w:val="28"/>
        </w:numPr>
        <w:spacing w:line="276" w:lineRule="auto"/>
        <w:jc w:val="both"/>
        <w:rPr>
          <w:ins w:id="2064" w:author="ANANDHAKRISHNAN MADATHIL REMESH" w:date="2025-03-27T00:02:00Z" w16du:dateUtc="2025-03-27T00:02:00Z"/>
          <w:rFonts w:ascii="Trebuchet MS" w:hAnsi="Trebuchet MS"/>
          <w:color w:val="000000"/>
        </w:rPr>
        <w:pPrChange w:id="2065" w:author="ANANDHAKRISHNAN MADATHIL REMESH" w:date="2025-04-11T19:54:00Z" w16du:dateUtc="2025-04-11T18:54:00Z">
          <w:pPr>
            <w:pStyle w:val="NormalWeb"/>
            <w:numPr>
              <w:numId w:val="28"/>
            </w:numPr>
            <w:tabs>
              <w:tab w:val="num" w:pos="720"/>
            </w:tabs>
            <w:spacing w:line="276" w:lineRule="auto"/>
            <w:ind w:left="720" w:hanging="360"/>
          </w:pPr>
        </w:pPrChange>
      </w:pPr>
      <w:ins w:id="2066" w:author="ANANDHAKRISHNAN MADATHIL REMESH" w:date="2025-03-27T00:02:00Z" w16du:dateUtc="2025-03-27T00:02:00Z">
        <w:r w:rsidRPr="00272B1A">
          <w:rPr>
            <w:rStyle w:val="Strong"/>
            <w:rFonts w:ascii="Trebuchet MS" w:hAnsi="Trebuchet MS"/>
            <w:b w:val="0"/>
            <w:bCs w:val="0"/>
            <w:color w:val="000000"/>
          </w:rPr>
          <w:t>Model Development</w:t>
        </w:r>
        <w:r w:rsidRPr="00272B1A">
          <w:rPr>
            <w:rFonts w:ascii="Trebuchet MS" w:hAnsi="Trebuchet MS"/>
            <w:color w:val="000000"/>
          </w:rPr>
          <w:t>:</w:t>
        </w:r>
      </w:ins>
    </w:p>
    <w:p w14:paraId="3E226404" w14:textId="77777777" w:rsidR="009354C8" w:rsidRPr="00272B1A" w:rsidRDefault="009354C8">
      <w:pPr>
        <w:pStyle w:val="NormalWeb"/>
        <w:numPr>
          <w:ilvl w:val="1"/>
          <w:numId w:val="28"/>
        </w:numPr>
        <w:spacing w:line="276" w:lineRule="auto"/>
        <w:jc w:val="both"/>
        <w:rPr>
          <w:ins w:id="2067" w:author="ANANDHAKRISHNAN MADATHIL REMESH" w:date="2025-03-27T00:02:00Z" w16du:dateUtc="2025-03-27T00:02:00Z"/>
          <w:rFonts w:ascii="Trebuchet MS" w:hAnsi="Trebuchet MS"/>
          <w:color w:val="000000"/>
        </w:rPr>
        <w:pPrChange w:id="2068" w:author="ANANDHAKRISHNAN MADATHIL REMESH" w:date="2025-04-11T19:54:00Z" w16du:dateUtc="2025-04-11T18:54:00Z">
          <w:pPr>
            <w:pStyle w:val="NormalWeb"/>
            <w:numPr>
              <w:ilvl w:val="1"/>
              <w:numId w:val="28"/>
            </w:numPr>
            <w:tabs>
              <w:tab w:val="num" w:pos="1440"/>
            </w:tabs>
            <w:spacing w:line="276" w:lineRule="auto"/>
            <w:ind w:left="1440" w:hanging="360"/>
          </w:pPr>
        </w:pPrChange>
      </w:pPr>
      <w:ins w:id="2069" w:author="ANANDHAKRISHNAN MADATHIL REMESH" w:date="2025-03-27T00:02:00Z" w16du:dateUtc="2025-03-27T00:02:00Z">
        <w:r w:rsidRPr="00272B1A">
          <w:rPr>
            <w:rFonts w:ascii="Trebuchet MS" w:hAnsi="Trebuchet MS"/>
            <w:color w:val="000000"/>
          </w:rPr>
          <w:t>Training</w:t>
        </w:r>
        <w:r w:rsidRPr="00272B1A">
          <w:rPr>
            <w:rStyle w:val="apple-converted-space"/>
            <w:rFonts w:ascii="Trebuchet MS" w:eastAsiaTheme="majorEastAsia" w:hAnsi="Trebuchet MS"/>
            <w:color w:val="000000"/>
          </w:rPr>
          <w:t> </w:t>
        </w:r>
        <w:proofErr w:type="spellStart"/>
        <w:r w:rsidRPr="00272B1A">
          <w:rPr>
            <w:rStyle w:val="Strong"/>
            <w:rFonts w:ascii="Trebuchet MS" w:hAnsi="Trebuchet MS"/>
            <w:b w:val="0"/>
            <w:bCs w:val="0"/>
            <w:color w:val="000000"/>
          </w:rPr>
          <w:t>XGBoost</w:t>
        </w:r>
        <w:proofErr w:type="spellEnd"/>
        <w:r w:rsidRPr="00272B1A">
          <w:rPr>
            <w:rStyle w:val="Strong"/>
            <w:rFonts w:ascii="Trebuchet MS" w:hAnsi="Trebuchet MS"/>
            <w:b w:val="0"/>
            <w:bCs w:val="0"/>
            <w:color w:val="000000"/>
          </w:rPr>
          <w:t xml:space="preserve"> and Random Forest</w:t>
        </w:r>
        <w:r w:rsidRPr="00272B1A">
          <w:rPr>
            <w:rStyle w:val="apple-converted-space"/>
            <w:rFonts w:ascii="Trebuchet MS" w:eastAsiaTheme="majorEastAsia" w:hAnsi="Trebuchet MS"/>
            <w:color w:val="000000"/>
          </w:rPr>
          <w:t> </w:t>
        </w:r>
        <w:r w:rsidRPr="00272B1A">
          <w:rPr>
            <w:rFonts w:ascii="Trebuchet MS" w:hAnsi="Trebuchet MS"/>
            <w:color w:val="000000"/>
          </w:rPr>
          <w:t>for flood risk prediction.</w:t>
        </w:r>
      </w:ins>
    </w:p>
    <w:p w14:paraId="4863C6D8" w14:textId="77777777" w:rsidR="009354C8" w:rsidRPr="00272B1A" w:rsidRDefault="009354C8">
      <w:pPr>
        <w:pStyle w:val="NormalWeb"/>
        <w:numPr>
          <w:ilvl w:val="1"/>
          <w:numId w:val="28"/>
        </w:numPr>
        <w:spacing w:line="276" w:lineRule="auto"/>
        <w:jc w:val="both"/>
        <w:rPr>
          <w:ins w:id="2070" w:author="ANANDHAKRISHNAN MADATHIL REMESH" w:date="2025-03-27T00:02:00Z" w16du:dateUtc="2025-03-27T00:02:00Z"/>
          <w:rFonts w:ascii="Trebuchet MS" w:hAnsi="Trebuchet MS"/>
          <w:color w:val="000000"/>
        </w:rPr>
        <w:pPrChange w:id="2071" w:author="ANANDHAKRISHNAN MADATHIL REMESH" w:date="2025-04-11T19:54:00Z" w16du:dateUtc="2025-04-11T18:54:00Z">
          <w:pPr>
            <w:pStyle w:val="NormalWeb"/>
            <w:numPr>
              <w:ilvl w:val="1"/>
              <w:numId w:val="28"/>
            </w:numPr>
            <w:tabs>
              <w:tab w:val="num" w:pos="1440"/>
            </w:tabs>
            <w:spacing w:line="276" w:lineRule="auto"/>
            <w:ind w:left="1440" w:hanging="360"/>
          </w:pPr>
        </w:pPrChange>
      </w:pPr>
      <w:ins w:id="2072" w:author="ANANDHAKRISHNAN MADATHIL REMESH" w:date="2025-03-27T00:02:00Z" w16du:dateUtc="2025-03-27T00:02:00Z">
        <w:r w:rsidRPr="00272B1A">
          <w:rPr>
            <w:rFonts w:ascii="Trebuchet MS" w:hAnsi="Trebuchet MS"/>
            <w:color w:val="000000"/>
          </w:rPr>
          <w:t>Training</w:t>
        </w:r>
        <w:r w:rsidRPr="00272B1A">
          <w:rPr>
            <w:rStyle w:val="apple-converted-space"/>
            <w:rFonts w:ascii="Trebuchet MS" w:eastAsiaTheme="majorEastAsia" w:hAnsi="Trebuchet MS"/>
            <w:color w:val="000000"/>
          </w:rPr>
          <w:t> </w:t>
        </w:r>
        <w:r w:rsidRPr="00272B1A">
          <w:rPr>
            <w:rStyle w:val="Strong"/>
            <w:rFonts w:ascii="Trebuchet MS" w:hAnsi="Trebuchet MS"/>
            <w:b w:val="0"/>
            <w:bCs w:val="0"/>
            <w:color w:val="000000"/>
          </w:rPr>
          <w:t>U-Net</w:t>
        </w:r>
        <w:r w:rsidRPr="00272B1A">
          <w:rPr>
            <w:rStyle w:val="apple-converted-space"/>
            <w:rFonts w:ascii="Trebuchet MS" w:eastAsiaTheme="majorEastAsia" w:hAnsi="Trebuchet MS"/>
            <w:color w:val="000000"/>
          </w:rPr>
          <w:t> </w:t>
        </w:r>
        <w:r w:rsidRPr="00272B1A">
          <w:rPr>
            <w:rFonts w:ascii="Trebuchet MS" w:hAnsi="Trebuchet MS"/>
            <w:color w:val="000000"/>
          </w:rPr>
          <w:t>for flood extent segmentation.</w:t>
        </w:r>
      </w:ins>
    </w:p>
    <w:p w14:paraId="36D01AB2" w14:textId="77777777" w:rsidR="009354C8" w:rsidRPr="00272B1A" w:rsidRDefault="009354C8">
      <w:pPr>
        <w:pStyle w:val="NormalWeb"/>
        <w:numPr>
          <w:ilvl w:val="0"/>
          <w:numId w:val="28"/>
        </w:numPr>
        <w:spacing w:line="276" w:lineRule="auto"/>
        <w:jc w:val="both"/>
        <w:rPr>
          <w:ins w:id="2073" w:author="ANANDHAKRISHNAN MADATHIL REMESH" w:date="2025-03-27T00:02:00Z" w16du:dateUtc="2025-03-27T00:02:00Z"/>
          <w:rFonts w:ascii="Trebuchet MS" w:hAnsi="Trebuchet MS"/>
          <w:color w:val="000000"/>
        </w:rPr>
        <w:pPrChange w:id="2074" w:author="ANANDHAKRISHNAN MADATHIL REMESH" w:date="2025-04-11T19:54:00Z" w16du:dateUtc="2025-04-11T18:54:00Z">
          <w:pPr>
            <w:pStyle w:val="NormalWeb"/>
            <w:numPr>
              <w:numId w:val="28"/>
            </w:numPr>
            <w:tabs>
              <w:tab w:val="num" w:pos="720"/>
            </w:tabs>
            <w:spacing w:line="276" w:lineRule="auto"/>
            <w:ind w:left="720" w:hanging="360"/>
          </w:pPr>
        </w:pPrChange>
      </w:pPr>
      <w:ins w:id="2075" w:author="ANANDHAKRISHNAN MADATHIL REMESH" w:date="2025-03-27T00:02:00Z" w16du:dateUtc="2025-03-27T00:02:00Z">
        <w:r w:rsidRPr="00272B1A">
          <w:rPr>
            <w:rStyle w:val="Strong"/>
            <w:rFonts w:ascii="Trebuchet MS" w:hAnsi="Trebuchet MS"/>
            <w:b w:val="0"/>
            <w:bCs w:val="0"/>
            <w:color w:val="000000"/>
          </w:rPr>
          <w:t>Model Training &amp; Optimization</w:t>
        </w:r>
        <w:r w:rsidRPr="00272B1A">
          <w:rPr>
            <w:rFonts w:ascii="Trebuchet MS" w:hAnsi="Trebuchet MS"/>
            <w:color w:val="000000"/>
          </w:rPr>
          <w:t>: Using</w:t>
        </w:r>
        <w:r w:rsidRPr="00272B1A">
          <w:rPr>
            <w:rStyle w:val="apple-converted-space"/>
            <w:rFonts w:ascii="Trebuchet MS" w:eastAsiaTheme="majorEastAsia" w:hAnsi="Trebuchet MS"/>
            <w:color w:val="000000"/>
          </w:rPr>
          <w:t> </w:t>
        </w:r>
        <w:r w:rsidRPr="00272B1A">
          <w:rPr>
            <w:rStyle w:val="Strong"/>
            <w:rFonts w:ascii="Trebuchet MS" w:hAnsi="Trebuchet MS"/>
            <w:b w:val="0"/>
            <w:bCs w:val="0"/>
            <w:color w:val="000000"/>
          </w:rPr>
          <w:t>hyperparameter tuning and cross-validation</w:t>
        </w:r>
        <w:r w:rsidRPr="00272B1A">
          <w:rPr>
            <w:rStyle w:val="apple-converted-space"/>
            <w:rFonts w:ascii="Trebuchet MS" w:eastAsiaTheme="majorEastAsia" w:hAnsi="Trebuchet MS"/>
            <w:color w:val="000000"/>
          </w:rPr>
          <w:t> </w:t>
        </w:r>
        <w:r w:rsidRPr="00272B1A">
          <w:rPr>
            <w:rFonts w:ascii="Trebuchet MS" w:hAnsi="Trebuchet MS"/>
            <w:color w:val="000000"/>
          </w:rPr>
          <w:t>to improve accuracy.</w:t>
        </w:r>
      </w:ins>
    </w:p>
    <w:p w14:paraId="689CEA6A" w14:textId="77777777" w:rsidR="009354C8" w:rsidRPr="00272B1A" w:rsidRDefault="009354C8">
      <w:pPr>
        <w:pStyle w:val="NormalWeb"/>
        <w:numPr>
          <w:ilvl w:val="0"/>
          <w:numId w:val="28"/>
        </w:numPr>
        <w:spacing w:line="276" w:lineRule="auto"/>
        <w:jc w:val="both"/>
        <w:rPr>
          <w:ins w:id="2076" w:author="ANANDHAKRISHNAN MADATHIL REMESH" w:date="2025-03-27T00:02:00Z" w16du:dateUtc="2025-03-27T00:02:00Z"/>
          <w:rFonts w:ascii="Trebuchet MS" w:hAnsi="Trebuchet MS"/>
          <w:color w:val="000000"/>
        </w:rPr>
        <w:pPrChange w:id="2077" w:author="ANANDHAKRISHNAN MADATHIL REMESH" w:date="2025-04-11T19:54:00Z" w16du:dateUtc="2025-04-11T18:54:00Z">
          <w:pPr>
            <w:pStyle w:val="NormalWeb"/>
            <w:numPr>
              <w:numId w:val="28"/>
            </w:numPr>
            <w:tabs>
              <w:tab w:val="num" w:pos="720"/>
            </w:tabs>
            <w:spacing w:line="276" w:lineRule="auto"/>
            <w:ind w:left="720" w:hanging="360"/>
          </w:pPr>
        </w:pPrChange>
      </w:pPr>
      <w:ins w:id="2078" w:author="ANANDHAKRISHNAN MADATHIL REMESH" w:date="2025-03-27T00:02:00Z" w16du:dateUtc="2025-03-27T00:02:00Z">
        <w:r w:rsidRPr="00272B1A">
          <w:rPr>
            <w:rStyle w:val="Strong"/>
            <w:rFonts w:ascii="Trebuchet MS" w:hAnsi="Trebuchet MS"/>
            <w:b w:val="0"/>
            <w:bCs w:val="0"/>
            <w:color w:val="000000"/>
          </w:rPr>
          <w:lastRenderedPageBreak/>
          <w:t>Model Evaluation</w:t>
        </w:r>
        <w:r w:rsidRPr="00272B1A">
          <w:rPr>
            <w:rFonts w:ascii="Trebuchet MS" w:hAnsi="Trebuchet MS"/>
            <w:color w:val="000000"/>
          </w:rPr>
          <w:t>: Assessing ML and DL models based on key performance metrics.</w:t>
        </w:r>
      </w:ins>
    </w:p>
    <w:p w14:paraId="66D9D6D9" w14:textId="77777777" w:rsidR="009354C8" w:rsidRPr="00272B1A" w:rsidRDefault="009354C8">
      <w:pPr>
        <w:pStyle w:val="NormalWeb"/>
        <w:numPr>
          <w:ilvl w:val="0"/>
          <w:numId w:val="28"/>
        </w:numPr>
        <w:spacing w:line="276" w:lineRule="auto"/>
        <w:jc w:val="both"/>
        <w:rPr>
          <w:ins w:id="2079" w:author="ANANDHAKRISHNAN MADATHIL REMESH" w:date="2025-03-27T00:02:00Z" w16du:dateUtc="2025-03-27T00:02:00Z"/>
          <w:rFonts w:ascii="Trebuchet MS" w:hAnsi="Trebuchet MS"/>
          <w:color w:val="000000"/>
        </w:rPr>
        <w:pPrChange w:id="2080" w:author="ANANDHAKRISHNAN MADATHIL REMESH" w:date="2025-04-11T19:54:00Z" w16du:dateUtc="2025-04-11T18:54:00Z">
          <w:pPr>
            <w:pStyle w:val="NormalWeb"/>
            <w:numPr>
              <w:numId w:val="28"/>
            </w:numPr>
            <w:tabs>
              <w:tab w:val="num" w:pos="720"/>
            </w:tabs>
            <w:spacing w:line="276" w:lineRule="auto"/>
            <w:ind w:left="720" w:hanging="360"/>
          </w:pPr>
        </w:pPrChange>
      </w:pPr>
      <w:ins w:id="2081" w:author="ANANDHAKRISHNAN MADATHIL REMESH" w:date="2025-03-27T00:02:00Z" w16du:dateUtc="2025-03-27T00:02:00Z">
        <w:r w:rsidRPr="00272B1A">
          <w:rPr>
            <w:rStyle w:val="Strong"/>
            <w:rFonts w:ascii="Trebuchet MS" w:hAnsi="Trebuchet MS"/>
            <w:b w:val="0"/>
            <w:bCs w:val="0"/>
            <w:color w:val="000000"/>
          </w:rPr>
          <w:t>Deployment &amp; GUI Integration</w:t>
        </w:r>
        <w:r w:rsidRPr="00272B1A">
          <w:rPr>
            <w:rFonts w:ascii="Trebuchet MS" w:hAnsi="Trebuchet MS"/>
            <w:color w:val="000000"/>
          </w:rPr>
          <w:t>: Implementing a</w:t>
        </w:r>
        <w:r w:rsidRPr="00272B1A">
          <w:rPr>
            <w:rStyle w:val="apple-converted-space"/>
            <w:rFonts w:ascii="Trebuchet MS" w:eastAsiaTheme="majorEastAsia" w:hAnsi="Trebuchet MS"/>
            <w:color w:val="000000"/>
          </w:rPr>
          <w:t> </w:t>
        </w:r>
        <w:proofErr w:type="spellStart"/>
        <w:r w:rsidRPr="00272B1A">
          <w:rPr>
            <w:rStyle w:val="Strong"/>
            <w:rFonts w:ascii="Trebuchet MS" w:hAnsi="Trebuchet MS"/>
            <w:b w:val="0"/>
            <w:bCs w:val="0"/>
            <w:color w:val="000000"/>
          </w:rPr>
          <w:t>Streamlit</w:t>
        </w:r>
        <w:proofErr w:type="spellEnd"/>
        <w:r w:rsidRPr="00272B1A">
          <w:rPr>
            <w:rStyle w:val="Strong"/>
            <w:rFonts w:ascii="Trebuchet MS" w:hAnsi="Trebuchet MS"/>
            <w:b w:val="0"/>
            <w:bCs w:val="0"/>
            <w:color w:val="000000"/>
          </w:rPr>
          <w:t>-based dashboard</w:t>
        </w:r>
        <w:r w:rsidRPr="00272B1A">
          <w:rPr>
            <w:rStyle w:val="apple-converted-space"/>
            <w:rFonts w:ascii="Trebuchet MS" w:eastAsiaTheme="majorEastAsia" w:hAnsi="Trebuchet MS"/>
            <w:color w:val="000000"/>
          </w:rPr>
          <w:t> </w:t>
        </w:r>
        <w:r w:rsidRPr="00272B1A">
          <w:rPr>
            <w:rFonts w:ascii="Trebuchet MS" w:hAnsi="Trebuchet MS"/>
            <w:color w:val="000000"/>
          </w:rPr>
          <w:t>to provide an interactive platform for real-time flood analysis.</w:t>
        </w:r>
      </w:ins>
    </w:p>
    <w:p w14:paraId="4E1423B7" w14:textId="77777777" w:rsidR="009354C8" w:rsidRPr="00272B1A" w:rsidRDefault="009354C8">
      <w:pPr>
        <w:pStyle w:val="Heading2"/>
        <w:rPr>
          <w:ins w:id="2082" w:author="ANANDHAKRISHNAN MADATHIL REMESH" w:date="2025-03-27T00:02:00Z" w16du:dateUtc="2025-03-27T00:02:00Z"/>
          <w:bCs w:val="0"/>
          <w:rPrChange w:id="2083" w:author="ANANDHAKRISHNAN MADATHIL REMESH" w:date="2025-03-27T01:05:00Z" w16du:dateUtc="2025-03-27T01:05:00Z">
            <w:rPr>
              <w:ins w:id="2084" w:author="ANANDHAKRISHNAN MADATHIL REMESH" w:date="2025-03-27T00:02:00Z" w16du:dateUtc="2025-03-27T00:02:00Z"/>
              <w:color w:val="2F5897" w:themeColor="text2"/>
            </w:rPr>
          </w:rPrChange>
        </w:rPr>
        <w:pPrChange w:id="2085" w:author="ANANDHAKRISHNAN MADATHIL REMESH" w:date="2025-03-27T00:10:00Z" w16du:dateUtc="2025-03-27T00:10:00Z">
          <w:pPr>
            <w:pStyle w:val="Heading2"/>
            <w:spacing w:line="276" w:lineRule="auto"/>
          </w:pPr>
        </w:pPrChange>
      </w:pPr>
      <w:ins w:id="2086" w:author="ANANDHAKRISHNAN MADATHIL REMESH" w:date="2025-03-27T00:02:00Z" w16du:dateUtc="2025-03-27T00:02:00Z">
        <w:r w:rsidRPr="00272B1A">
          <w:rPr>
            <w:bCs w:val="0"/>
          </w:rPr>
          <w:t xml:space="preserve"> </w:t>
        </w:r>
        <w:bookmarkStart w:id="2087" w:name="_Toc193916136"/>
        <w:bookmarkStart w:id="2088" w:name="_Toc193925011"/>
        <w:bookmarkStart w:id="2089" w:name="_Toc195466521"/>
        <w:r w:rsidRPr="00272B1A">
          <w:rPr>
            <w:bCs w:val="0"/>
            <w:rPrChange w:id="2090" w:author="ANANDHAKRISHNAN MADATHIL REMESH" w:date="2025-03-27T01:05:00Z" w16du:dateUtc="2025-03-27T01:05:00Z">
              <w:rPr>
                <w:color w:val="2F5897" w:themeColor="text2"/>
              </w:rPr>
            </w:rPrChange>
          </w:rPr>
          <w:t>Methodological Considerations</w:t>
        </w:r>
        <w:bookmarkEnd w:id="2087"/>
        <w:bookmarkEnd w:id="2088"/>
        <w:bookmarkEnd w:id="2089"/>
      </w:ins>
    </w:p>
    <w:p w14:paraId="75AAF7FF" w14:textId="77777777" w:rsidR="009354C8" w:rsidRPr="00272B1A" w:rsidRDefault="009354C8">
      <w:pPr>
        <w:pStyle w:val="NormalWeb"/>
        <w:spacing w:line="276" w:lineRule="auto"/>
        <w:jc w:val="both"/>
        <w:rPr>
          <w:ins w:id="2091" w:author="ANANDHAKRISHNAN MADATHIL REMESH" w:date="2025-03-27T00:02:00Z" w16du:dateUtc="2025-03-27T00:02:00Z"/>
          <w:rFonts w:ascii="Trebuchet MS" w:hAnsi="Trebuchet MS"/>
          <w:color w:val="000000"/>
        </w:rPr>
        <w:pPrChange w:id="2092" w:author="ANANDHAKRISHNAN MADATHIL REMESH" w:date="2025-04-11T19:55:00Z" w16du:dateUtc="2025-04-11T18:55:00Z">
          <w:pPr>
            <w:pStyle w:val="NormalWeb"/>
            <w:spacing w:line="276" w:lineRule="auto"/>
          </w:pPr>
        </w:pPrChange>
      </w:pPr>
      <w:ins w:id="2093" w:author="ANANDHAKRISHNAN MADATHIL REMESH" w:date="2025-03-27T00:02:00Z" w16du:dateUtc="2025-03-27T00:02:00Z">
        <w:r w:rsidRPr="00272B1A">
          <w:rPr>
            <w:rFonts w:ascii="Trebuchet MS" w:hAnsi="Trebuchet MS"/>
            <w:color w:val="000000"/>
          </w:rPr>
          <w:t>The methodology is based on the following key considerations:</w:t>
        </w:r>
      </w:ins>
    </w:p>
    <w:p w14:paraId="3AF8EDA5" w14:textId="77777777" w:rsidR="009354C8" w:rsidRPr="00272B1A" w:rsidRDefault="009354C8">
      <w:pPr>
        <w:pStyle w:val="NormalWeb"/>
        <w:numPr>
          <w:ilvl w:val="0"/>
          <w:numId w:val="29"/>
        </w:numPr>
        <w:spacing w:line="276" w:lineRule="auto"/>
        <w:jc w:val="both"/>
        <w:rPr>
          <w:ins w:id="2094" w:author="ANANDHAKRISHNAN MADATHIL REMESH" w:date="2025-03-27T00:02:00Z" w16du:dateUtc="2025-03-27T00:02:00Z"/>
          <w:rFonts w:ascii="Trebuchet MS" w:hAnsi="Trebuchet MS"/>
          <w:color w:val="000000"/>
        </w:rPr>
        <w:pPrChange w:id="2095" w:author="ANANDHAKRISHNAN MADATHIL REMESH" w:date="2025-04-11T19:55:00Z" w16du:dateUtc="2025-04-11T18:55:00Z">
          <w:pPr>
            <w:pStyle w:val="NormalWeb"/>
            <w:numPr>
              <w:numId w:val="29"/>
            </w:numPr>
            <w:tabs>
              <w:tab w:val="num" w:pos="720"/>
            </w:tabs>
            <w:spacing w:line="276" w:lineRule="auto"/>
            <w:ind w:left="720" w:hanging="360"/>
          </w:pPr>
        </w:pPrChange>
      </w:pPr>
      <w:ins w:id="2096" w:author="ANANDHAKRISHNAN MADATHIL REMESH" w:date="2025-03-27T00:02:00Z" w16du:dateUtc="2025-03-27T00:02:00Z">
        <w:r w:rsidRPr="00272B1A">
          <w:rPr>
            <w:rStyle w:val="Strong"/>
            <w:rFonts w:ascii="Trebuchet MS" w:hAnsi="Trebuchet MS"/>
            <w:b w:val="0"/>
            <w:bCs w:val="0"/>
            <w:color w:val="000000"/>
          </w:rPr>
          <w:t>Reliability of Data Sources</w:t>
        </w:r>
        <w:r w:rsidRPr="00272B1A">
          <w:rPr>
            <w:rFonts w:ascii="Trebuchet MS" w:hAnsi="Trebuchet MS"/>
            <w:color w:val="000000"/>
          </w:rPr>
          <w:t>: Ensuring that datasets used for training the models are accurate and well-represented.</w:t>
        </w:r>
      </w:ins>
    </w:p>
    <w:p w14:paraId="7AC19E17" w14:textId="77777777" w:rsidR="009354C8" w:rsidRPr="00272B1A" w:rsidRDefault="009354C8">
      <w:pPr>
        <w:pStyle w:val="NormalWeb"/>
        <w:numPr>
          <w:ilvl w:val="0"/>
          <w:numId w:val="29"/>
        </w:numPr>
        <w:spacing w:line="276" w:lineRule="auto"/>
        <w:jc w:val="both"/>
        <w:rPr>
          <w:ins w:id="2097" w:author="ANANDHAKRISHNAN MADATHIL REMESH" w:date="2025-03-27T00:02:00Z" w16du:dateUtc="2025-03-27T00:02:00Z"/>
          <w:rFonts w:ascii="Trebuchet MS" w:hAnsi="Trebuchet MS"/>
          <w:color w:val="000000"/>
        </w:rPr>
        <w:pPrChange w:id="2098" w:author="ANANDHAKRISHNAN MADATHIL REMESH" w:date="2025-04-11T19:55:00Z" w16du:dateUtc="2025-04-11T18:55:00Z">
          <w:pPr>
            <w:pStyle w:val="NormalWeb"/>
            <w:numPr>
              <w:numId w:val="29"/>
            </w:numPr>
            <w:tabs>
              <w:tab w:val="num" w:pos="720"/>
            </w:tabs>
            <w:spacing w:line="276" w:lineRule="auto"/>
            <w:ind w:left="720" w:hanging="360"/>
          </w:pPr>
        </w:pPrChange>
      </w:pPr>
      <w:ins w:id="2099" w:author="ANANDHAKRISHNAN MADATHIL REMESH" w:date="2025-03-27T00:02:00Z" w16du:dateUtc="2025-03-27T00:02:00Z">
        <w:r w:rsidRPr="00272B1A">
          <w:rPr>
            <w:rStyle w:val="Strong"/>
            <w:rFonts w:ascii="Trebuchet MS" w:hAnsi="Trebuchet MS"/>
            <w:b w:val="0"/>
            <w:bCs w:val="0"/>
            <w:color w:val="000000"/>
          </w:rPr>
          <w:t>Model Generalizability</w:t>
        </w:r>
        <w:r w:rsidRPr="00272B1A">
          <w:rPr>
            <w:rFonts w:ascii="Trebuchet MS" w:hAnsi="Trebuchet MS"/>
            <w:color w:val="000000"/>
          </w:rPr>
          <w:t>: Ensuring that AI models can make predictions for new flood events beyond the training dataset.</w:t>
        </w:r>
      </w:ins>
    </w:p>
    <w:p w14:paraId="70DADFAC" w14:textId="77777777" w:rsidR="009354C8" w:rsidRPr="00272B1A" w:rsidRDefault="009354C8">
      <w:pPr>
        <w:pStyle w:val="NormalWeb"/>
        <w:numPr>
          <w:ilvl w:val="0"/>
          <w:numId w:val="29"/>
        </w:numPr>
        <w:spacing w:line="276" w:lineRule="auto"/>
        <w:jc w:val="both"/>
        <w:rPr>
          <w:ins w:id="2100" w:author="ANANDHAKRISHNAN MADATHIL REMESH" w:date="2025-03-27T00:02:00Z" w16du:dateUtc="2025-03-27T00:02:00Z"/>
          <w:rFonts w:ascii="Trebuchet MS" w:hAnsi="Trebuchet MS"/>
          <w:color w:val="000000"/>
        </w:rPr>
        <w:pPrChange w:id="2101" w:author="ANANDHAKRISHNAN MADATHIL REMESH" w:date="2025-04-11T19:55:00Z" w16du:dateUtc="2025-04-11T18:55:00Z">
          <w:pPr>
            <w:pStyle w:val="NormalWeb"/>
            <w:numPr>
              <w:numId w:val="29"/>
            </w:numPr>
            <w:tabs>
              <w:tab w:val="num" w:pos="720"/>
            </w:tabs>
            <w:spacing w:line="276" w:lineRule="auto"/>
            <w:ind w:left="720" w:hanging="360"/>
          </w:pPr>
        </w:pPrChange>
      </w:pPr>
      <w:ins w:id="2102" w:author="ANANDHAKRISHNAN MADATHIL REMESH" w:date="2025-03-27T00:02:00Z" w16du:dateUtc="2025-03-27T00:02:00Z">
        <w:r w:rsidRPr="00272B1A">
          <w:rPr>
            <w:rStyle w:val="Strong"/>
            <w:rFonts w:ascii="Trebuchet MS" w:hAnsi="Trebuchet MS"/>
            <w:b w:val="0"/>
            <w:bCs w:val="0"/>
            <w:color w:val="000000"/>
          </w:rPr>
          <w:t>Computational Efficiency</w:t>
        </w:r>
        <w:r w:rsidRPr="00272B1A">
          <w:rPr>
            <w:rFonts w:ascii="Trebuchet MS" w:hAnsi="Trebuchet MS"/>
            <w:color w:val="000000"/>
          </w:rPr>
          <w:t>: Optimizing model training and inference speed to enable real-time flood risk prediction.</w:t>
        </w:r>
      </w:ins>
    </w:p>
    <w:p w14:paraId="17C3CB56" w14:textId="77777777" w:rsidR="009354C8" w:rsidRPr="00272B1A" w:rsidRDefault="009354C8">
      <w:pPr>
        <w:pStyle w:val="NormalWeb"/>
        <w:numPr>
          <w:ilvl w:val="0"/>
          <w:numId w:val="29"/>
        </w:numPr>
        <w:spacing w:line="276" w:lineRule="auto"/>
        <w:jc w:val="both"/>
        <w:rPr>
          <w:ins w:id="2103" w:author="ANANDHAKRISHNAN MADATHIL REMESH" w:date="2025-03-27T00:02:00Z" w16du:dateUtc="2025-03-27T00:02:00Z"/>
          <w:rFonts w:ascii="Trebuchet MS" w:hAnsi="Trebuchet MS"/>
          <w:color w:val="000000"/>
        </w:rPr>
        <w:pPrChange w:id="2104" w:author="ANANDHAKRISHNAN MADATHIL REMESH" w:date="2025-04-11T19:55:00Z" w16du:dateUtc="2025-04-11T18:55:00Z">
          <w:pPr>
            <w:pStyle w:val="NormalWeb"/>
            <w:numPr>
              <w:numId w:val="29"/>
            </w:numPr>
            <w:tabs>
              <w:tab w:val="num" w:pos="720"/>
            </w:tabs>
            <w:spacing w:line="276" w:lineRule="auto"/>
            <w:ind w:left="720" w:hanging="360"/>
          </w:pPr>
        </w:pPrChange>
      </w:pPr>
      <w:ins w:id="2105" w:author="ANANDHAKRISHNAN MADATHIL REMESH" w:date="2025-03-27T00:02:00Z" w16du:dateUtc="2025-03-27T00:02:00Z">
        <w:r w:rsidRPr="00272B1A">
          <w:rPr>
            <w:rStyle w:val="Strong"/>
            <w:rFonts w:ascii="Trebuchet MS" w:hAnsi="Trebuchet MS"/>
            <w:b w:val="0"/>
            <w:bCs w:val="0"/>
            <w:color w:val="000000"/>
          </w:rPr>
          <w:t>Scalability and Deployment</w:t>
        </w:r>
        <w:r w:rsidRPr="00272B1A">
          <w:rPr>
            <w:rFonts w:ascii="Trebuchet MS" w:hAnsi="Trebuchet MS"/>
            <w:color w:val="000000"/>
          </w:rPr>
          <w:t>: Developing models that can be integrated into a</w:t>
        </w:r>
        <w:r w:rsidRPr="00272B1A">
          <w:rPr>
            <w:rStyle w:val="apple-converted-space"/>
            <w:rFonts w:ascii="Trebuchet MS" w:eastAsiaTheme="majorEastAsia" w:hAnsi="Trebuchet MS"/>
            <w:color w:val="000000"/>
          </w:rPr>
          <w:t> </w:t>
        </w:r>
        <w:r w:rsidRPr="00272B1A">
          <w:rPr>
            <w:rStyle w:val="Strong"/>
            <w:rFonts w:ascii="Trebuchet MS" w:hAnsi="Trebuchet MS"/>
            <w:b w:val="0"/>
            <w:bCs w:val="0"/>
            <w:color w:val="000000"/>
          </w:rPr>
          <w:t>user-friendly dashboard</w:t>
        </w:r>
        <w:r w:rsidRPr="00272B1A">
          <w:rPr>
            <w:rStyle w:val="apple-converted-space"/>
            <w:rFonts w:ascii="Trebuchet MS" w:eastAsiaTheme="majorEastAsia" w:hAnsi="Trebuchet MS"/>
            <w:color w:val="000000"/>
          </w:rPr>
          <w:t> </w:t>
        </w:r>
        <w:r w:rsidRPr="00272B1A">
          <w:rPr>
            <w:rFonts w:ascii="Trebuchet MS" w:hAnsi="Trebuchet MS"/>
            <w:color w:val="000000"/>
          </w:rPr>
          <w:t>for accessibility by different stakeholders.</w:t>
        </w:r>
      </w:ins>
    </w:p>
    <w:p w14:paraId="4D5C73D7" w14:textId="77777777" w:rsidR="009354C8" w:rsidRPr="00272B1A" w:rsidRDefault="009354C8" w:rsidP="009354C8">
      <w:pPr>
        <w:spacing w:line="276" w:lineRule="auto"/>
        <w:rPr>
          <w:ins w:id="2106" w:author="ANANDHAKRISHNAN MADATHIL REMESH" w:date="2025-03-27T00:02:00Z" w16du:dateUtc="2025-03-27T00:02:00Z"/>
          <w:rFonts w:ascii="Trebuchet MS" w:hAnsi="Trebuchet MS"/>
        </w:rPr>
      </w:pPr>
    </w:p>
    <w:p w14:paraId="6ED4D186" w14:textId="75986328" w:rsidR="009354C8" w:rsidRPr="00272B1A" w:rsidRDefault="009354C8">
      <w:pPr>
        <w:pStyle w:val="Heading2"/>
        <w:rPr>
          <w:ins w:id="2107" w:author="ANANDHAKRISHNAN MADATHIL REMESH" w:date="2025-03-27T00:02:00Z" w16du:dateUtc="2025-03-27T00:02:00Z"/>
          <w:bCs w:val="0"/>
          <w:rPrChange w:id="2108" w:author="ANANDHAKRISHNAN MADATHIL REMESH" w:date="2025-03-27T01:05:00Z" w16du:dateUtc="2025-03-27T01:05:00Z">
            <w:rPr>
              <w:ins w:id="2109" w:author="ANANDHAKRISHNAN MADATHIL REMESH" w:date="2025-03-27T00:02:00Z" w16du:dateUtc="2025-03-27T00:02:00Z"/>
              <w:color w:val="2F5897" w:themeColor="text2"/>
            </w:rPr>
          </w:rPrChange>
        </w:rPr>
        <w:pPrChange w:id="2110" w:author="ANANDHAKRISHNAN MADATHIL REMESH" w:date="2025-03-27T00:15:00Z" w16du:dateUtc="2025-03-27T00:15:00Z">
          <w:pPr>
            <w:pStyle w:val="Heading2"/>
            <w:spacing w:line="276" w:lineRule="auto"/>
          </w:pPr>
        </w:pPrChange>
      </w:pPr>
      <w:bookmarkStart w:id="2111" w:name="_Toc193916137"/>
      <w:bookmarkStart w:id="2112" w:name="_Toc193925012"/>
      <w:bookmarkStart w:id="2113" w:name="_Toc195466522"/>
      <w:ins w:id="2114" w:author="ANANDHAKRISHNAN MADATHIL REMESH" w:date="2025-03-27T00:02:00Z" w16du:dateUtc="2025-03-27T00:02:00Z">
        <w:r w:rsidRPr="00272B1A">
          <w:rPr>
            <w:bCs w:val="0"/>
            <w:rPrChange w:id="2115" w:author="ANANDHAKRISHNAN MADATHIL REMESH" w:date="2025-03-27T01:05:00Z" w16du:dateUtc="2025-03-27T01:05:00Z">
              <w:rPr>
                <w:color w:val="2F5897" w:themeColor="text2"/>
              </w:rPr>
            </w:rPrChange>
          </w:rPr>
          <w:t>Research Objectives</w:t>
        </w:r>
        <w:bookmarkEnd w:id="2113"/>
        <w:r w:rsidRPr="00272B1A">
          <w:rPr>
            <w:bCs w:val="0"/>
            <w:rPrChange w:id="2116" w:author="ANANDHAKRISHNAN MADATHIL REMESH" w:date="2025-03-27T01:05:00Z" w16du:dateUtc="2025-03-27T01:05:00Z">
              <w:rPr>
                <w:color w:val="2F5897" w:themeColor="text2"/>
              </w:rPr>
            </w:rPrChange>
          </w:rPr>
          <w:t xml:space="preserve"> </w:t>
        </w:r>
        <w:bookmarkEnd w:id="2111"/>
        <w:bookmarkEnd w:id="2112"/>
      </w:ins>
    </w:p>
    <w:p w14:paraId="7576FA63" w14:textId="77777777" w:rsidR="009354C8" w:rsidRPr="00272B1A" w:rsidRDefault="009354C8">
      <w:pPr>
        <w:pStyle w:val="NormalWeb"/>
        <w:spacing w:line="276" w:lineRule="auto"/>
        <w:jc w:val="both"/>
        <w:rPr>
          <w:ins w:id="2117" w:author="ANANDHAKRISHNAN MADATHIL REMESH" w:date="2025-03-27T00:02:00Z" w16du:dateUtc="2025-03-27T00:02:00Z"/>
          <w:rFonts w:ascii="Trebuchet MS" w:hAnsi="Trebuchet MS"/>
          <w:color w:val="000000"/>
        </w:rPr>
        <w:pPrChange w:id="2118" w:author="ANANDHAKRISHNAN MADATHIL REMESH" w:date="2025-04-11T19:55:00Z" w16du:dateUtc="2025-04-11T18:55:00Z">
          <w:pPr>
            <w:pStyle w:val="NormalWeb"/>
            <w:spacing w:line="276" w:lineRule="auto"/>
          </w:pPr>
        </w:pPrChange>
      </w:pPr>
      <w:ins w:id="2119" w:author="ANANDHAKRISHNAN MADATHIL REMESH" w:date="2025-03-27T00:02:00Z" w16du:dateUtc="2025-03-27T00:02:00Z">
        <w:r w:rsidRPr="00272B1A">
          <w:rPr>
            <w:rFonts w:ascii="Trebuchet MS" w:hAnsi="Trebuchet MS"/>
            <w:color w:val="000000"/>
          </w:rPr>
          <w:t>The research objectives are aligned with the system’s development and deployment, ensuring a robust flood prediction framework. The objectives are:</w:t>
        </w:r>
      </w:ins>
    </w:p>
    <w:p w14:paraId="707099C7" w14:textId="77777777" w:rsidR="009354C8" w:rsidRPr="00272B1A" w:rsidRDefault="009354C8">
      <w:pPr>
        <w:pStyle w:val="NormalWeb"/>
        <w:numPr>
          <w:ilvl w:val="0"/>
          <w:numId w:val="20"/>
        </w:numPr>
        <w:spacing w:line="276" w:lineRule="auto"/>
        <w:jc w:val="both"/>
        <w:rPr>
          <w:ins w:id="2120" w:author="ANANDHAKRISHNAN MADATHIL REMESH" w:date="2025-03-27T00:02:00Z" w16du:dateUtc="2025-03-27T00:02:00Z"/>
          <w:rFonts w:ascii="Trebuchet MS" w:hAnsi="Trebuchet MS"/>
          <w:color w:val="000000"/>
        </w:rPr>
        <w:pPrChange w:id="2121" w:author="ANANDHAKRISHNAN MADATHIL REMESH" w:date="2025-04-11T19:55:00Z" w16du:dateUtc="2025-04-11T18:55:00Z">
          <w:pPr>
            <w:pStyle w:val="NormalWeb"/>
            <w:numPr>
              <w:numId w:val="20"/>
            </w:numPr>
            <w:tabs>
              <w:tab w:val="num" w:pos="720"/>
            </w:tabs>
            <w:spacing w:line="276" w:lineRule="auto"/>
            <w:ind w:left="720" w:hanging="360"/>
          </w:pPr>
        </w:pPrChange>
      </w:pPr>
      <w:ins w:id="2122" w:author="ANANDHAKRISHNAN MADATHIL REMESH" w:date="2025-03-27T00:02:00Z" w16du:dateUtc="2025-03-27T00:02:00Z">
        <w:r w:rsidRPr="00272B1A">
          <w:rPr>
            <w:rFonts w:ascii="Trebuchet MS" w:hAnsi="Trebuchet MS"/>
            <w:color w:val="000000"/>
          </w:rPr>
          <w:t>To develop an AI-driven flood prediction model using</w:t>
        </w:r>
        <w:r w:rsidRPr="00272B1A">
          <w:rPr>
            <w:rStyle w:val="apple-converted-space"/>
            <w:rFonts w:ascii="Trebuchet MS" w:hAnsi="Trebuchet MS"/>
            <w:color w:val="000000"/>
          </w:rPr>
          <w:t> </w:t>
        </w:r>
        <w:proofErr w:type="spellStart"/>
        <w:r w:rsidRPr="00272B1A">
          <w:rPr>
            <w:rStyle w:val="Strong"/>
            <w:rFonts w:ascii="Trebuchet MS" w:eastAsiaTheme="majorEastAsia" w:hAnsi="Trebuchet MS"/>
            <w:b w:val="0"/>
            <w:bCs w:val="0"/>
            <w:color w:val="000000"/>
          </w:rPr>
          <w:t>XGBoost</w:t>
        </w:r>
        <w:proofErr w:type="spellEnd"/>
        <w:r w:rsidRPr="00272B1A">
          <w:rPr>
            <w:rStyle w:val="Strong"/>
            <w:rFonts w:ascii="Trebuchet MS" w:eastAsiaTheme="majorEastAsia" w:hAnsi="Trebuchet MS"/>
            <w:b w:val="0"/>
            <w:bCs w:val="0"/>
            <w:color w:val="000000"/>
          </w:rPr>
          <w:t xml:space="preserve"> and Random Forest</w:t>
        </w:r>
        <w:r w:rsidRPr="00272B1A">
          <w:rPr>
            <w:rStyle w:val="apple-converted-space"/>
            <w:rFonts w:ascii="Trebuchet MS" w:hAnsi="Trebuchet MS"/>
            <w:color w:val="000000"/>
          </w:rPr>
          <w:t> </w:t>
        </w:r>
        <w:r w:rsidRPr="00272B1A">
          <w:rPr>
            <w:rFonts w:ascii="Trebuchet MS" w:hAnsi="Trebuchet MS"/>
            <w:color w:val="000000"/>
          </w:rPr>
          <w:t>to analyze structured hydrological data and predict flood risks.</w:t>
        </w:r>
      </w:ins>
    </w:p>
    <w:p w14:paraId="2AC86433" w14:textId="77777777" w:rsidR="009354C8" w:rsidRPr="00272B1A" w:rsidRDefault="009354C8">
      <w:pPr>
        <w:pStyle w:val="NormalWeb"/>
        <w:numPr>
          <w:ilvl w:val="0"/>
          <w:numId w:val="20"/>
        </w:numPr>
        <w:spacing w:line="276" w:lineRule="auto"/>
        <w:jc w:val="both"/>
        <w:rPr>
          <w:ins w:id="2123" w:author="ANANDHAKRISHNAN MADATHIL REMESH" w:date="2025-03-27T00:02:00Z" w16du:dateUtc="2025-03-27T00:02:00Z"/>
          <w:rFonts w:ascii="Trebuchet MS" w:hAnsi="Trebuchet MS"/>
          <w:color w:val="000000"/>
        </w:rPr>
        <w:pPrChange w:id="2124" w:author="ANANDHAKRISHNAN MADATHIL REMESH" w:date="2025-04-11T19:55:00Z" w16du:dateUtc="2025-04-11T18:55:00Z">
          <w:pPr>
            <w:pStyle w:val="NormalWeb"/>
            <w:numPr>
              <w:numId w:val="20"/>
            </w:numPr>
            <w:tabs>
              <w:tab w:val="num" w:pos="720"/>
            </w:tabs>
            <w:spacing w:line="276" w:lineRule="auto"/>
            <w:ind w:left="720" w:hanging="360"/>
          </w:pPr>
        </w:pPrChange>
      </w:pPr>
      <w:ins w:id="2125" w:author="ANANDHAKRISHNAN MADATHIL REMESH" w:date="2025-03-27T00:02:00Z" w16du:dateUtc="2025-03-27T00:02:00Z">
        <w:r w:rsidRPr="00272B1A">
          <w:rPr>
            <w:rFonts w:ascii="Trebuchet MS" w:hAnsi="Trebuchet MS"/>
            <w:color w:val="000000"/>
          </w:rPr>
          <w:t>To implement a</w:t>
        </w:r>
        <w:r w:rsidRPr="00272B1A">
          <w:rPr>
            <w:rStyle w:val="apple-converted-space"/>
            <w:rFonts w:ascii="Trebuchet MS" w:hAnsi="Trebuchet MS"/>
            <w:color w:val="000000"/>
          </w:rPr>
          <w:t> </w:t>
        </w:r>
        <w:r w:rsidRPr="00272B1A">
          <w:rPr>
            <w:rStyle w:val="Strong"/>
            <w:rFonts w:ascii="Trebuchet MS" w:eastAsiaTheme="majorEastAsia" w:hAnsi="Trebuchet MS"/>
            <w:b w:val="0"/>
            <w:bCs w:val="0"/>
            <w:color w:val="000000"/>
          </w:rPr>
          <w:t>U-Net deep learning model</w:t>
        </w:r>
        <w:r w:rsidRPr="00272B1A">
          <w:rPr>
            <w:rStyle w:val="apple-converted-space"/>
            <w:rFonts w:ascii="Trebuchet MS" w:hAnsi="Trebuchet MS"/>
            <w:color w:val="000000"/>
          </w:rPr>
          <w:t> </w:t>
        </w:r>
        <w:r w:rsidRPr="00272B1A">
          <w:rPr>
            <w:rFonts w:ascii="Trebuchet MS" w:hAnsi="Trebuchet MS"/>
            <w:color w:val="000000"/>
          </w:rPr>
          <w:t>for processing satellite imagery and mapping flood-affected regions.</w:t>
        </w:r>
      </w:ins>
    </w:p>
    <w:p w14:paraId="64B8CA92" w14:textId="77777777" w:rsidR="009354C8" w:rsidRPr="00272B1A" w:rsidRDefault="009354C8">
      <w:pPr>
        <w:pStyle w:val="NormalWeb"/>
        <w:numPr>
          <w:ilvl w:val="0"/>
          <w:numId w:val="20"/>
        </w:numPr>
        <w:spacing w:line="276" w:lineRule="auto"/>
        <w:jc w:val="both"/>
        <w:rPr>
          <w:ins w:id="2126" w:author="ANANDHAKRISHNAN MADATHIL REMESH" w:date="2025-03-27T00:02:00Z" w16du:dateUtc="2025-03-27T00:02:00Z"/>
          <w:rFonts w:ascii="Trebuchet MS" w:hAnsi="Trebuchet MS"/>
          <w:color w:val="000000"/>
        </w:rPr>
        <w:pPrChange w:id="2127" w:author="ANANDHAKRISHNAN MADATHIL REMESH" w:date="2025-04-11T19:55:00Z" w16du:dateUtc="2025-04-11T18:55:00Z">
          <w:pPr>
            <w:pStyle w:val="NormalWeb"/>
            <w:numPr>
              <w:numId w:val="20"/>
            </w:numPr>
            <w:tabs>
              <w:tab w:val="num" w:pos="720"/>
            </w:tabs>
            <w:spacing w:line="276" w:lineRule="auto"/>
            <w:ind w:left="720" w:hanging="360"/>
          </w:pPr>
        </w:pPrChange>
      </w:pPr>
      <w:ins w:id="2128" w:author="ANANDHAKRISHNAN MADATHIL REMESH" w:date="2025-03-27T00:02:00Z" w16du:dateUtc="2025-03-27T00:02:00Z">
        <w:r w:rsidRPr="00272B1A">
          <w:rPr>
            <w:rFonts w:ascii="Trebuchet MS" w:hAnsi="Trebuchet MS"/>
            <w:color w:val="000000"/>
          </w:rPr>
          <w:t>To integrate structured and unstructured data into a unified flood prediction framework for improved forecasting accuracy.</w:t>
        </w:r>
      </w:ins>
    </w:p>
    <w:p w14:paraId="20403F46" w14:textId="77777777" w:rsidR="009354C8" w:rsidRPr="00272B1A" w:rsidRDefault="009354C8">
      <w:pPr>
        <w:pStyle w:val="NormalWeb"/>
        <w:numPr>
          <w:ilvl w:val="0"/>
          <w:numId w:val="20"/>
        </w:numPr>
        <w:spacing w:line="276" w:lineRule="auto"/>
        <w:jc w:val="both"/>
        <w:rPr>
          <w:ins w:id="2129" w:author="ANANDHAKRISHNAN MADATHIL REMESH" w:date="2025-03-27T00:02:00Z" w16du:dateUtc="2025-03-27T00:02:00Z"/>
          <w:rFonts w:ascii="Trebuchet MS" w:hAnsi="Trebuchet MS"/>
          <w:color w:val="000000"/>
        </w:rPr>
        <w:pPrChange w:id="2130" w:author="ANANDHAKRISHNAN MADATHIL REMESH" w:date="2025-04-11T19:55:00Z" w16du:dateUtc="2025-04-11T18:55:00Z">
          <w:pPr>
            <w:pStyle w:val="NormalWeb"/>
            <w:numPr>
              <w:numId w:val="20"/>
            </w:numPr>
            <w:tabs>
              <w:tab w:val="num" w:pos="720"/>
            </w:tabs>
            <w:spacing w:line="276" w:lineRule="auto"/>
            <w:ind w:left="720" w:hanging="360"/>
          </w:pPr>
        </w:pPrChange>
      </w:pPr>
      <w:ins w:id="2131" w:author="ANANDHAKRISHNAN MADATHIL REMESH" w:date="2025-03-27T00:02:00Z" w16du:dateUtc="2025-03-27T00:02:00Z">
        <w:r w:rsidRPr="00272B1A">
          <w:rPr>
            <w:rFonts w:ascii="Trebuchet MS" w:hAnsi="Trebuchet MS"/>
            <w:color w:val="000000"/>
          </w:rPr>
          <w:t>To develop an interactive</w:t>
        </w:r>
        <w:r w:rsidRPr="00272B1A">
          <w:rPr>
            <w:rStyle w:val="apple-converted-space"/>
            <w:rFonts w:ascii="Trebuchet MS" w:hAnsi="Trebuchet MS"/>
            <w:color w:val="000000"/>
          </w:rPr>
          <w:t> </w:t>
        </w:r>
        <w:proofErr w:type="spellStart"/>
        <w:r w:rsidRPr="00272B1A">
          <w:rPr>
            <w:rStyle w:val="Strong"/>
            <w:rFonts w:ascii="Trebuchet MS" w:eastAsiaTheme="majorEastAsia" w:hAnsi="Trebuchet MS"/>
            <w:b w:val="0"/>
            <w:bCs w:val="0"/>
            <w:color w:val="000000"/>
          </w:rPr>
          <w:t>Streamlit</w:t>
        </w:r>
        <w:proofErr w:type="spellEnd"/>
        <w:r w:rsidRPr="00272B1A">
          <w:rPr>
            <w:rStyle w:val="Strong"/>
            <w:rFonts w:ascii="Trebuchet MS" w:eastAsiaTheme="majorEastAsia" w:hAnsi="Trebuchet MS"/>
            <w:b w:val="0"/>
            <w:bCs w:val="0"/>
            <w:color w:val="000000"/>
          </w:rPr>
          <w:t xml:space="preserve"> dashboard</w:t>
        </w:r>
        <w:r w:rsidRPr="00272B1A">
          <w:rPr>
            <w:rStyle w:val="apple-converted-space"/>
            <w:rFonts w:ascii="Trebuchet MS" w:hAnsi="Trebuchet MS"/>
            <w:color w:val="000000"/>
          </w:rPr>
          <w:t> </w:t>
        </w:r>
        <w:r w:rsidRPr="00272B1A">
          <w:rPr>
            <w:rFonts w:ascii="Trebuchet MS" w:hAnsi="Trebuchet MS"/>
            <w:color w:val="000000"/>
          </w:rPr>
          <w:t>that provides real-time flood risk assessments, predictive alerts, and geospatial flood mapping.</w:t>
        </w:r>
      </w:ins>
    </w:p>
    <w:p w14:paraId="5BC81A0C" w14:textId="77777777" w:rsidR="009354C8" w:rsidRPr="00272B1A" w:rsidRDefault="009354C8">
      <w:pPr>
        <w:pStyle w:val="NormalWeb"/>
        <w:numPr>
          <w:ilvl w:val="0"/>
          <w:numId w:val="20"/>
        </w:numPr>
        <w:spacing w:line="276" w:lineRule="auto"/>
        <w:jc w:val="both"/>
        <w:rPr>
          <w:ins w:id="2132" w:author="ANANDHAKRISHNAN MADATHIL REMESH" w:date="2025-03-27T00:02:00Z" w16du:dateUtc="2025-03-27T00:02:00Z"/>
          <w:rFonts w:ascii="Trebuchet MS" w:hAnsi="Trebuchet MS"/>
          <w:color w:val="000000"/>
        </w:rPr>
        <w:pPrChange w:id="2133" w:author="ANANDHAKRISHNAN MADATHIL REMESH" w:date="2025-04-11T19:55:00Z" w16du:dateUtc="2025-04-11T18:55:00Z">
          <w:pPr>
            <w:pStyle w:val="NormalWeb"/>
            <w:numPr>
              <w:numId w:val="20"/>
            </w:numPr>
            <w:tabs>
              <w:tab w:val="num" w:pos="720"/>
            </w:tabs>
            <w:spacing w:line="276" w:lineRule="auto"/>
            <w:ind w:left="720" w:hanging="360"/>
          </w:pPr>
        </w:pPrChange>
      </w:pPr>
      <w:ins w:id="2134" w:author="ANANDHAKRISHNAN MADATHIL REMESH" w:date="2025-03-27T00:02:00Z" w16du:dateUtc="2025-03-27T00:02:00Z">
        <w:r w:rsidRPr="00272B1A">
          <w:rPr>
            <w:rFonts w:ascii="Trebuchet MS" w:hAnsi="Trebuchet MS"/>
            <w:color w:val="000000"/>
          </w:rPr>
          <w:t>To evaluate the system’s performance using multiple statistical and deep learning evaluation metrics.</w:t>
        </w:r>
      </w:ins>
    </w:p>
    <w:p w14:paraId="269C325A" w14:textId="77777777" w:rsidR="009354C8" w:rsidRDefault="009354C8" w:rsidP="009354C8">
      <w:pPr>
        <w:pStyle w:val="NormalWeb"/>
        <w:spacing w:line="276" w:lineRule="auto"/>
        <w:rPr>
          <w:ins w:id="2135" w:author="ANANDHAKRISHNAN MADATHIL REMESH" w:date="2025-04-01T12:16:00Z" w16du:dateUtc="2025-04-01T11:16:00Z"/>
          <w:rFonts w:ascii="Trebuchet MS" w:hAnsi="Trebuchet MS"/>
          <w:color w:val="000000"/>
        </w:rPr>
      </w:pPr>
    </w:p>
    <w:p w14:paraId="66CA053F" w14:textId="77777777" w:rsidR="003F6BCD" w:rsidRDefault="003F6BCD" w:rsidP="009354C8">
      <w:pPr>
        <w:pStyle w:val="NormalWeb"/>
        <w:spacing w:line="276" w:lineRule="auto"/>
        <w:rPr>
          <w:ins w:id="2136" w:author="ANANDHAKRISHNAN MADATHIL REMESH" w:date="2025-04-01T12:16:00Z" w16du:dateUtc="2025-04-01T11:16:00Z"/>
          <w:rFonts w:ascii="Trebuchet MS" w:hAnsi="Trebuchet MS"/>
          <w:color w:val="000000"/>
        </w:rPr>
      </w:pPr>
    </w:p>
    <w:p w14:paraId="46F854F8" w14:textId="77777777" w:rsidR="003F6BCD" w:rsidRPr="00272B1A" w:rsidRDefault="003F6BCD" w:rsidP="009354C8">
      <w:pPr>
        <w:pStyle w:val="NormalWeb"/>
        <w:spacing w:line="276" w:lineRule="auto"/>
        <w:rPr>
          <w:ins w:id="2137" w:author="ANANDHAKRISHNAN MADATHIL REMESH" w:date="2025-03-27T00:02:00Z" w16du:dateUtc="2025-03-27T00:02:00Z"/>
          <w:rFonts w:ascii="Trebuchet MS" w:hAnsi="Trebuchet MS"/>
          <w:color w:val="000000"/>
        </w:rPr>
      </w:pPr>
    </w:p>
    <w:p w14:paraId="51446110" w14:textId="77777777" w:rsidR="009354C8" w:rsidRPr="00272B1A" w:rsidRDefault="009354C8">
      <w:pPr>
        <w:pStyle w:val="Heading2"/>
        <w:rPr>
          <w:ins w:id="2138" w:author="ANANDHAKRISHNAN MADATHIL REMESH" w:date="2025-03-27T00:02:00Z" w16du:dateUtc="2025-03-27T00:02:00Z"/>
          <w:bCs w:val="0"/>
          <w:rPrChange w:id="2139" w:author="ANANDHAKRISHNAN MADATHIL REMESH" w:date="2025-03-27T01:05:00Z" w16du:dateUtc="2025-03-27T01:05:00Z">
            <w:rPr>
              <w:ins w:id="2140" w:author="ANANDHAKRISHNAN MADATHIL REMESH" w:date="2025-03-27T00:02:00Z" w16du:dateUtc="2025-03-27T00:02:00Z"/>
              <w:color w:val="2F5897" w:themeColor="text2"/>
              <w:sz w:val="36"/>
            </w:rPr>
          </w:rPrChange>
        </w:rPr>
        <w:pPrChange w:id="2141" w:author="ANANDHAKRISHNAN MADATHIL REMESH" w:date="2025-03-27T00:15:00Z" w16du:dateUtc="2025-03-27T00:15:00Z">
          <w:pPr>
            <w:pStyle w:val="Heading2"/>
            <w:spacing w:line="276" w:lineRule="auto"/>
          </w:pPr>
        </w:pPrChange>
      </w:pPr>
      <w:bookmarkStart w:id="2142" w:name="_Toc193916138"/>
      <w:bookmarkStart w:id="2143" w:name="_Toc193925013"/>
      <w:bookmarkStart w:id="2144" w:name="_Toc195466523"/>
      <w:ins w:id="2145" w:author="ANANDHAKRISHNAN MADATHIL REMESH" w:date="2025-03-27T00:02:00Z" w16du:dateUtc="2025-03-27T00:02:00Z">
        <w:r w:rsidRPr="00272B1A">
          <w:rPr>
            <w:bCs w:val="0"/>
            <w:rPrChange w:id="2146" w:author="ANANDHAKRISHNAN MADATHIL REMESH" w:date="2025-03-27T01:05:00Z" w16du:dateUtc="2025-03-27T01:05:00Z">
              <w:rPr>
                <w:color w:val="2F5897" w:themeColor="text2"/>
              </w:rPr>
            </w:rPrChange>
          </w:rPr>
          <w:lastRenderedPageBreak/>
          <w:t>Methodological Assumptions</w:t>
        </w:r>
        <w:bookmarkEnd w:id="2142"/>
        <w:bookmarkEnd w:id="2143"/>
        <w:bookmarkEnd w:id="2144"/>
      </w:ins>
    </w:p>
    <w:p w14:paraId="474C8FC2" w14:textId="77777777" w:rsidR="009354C8" w:rsidRPr="00272B1A" w:rsidRDefault="009354C8">
      <w:pPr>
        <w:pStyle w:val="NormalWeb"/>
        <w:spacing w:line="276" w:lineRule="auto"/>
        <w:jc w:val="both"/>
        <w:rPr>
          <w:ins w:id="2147" w:author="ANANDHAKRISHNAN MADATHIL REMESH" w:date="2025-03-27T00:02:00Z" w16du:dateUtc="2025-03-27T00:02:00Z"/>
          <w:rFonts w:ascii="Trebuchet MS" w:hAnsi="Trebuchet MS"/>
          <w:color w:val="000000"/>
        </w:rPr>
        <w:pPrChange w:id="2148" w:author="ANANDHAKRISHNAN MADATHIL REMESH" w:date="2025-04-11T19:55:00Z" w16du:dateUtc="2025-04-11T18:55:00Z">
          <w:pPr>
            <w:pStyle w:val="NormalWeb"/>
            <w:spacing w:line="276" w:lineRule="auto"/>
          </w:pPr>
        </w:pPrChange>
      </w:pPr>
      <w:ins w:id="2149" w:author="ANANDHAKRISHNAN MADATHIL REMESH" w:date="2025-03-27T00:02:00Z" w16du:dateUtc="2025-03-27T00:02:00Z">
        <w:r w:rsidRPr="00272B1A">
          <w:rPr>
            <w:rFonts w:ascii="Trebuchet MS" w:hAnsi="Trebuchet MS"/>
            <w:color w:val="000000"/>
          </w:rPr>
          <w:t>This study is based on several key assumptions:</w:t>
        </w:r>
      </w:ins>
    </w:p>
    <w:p w14:paraId="5F33E35C" w14:textId="77777777" w:rsidR="009354C8" w:rsidRPr="00272B1A" w:rsidRDefault="009354C8">
      <w:pPr>
        <w:pStyle w:val="NormalWeb"/>
        <w:numPr>
          <w:ilvl w:val="0"/>
          <w:numId w:val="26"/>
        </w:numPr>
        <w:spacing w:line="276" w:lineRule="auto"/>
        <w:jc w:val="both"/>
        <w:rPr>
          <w:ins w:id="2150" w:author="ANANDHAKRISHNAN MADATHIL REMESH" w:date="2025-03-27T00:02:00Z" w16du:dateUtc="2025-03-27T00:02:00Z"/>
          <w:rFonts w:ascii="Trebuchet MS" w:hAnsi="Trebuchet MS"/>
          <w:color w:val="000000"/>
        </w:rPr>
        <w:pPrChange w:id="2151" w:author="ANANDHAKRISHNAN MADATHIL REMESH" w:date="2025-04-11T19:55:00Z" w16du:dateUtc="2025-04-11T18:55:00Z">
          <w:pPr>
            <w:pStyle w:val="NormalWeb"/>
            <w:numPr>
              <w:numId w:val="26"/>
            </w:numPr>
            <w:tabs>
              <w:tab w:val="num" w:pos="720"/>
            </w:tabs>
            <w:spacing w:line="276" w:lineRule="auto"/>
            <w:ind w:left="720" w:hanging="360"/>
          </w:pPr>
        </w:pPrChange>
      </w:pPr>
      <w:ins w:id="2152" w:author="ANANDHAKRISHNAN MADATHIL REMESH" w:date="2025-03-27T00:02:00Z" w16du:dateUtc="2025-03-27T00:02:00Z">
        <w:r w:rsidRPr="00272B1A">
          <w:rPr>
            <w:rStyle w:val="Strong"/>
            <w:rFonts w:ascii="Trebuchet MS" w:hAnsi="Trebuchet MS"/>
            <w:b w:val="0"/>
            <w:bCs w:val="0"/>
            <w:color w:val="000000"/>
          </w:rPr>
          <w:t>Data Accuracy</w:t>
        </w:r>
        <w:r w:rsidRPr="00272B1A">
          <w:rPr>
            <w:rFonts w:ascii="Trebuchet MS" w:hAnsi="Trebuchet MS"/>
            <w:color w:val="000000"/>
          </w:rPr>
          <w:t>: The structured and unstructured datasets are assumed to be reliable and representative of real-world flood conditions.</w:t>
        </w:r>
      </w:ins>
    </w:p>
    <w:p w14:paraId="64A6311D" w14:textId="77777777" w:rsidR="009354C8" w:rsidRPr="00272B1A" w:rsidRDefault="009354C8">
      <w:pPr>
        <w:pStyle w:val="NormalWeb"/>
        <w:numPr>
          <w:ilvl w:val="0"/>
          <w:numId w:val="26"/>
        </w:numPr>
        <w:spacing w:line="276" w:lineRule="auto"/>
        <w:jc w:val="both"/>
        <w:rPr>
          <w:ins w:id="2153" w:author="ANANDHAKRISHNAN MADATHIL REMESH" w:date="2025-03-27T00:02:00Z" w16du:dateUtc="2025-03-27T00:02:00Z"/>
          <w:rFonts w:ascii="Trebuchet MS" w:hAnsi="Trebuchet MS"/>
          <w:color w:val="000000"/>
        </w:rPr>
        <w:pPrChange w:id="2154" w:author="ANANDHAKRISHNAN MADATHIL REMESH" w:date="2025-04-11T19:55:00Z" w16du:dateUtc="2025-04-11T18:55:00Z">
          <w:pPr>
            <w:pStyle w:val="NormalWeb"/>
            <w:numPr>
              <w:numId w:val="26"/>
            </w:numPr>
            <w:tabs>
              <w:tab w:val="num" w:pos="720"/>
            </w:tabs>
            <w:spacing w:line="276" w:lineRule="auto"/>
            <w:ind w:left="720" w:hanging="360"/>
          </w:pPr>
        </w:pPrChange>
      </w:pPr>
      <w:ins w:id="2155" w:author="ANANDHAKRISHNAN MADATHIL REMESH" w:date="2025-03-27T00:02:00Z" w16du:dateUtc="2025-03-27T00:02:00Z">
        <w:r w:rsidRPr="00272B1A">
          <w:rPr>
            <w:rStyle w:val="Strong"/>
            <w:rFonts w:ascii="Trebuchet MS" w:hAnsi="Trebuchet MS"/>
            <w:b w:val="0"/>
            <w:bCs w:val="0"/>
            <w:color w:val="000000"/>
          </w:rPr>
          <w:t>Model Generalizability</w:t>
        </w:r>
        <w:r w:rsidRPr="00272B1A">
          <w:rPr>
            <w:rFonts w:ascii="Trebuchet MS" w:hAnsi="Trebuchet MS"/>
            <w:color w:val="000000"/>
          </w:rPr>
          <w:t>: The trained ML and DL models can generalize well to new flood events based on historical and remote sensing data.</w:t>
        </w:r>
      </w:ins>
    </w:p>
    <w:p w14:paraId="56B70691" w14:textId="77777777" w:rsidR="009354C8" w:rsidRPr="00272B1A" w:rsidRDefault="009354C8">
      <w:pPr>
        <w:pStyle w:val="NormalWeb"/>
        <w:numPr>
          <w:ilvl w:val="0"/>
          <w:numId w:val="26"/>
        </w:numPr>
        <w:spacing w:line="276" w:lineRule="auto"/>
        <w:jc w:val="both"/>
        <w:rPr>
          <w:ins w:id="2156" w:author="ANANDHAKRISHNAN MADATHIL REMESH" w:date="2025-03-27T00:02:00Z" w16du:dateUtc="2025-03-27T00:02:00Z"/>
          <w:rFonts w:ascii="Trebuchet MS" w:hAnsi="Trebuchet MS"/>
          <w:color w:val="000000"/>
        </w:rPr>
        <w:pPrChange w:id="2157" w:author="ANANDHAKRISHNAN MADATHIL REMESH" w:date="2025-04-11T19:55:00Z" w16du:dateUtc="2025-04-11T18:55:00Z">
          <w:pPr>
            <w:pStyle w:val="NormalWeb"/>
            <w:numPr>
              <w:numId w:val="26"/>
            </w:numPr>
            <w:tabs>
              <w:tab w:val="num" w:pos="720"/>
            </w:tabs>
            <w:spacing w:line="276" w:lineRule="auto"/>
            <w:ind w:left="720" w:hanging="360"/>
          </w:pPr>
        </w:pPrChange>
      </w:pPr>
      <w:ins w:id="2158" w:author="ANANDHAKRISHNAN MADATHIL REMESH" w:date="2025-03-27T00:02:00Z" w16du:dateUtc="2025-03-27T00:02:00Z">
        <w:r w:rsidRPr="00272B1A">
          <w:rPr>
            <w:rStyle w:val="Strong"/>
            <w:rFonts w:ascii="Trebuchet MS" w:hAnsi="Trebuchet MS"/>
            <w:b w:val="0"/>
            <w:bCs w:val="0"/>
            <w:color w:val="000000"/>
          </w:rPr>
          <w:t>Feature Relevance</w:t>
        </w:r>
        <w:r w:rsidRPr="00272B1A">
          <w:rPr>
            <w:rFonts w:ascii="Trebuchet MS" w:hAnsi="Trebuchet MS"/>
            <w:color w:val="000000"/>
          </w:rPr>
          <w:t>: Selected features from correlation analysis contribute significantly to flood prediction accuracy.</w:t>
        </w:r>
      </w:ins>
    </w:p>
    <w:p w14:paraId="4683CB22" w14:textId="77777777" w:rsidR="009354C8" w:rsidRPr="00272B1A" w:rsidRDefault="009354C8">
      <w:pPr>
        <w:pStyle w:val="NormalWeb"/>
        <w:numPr>
          <w:ilvl w:val="0"/>
          <w:numId w:val="26"/>
        </w:numPr>
        <w:spacing w:line="276" w:lineRule="auto"/>
        <w:jc w:val="both"/>
        <w:rPr>
          <w:ins w:id="2159" w:author="ANANDHAKRISHNAN MADATHIL REMESH" w:date="2025-03-27T00:02:00Z" w16du:dateUtc="2025-03-27T00:02:00Z"/>
          <w:rFonts w:ascii="Trebuchet MS" w:hAnsi="Trebuchet MS"/>
          <w:color w:val="000000"/>
        </w:rPr>
        <w:pPrChange w:id="2160" w:author="ANANDHAKRISHNAN MADATHIL REMESH" w:date="2025-04-11T19:55:00Z" w16du:dateUtc="2025-04-11T18:55:00Z">
          <w:pPr>
            <w:pStyle w:val="NormalWeb"/>
            <w:numPr>
              <w:numId w:val="26"/>
            </w:numPr>
            <w:tabs>
              <w:tab w:val="num" w:pos="720"/>
            </w:tabs>
            <w:spacing w:line="276" w:lineRule="auto"/>
            <w:ind w:left="720" w:hanging="360"/>
          </w:pPr>
        </w:pPrChange>
      </w:pPr>
      <w:ins w:id="2161" w:author="ANANDHAKRISHNAN MADATHIL REMESH" w:date="2025-03-27T00:02:00Z" w16du:dateUtc="2025-03-27T00:02:00Z">
        <w:r w:rsidRPr="00272B1A">
          <w:rPr>
            <w:rStyle w:val="Strong"/>
            <w:rFonts w:ascii="Trebuchet MS" w:hAnsi="Trebuchet MS"/>
            <w:b w:val="0"/>
            <w:bCs w:val="0"/>
            <w:color w:val="000000"/>
          </w:rPr>
          <w:t>AI-based Predictions are Interpretable</w:t>
        </w:r>
        <w:r w:rsidRPr="00272B1A">
          <w:rPr>
            <w:rFonts w:ascii="Trebuchet MS" w:hAnsi="Trebuchet MS"/>
            <w:color w:val="000000"/>
          </w:rPr>
          <w:t>: Explainability techniques like feature importance in ML models make predictions understandable for users.</w:t>
        </w:r>
      </w:ins>
    </w:p>
    <w:p w14:paraId="4914A4C1" w14:textId="77777777" w:rsidR="009354C8" w:rsidRPr="00272B1A" w:rsidRDefault="009354C8" w:rsidP="009354C8">
      <w:pPr>
        <w:pStyle w:val="NormalWeb"/>
        <w:spacing w:line="276" w:lineRule="auto"/>
        <w:rPr>
          <w:ins w:id="2162" w:author="ANANDHAKRISHNAN MADATHIL REMESH" w:date="2025-03-27T00:02:00Z" w16du:dateUtc="2025-03-27T00:02:00Z"/>
          <w:rFonts w:ascii="Trebuchet MS" w:hAnsi="Trebuchet MS"/>
          <w:color w:val="000000"/>
        </w:rPr>
      </w:pPr>
    </w:p>
    <w:p w14:paraId="38014BF1" w14:textId="77777777" w:rsidR="009354C8" w:rsidRPr="00272B1A" w:rsidRDefault="009354C8">
      <w:pPr>
        <w:pStyle w:val="Heading2"/>
        <w:rPr>
          <w:ins w:id="2163" w:author="ANANDHAKRISHNAN MADATHIL REMESH" w:date="2025-03-27T00:02:00Z" w16du:dateUtc="2025-03-27T00:02:00Z"/>
          <w:bCs w:val="0"/>
          <w:rPrChange w:id="2164" w:author="ANANDHAKRISHNAN MADATHIL REMESH" w:date="2025-03-27T01:05:00Z" w16du:dateUtc="2025-03-27T01:05:00Z">
            <w:rPr>
              <w:ins w:id="2165" w:author="ANANDHAKRISHNAN MADATHIL REMESH" w:date="2025-03-27T00:02:00Z" w16du:dateUtc="2025-03-27T00:02:00Z"/>
              <w:color w:val="2F5897" w:themeColor="text2"/>
            </w:rPr>
          </w:rPrChange>
        </w:rPr>
        <w:pPrChange w:id="2166" w:author="ANANDHAKRISHNAN MADATHIL REMESH" w:date="2025-03-27T00:16:00Z" w16du:dateUtc="2025-03-27T00:16:00Z">
          <w:pPr>
            <w:pStyle w:val="Heading2"/>
            <w:spacing w:line="276" w:lineRule="auto"/>
          </w:pPr>
        </w:pPrChange>
      </w:pPr>
      <w:ins w:id="2167" w:author="ANANDHAKRISHNAN MADATHIL REMESH" w:date="2025-03-27T00:02:00Z" w16du:dateUtc="2025-03-27T00:02:00Z">
        <w:r w:rsidRPr="00272B1A">
          <w:rPr>
            <w:bCs w:val="0"/>
          </w:rPr>
          <w:t xml:space="preserve"> </w:t>
        </w:r>
        <w:bookmarkStart w:id="2168" w:name="_Toc193916139"/>
        <w:bookmarkStart w:id="2169" w:name="_Toc193925014"/>
        <w:bookmarkStart w:id="2170" w:name="_Toc195466524"/>
        <w:r w:rsidRPr="00272B1A">
          <w:rPr>
            <w:bCs w:val="0"/>
            <w:rPrChange w:id="2171" w:author="ANANDHAKRISHNAN MADATHIL REMESH" w:date="2025-03-27T01:05:00Z" w16du:dateUtc="2025-03-27T01:05:00Z">
              <w:rPr>
                <w:color w:val="2F5897" w:themeColor="text2"/>
              </w:rPr>
            </w:rPrChange>
          </w:rPr>
          <w:t>Data Collection and Preprocessing</w:t>
        </w:r>
        <w:bookmarkEnd w:id="2168"/>
        <w:bookmarkEnd w:id="2169"/>
        <w:bookmarkEnd w:id="2170"/>
      </w:ins>
    </w:p>
    <w:p w14:paraId="24CB2F80" w14:textId="77777777" w:rsidR="009354C8" w:rsidRPr="00272B1A" w:rsidRDefault="009354C8">
      <w:pPr>
        <w:pStyle w:val="Heading3"/>
        <w:rPr>
          <w:ins w:id="2172" w:author="ANANDHAKRISHNAN MADATHIL REMESH" w:date="2025-03-27T00:02:00Z" w16du:dateUtc="2025-03-27T00:02:00Z"/>
          <w:b w:val="0"/>
          <w:bCs w:val="0"/>
          <w:rPrChange w:id="2173" w:author="ANANDHAKRISHNAN MADATHIL REMESH" w:date="2025-03-27T01:05:00Z" w16du:dateUtc="2025-03-27T01:05:00Z">
            <w:rPr>
              <w:ins w:id="2174" w:author="ANANDHAKRISHNAN MADATHIL REMESH" w:date="2025-03-27T00:02:00Z" w16du:dateUtc="2025-03-27T00:02:00Z"/>
              <w:bCs w:val="0"/>
              <w:color w:val="000000"/>
            </w:rPr>
          </w:rPrChange>
        </w:rPr>
        <w:pPrChange w:id="2175" w:author="ANANDHAKRISHNAN MADATHIL REMESH" w:date="2025-03-27T00:16:00Z" w16du:dateUtc="2025-03-27T00:16:00Z">
          <w:pPr>
            <w:pStyle w:val="Heading3"/>
            <w:spacing w:line="276" w:lineRule="auto"/>
          </w:pPr>
        </w:pPrChange>
      </w:pPr>
      <w:ins w:id="2176" w:author="ANANDHAKRISHNAN MADATHIL REMESH" w:date="2025-03-27T00:02:00Z" w16du:dateUtc="2025-03-27T00:02:00Z">
        <w:r w:rsidRPr="00272B1A">
          <w:rPr>
            <w:b w:val="0"/>
            <w:bCs w:val="0"/>
            <w:rPrChange w:id="2177" w:author="ANANDHAKRISHNAN MADATHIL REMESH" w:date="2025-03-27T01:05:00Z" w16du:dateUtc="2025-03-27T01:05:00Z">
              <w:rPr/>
            </w:rPrChange>
          </w:rPr>
          <w:t xml:space="preserve"> </w:t>
        </w:r>
        <w:bookmarkStart w:id="2178" w:name="_Toc193916140"/>
        <w:bookmarkStart w:id="2179" w:name="_Toc193925015"/>
        <w:bookmarkStart w:id="2180" w:name="_Toc195466525"/>
        <w:r w:rsidRPr="00272B1A">
          <w:rPr>
            <w:b w:val="0"/>
            <w:bCs w:val="0"/>
            <w:rPrChange w:id="2181" w:author="ANANDHAKRISHNAN MADATHIL REMESH" w:date="2025-03-27T01:05:00Z" w16du:dateUtc="2025-03-27T01:05:00Z">
              <w:rPr>
                <w:bCs w:val="0"/>
                <w:color w:val="000000"/>
              </w:rPr>
            </w:rPrChange>
          </w:rPr>
          <w:t>Data Sources</w:t>
        </w:r>
        <w:bookmarkEnd w:id="2178"/>
        <w:bookmarkEnd w:id="2179"/>
        <w:bookmarkEnd w:id="2180"/>
      </w:ins>
    </w:p>
    <w:p w14:paraId="21E9F7E6" w14:textId="77777777" w:rsidR="009354C8" w:rsidRPr="00272B1A" w:rsidRDefault="009354C8">
      <w:pPr>
        <w:pStyle w:val="NormalWeb"/>
        <w:spacing w:line="276" w:lineRule="auto"/>
        <w:jc w:val="both"/>
        <w:rPr>
          <w:ins w:id="2182" w:author="ANANDHAKRISHNAN MADATHIL REMESH" w:date="2025-03-27T00:02:00Z" w16du:dateUtc="2025-03-27T00:02:00Z"/>
          <w:rFonts w:ascii="Trebuchet MS" w:hAnsi="Trebuchet MS"/>
          <w:color w:val="000000"/>
        </w:rPr>
        <w:pPrChange w:id="2183" w:author="ANANDHAKRISHNAN MADATHIL REMESH" w:date="2025-04-11T19:55:00Z" w16du:dateUtc="2025-04-11T18:55:00Z">
          <w:pPr>
            <w:pStyle w:val="NormalWeb"/>
            <w:spacing w:line="276" w:lineRule="auto"/>
          </w:pPr>
        </w:pPrChange>
      </w:pPr>
      <w:ins w:id="2184" w:author="ANANDHAKRISHNAN MADATHIL REMESH" w:date="2025-03-27T00:02:00Z" w16du:dateUtc="2025-03-27T00:02:00Z">
        <w:r w:rsidRPr="00272B1A">
          <w:rPr>
            <w:rFonts w:ascii="Trebuchet MS" w:hAnsi="Trebuchet MS"/>
            <w:color w:val="000000"/>
          </w:rPr>
          <w:t>This research incorporates data from multiple sources to build a</w:t>
        </w:r>
        <w:r w:rsidRPr="00272B1A">
          <w:rPr>
            <w:rStyle w:val="apple-converted-space"/>
            <w:rFonts w:ascii="Trebuchet MS" w:hAnsi="Trebuchet MS"/>
            <w:color w:val="000000"/>
          </w:rPr>
          <w:t> </w:t>
        </w:r>
        <w:r w:rsidRPr="00272B1A">
          <w:rPr>
            <w:rStyle w:val="Strong"/>
            <w:rFonts w:ascii="Trebuchet MS" w:eastAsiaTheme="majorEastAsia" w:hAnsi="Trebuchet MS"/>
            <w:b w:val="0"/>
            <w:bCs w:val="0"/>
            <w:color w:val="000000"/>
          </w:rPr>
          <w:t>robust flood prediction system</w:t>
        </w:r>
        <w:r w:rsidRPr="00272B1A">
          <w:rPr>
            <w:rFonts w:ascii="Trebuchet MS" w:hAnsi="Trebuchet MS"/>
            <w:color w:val="000000"/>
          </w:rPr>
          <w:t>. The dataset includes:</w:t>
        </w:r>
      </w:ins>
    </w:p>
    <w:p w14:paraId="27D80773" w14:textId="77777777" w:rsidR="009354C8" w:rsidRPr="00272B1A" w:rsidRDefault="009354C8">
      <w:pPr>
        <w:pStyle w:val="NormalWeb"/>
        <w:numPr>
          <w:ilvl w:val="0"/>
          <w:numId w:val="21"/>
        </w:numPr>
        <w:spacing w:line="276" w:lineRule="auto"/>
        <w:jc w:val="both"/>
        <w:rPr>
          <w:ins w:id="2185" w:author="ANANDHAKRISHNAN MADATHIL REMESH" w:date="2025-03-27T00:02:00Z" w16du:dateUtc="2025-03-27T00:02:00Z"/>
          <w:rFonts w:ascii="Trebuchet MS" w:hAnsi="Trebuchet MS"/>
          <w:color w:val="000000"/>
        </w:rPr>
        <w:pPrChange w:id="2186" w:author="ANANDHAKRISHNAN MADATHIL REMESH" w:date="2025-04-11T19:55:00Z" w16du:dateUtc="2025-04-11T18:55:00Z">
          <w:pPr>
            <w:pStyle w:val="NormalWeb"/>
            <w:numPr>
              <w:numId w:val="21"/>
            </w:numPr>
            <w:tabs>
              <w:tab w:val="num" w:pos="720"/>
            </w:tabs>
            <w:spacing w:line="276" w:lineRule="auto"/>
            <w:ind w:left="720" w:hanging="360"/>
          </w:pPr>
        </w:pPrChange>
      </w:pPr>
      <w:ins w:id="2187" w:author="ANANDHAKRISHNAN MADATHIL REMESH" w:date="2025-03-27T00:02:00Z" w16du:dateUtc="2025-03-27T00:02:00Z">
        <w:r w:rsidRPr="00272B1A">
          <w:rPr>
            <w:rStyle w:val="Strong"/>
            <w:rFonts w:ascii="Trebuchet MS" w:eastAsiaTheme="majorEastAsia" w:hAnsi="Trebuchet MS"/>
            <w:b w:val="0"/>
            <w:bCs w:val="0"/>
            <w:color w:val="000000"/>
          </w:rPr>
          <w:t>Structured Data (Flood Risk Prediction)</w:t>
        </w:r>
        <w:r w:rsidRPr="00272B1A">
          <w:rPr>
            <w:rFonts w:ascii="Trebuchet MS" w:hAnsi="Trebuchet MS"/>
            <w:color w:val="000000"/>
          </w:rPr>
          <w:t>: Obtained from</w:t>
        </w:r>
        <w:r w:rsidRPr="00272B1A">
          <w:rPr>
            <w:rStyle w:val="apple-converted-space"/>
            <w:rFonts w:ascii="Trebuchet MS" w:hAnsi="Trebuchet MS"/>
            <w:color w:val="000000"/>
          </w:rPr>
          <w:t> </w:t>
        </w:r>
        <w:r w:rsidRPr="00272B1A">
          <w:rPr>
            <w:rFonts w:ascii="Trebuchet MS" w:hAnsi="Trebuchet MS"/>
            <w:color w:val="000000"/>
          </w:rPr>
          <w:fldChar w:fldCharType="begin"/>
        </w:r>
        <w:r w:rsidRPr="00272B1A">
          <w:rPr>
            <w:rFonts w:ascii="Trebuchet MS" w:hAnsi="Trebuchet MS"/>
            <w:color w:val="000000"/>
          </w:rPr>
          <w:instrText>HYPERLINK "https://www.kaggle.com/datasets/naiyakhalid/flood-prediction-dataset"</w:instrText>
        </w:r>
        <w:r w:rsidRPr="00272B1A">
          <w:rPr>
            <w:rFonts w:ascii="Trebuchet MS" w:hAnsi="Trebuchet MS"/>
            <w:color w:val="000000"/>
          </w:rPr>
        </w:r>
        <w:r w:rsidRPr="00272B1A">
          <w:rPr>
            <w:rFonts w:ascii="Trebuchet MS" w:hAnsi="Trebuchet MS"/>
            <w:color w:val="000000"/>
          </w:rPr>
          <w:fldChar w:fldCharType="separate"/>
        </w:r>
        <w:r w:rsidRPr="00272B1A">
          <w:rPr>
            <w:rStyle w:val="Strong"/>
            <w:rFonts w:ascii="Trebuchet MS" w:eastAsiaTheme="majorEastAsia" w:hAnsi="Trebuchet MS"/>
            <w:b w:val="0"/>
            <w:bCs w:val="0"/>
            <w:color w:val="0000FF"/>
            <w:u w:val="single"/>
          </w:rPr>
          <w:t>Flood Prediction Dataset on Kaggle</w:t>
        </w:r>
        <w:r w:rsidRPr="00272B1A">
          <w:rPr>
            <w:rFonts w:ascii="Trebuchet MS" w:hAnsi="Trebuchet MS"/>
            <w:color w:val="000000"/>
          </w:rPr>
          <w:fldChar w:fldCharType="end"/>
        </w:r>
        <w:r w:rsidRPr="00272B1A">
          <w:rPr>
            <w:rFonts w:ascii="Trebuchet MS" w:hAnsi="Trebuchet MS"/>
            <w:color w:val="000000"/>
          </w:rPr>
          <w:t>. It consists of meteorological and hydrological parameters such as:</w:t>
        </w:r>
      </w:ins>
    </w:p>
    <w:p w14:paraId="25A298E7" w14:textId="77777777" w:rsidR="009354C8" w:rsidRPr="00272B1A" w:rsidRDefault="009354C8">
      <w:pPr>
        <w:pStyle w:val="NormalWeb"/>
        <w:numPr>
          <w:ilvl w:val="1"/>
          <w:numId w:val="21"/>
        </w:numPr>
        <w:spacing w:line="276" w:lineRule="auto"/>
        <w:jc w:val="both"/>
        <w:rPr>
          <w:ins w:id="2188" w:author="ANANDHAKRISHNAN MADATHIL REMESH" w:date="2025-03-27T00:02:00Z" w16du:dateUtc="2025-03-27T00:02:00Z"/>
          <w:rFonts w:ascii="Trebuchet MS" w:hAnsi="Trebuchet MS"/>
          <w:color w:val="000000"/>
        </w:rPr>
        <w:pPrChange w:id="2189"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190" w:author="ANANDHAKRISHNAN MADATHIL REMESH" w:date="2025-03-27T00:02:00Z" w16du:dateUtc="2025-03-27T00:02:00Z">
        <w:r w:rsidRPr="00272B1A">
          <w:rPr>
            <w:rFonts w:ascii="Trebuchet MS" w:hAnsi="Trebuchet MS"/>
            <w:color w:val="000000"/>
          </w:rPr>
          <w:t>Rainfall intensity</w:t>
        </w:r>
      </w:ins>
    </w:p>
    <w:p w14:paraId="69D08C63" w14:textId="77777777" w:rsidR="009354C8" w:rsidRPr="00272B1A" w:rsidRDefault="009354C8">
      <w:pPr>
        <w:pStyle w:val="NormalWeb"/>
        <w:numPr>
          <w:ilvl w:val="1"/>
          <w:numId w:val="21"/>
        </w:numPr>
        <w:spacing w:line="276" w:lineRule="auto"/>
        <w:jc w:val="both"/>
        <w:rPr>
          <w:ins w:id="2191" w:author="ANANDHAKRISHNAN MADATHIL REMESH" w:date="2025-03-27T00:02:00Z" w16du:dateUtc="2025-03-27T00:02:00Z"/>
          <w:rFonts w:ascii="Trebuchet MS" w:hAnsi="Trebuchet MS"/>
          <w:color w:val="000000"/>
        </w:rPr>
        <w:pPrChange w:id="2192"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193" w:author="ANANDHAKRISHNAN MADATHIL REMESH" w:date="2025-03-27T00:02:00Z" w16du:dateUtc="2025-03-27T00:02:00Z">
        <w:r w:rsidRPr="00272B1A">
          <w:rPr>
            <w:rFonts w:ascii="Trebuchet MS" w:hAnsi="Trebuchet MS"/>
            <w:color w:val="000000"/>
          </w:rPr>
          <w:t>River discharge levels</w:t>
        </w:r>
      </w:ins>
    </w:p>
    <w:p w14:paraId="00A6B432" w14:textId="77777777" w:rsidR="009354C8" w:rsidRPr="00272B1A" w:rsidRDefault="009354C8">
      <w:pPr>
        <w:pStyle w:val="NormalWeb"/>
        <w:numPr>
          <w:ilvl w:val="1"/>
          <w:numId w:val="21"/>
        </w:numPr>
        <w:spacing w:line="276" w:lineRule="auto"/>
        <w:jc w:val="both"/>
        <w:rPr>
          <w:ins w:id="2194" w:author="ANANDHAKRISHNAN MADATHIL REMESH" w:date="2025-03-27T00:02:00Z" w16du:dateUtc="2025-03-27T00:02:00Z"/>
          <w:rFonts w:ascii="Trebuchet MS" w:hAnsi="Trebuchet MS"/>
          <w:color w:val="000000"/>
        </w:rPr>
        <w:pPrChange w:id="2195"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196" w:author="ANANDHAKRISHNAN MADATHIL REMESH" w:date="2025-03-27T00:02:00Z" w16du:dateUtc="2025-03-27T00:02:00Z">
        <w:r w:rsidRPr="00272B1A">
          <w:rPr>
            <w:rFonts w:ascii="Trebuchet MS" w:hAnsi="Trebuchet MS"/>
            <w:color w:val="000000"/>
          </w:rPr>
          <w:t>Soil moisture</w:t>
        </w:r>
      </w:ins>
    </w:p>
    <w:p w14:paraId="165B89CE" w14:textId="77777777" w:rsidR="009354C8" w:rsidRPr="00272B1A" w:rsidRDefault="009354C8">
      <w:pPr>
        <w:pStyle w:val="NormalWeb"/>
        <w:numPr>
          <w:ilvl w:val="1"/>
          <w:numId w:val="21"/>
        </w:numPr>
        <w:spacing w:line="276" w:lineRule="auto"/>
        <w:jc w:val="both"/>
        <w:rPr>
          <w:ins w:id="2197" w:author="ANANDHAKRISHNAN MADATHIL REMESH" w:date="2025-03-27T00:02:00Z" w16du:dateUtc="2025-03-27T00:02:00Z"/>
          <w:rFonts w:ascii="Trebuchet MS" w:hAnsi="Trebuchet MS"/>
          <w:color w:val="000000"/>
        </w:rPr>
        <w:pPrChange w:id="2198"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199" w:author="ANANDHAKRISHNAN MADATHIL REMESH" w:date="2025-03-27T00:02:00Z" w16du:dateUtc="2025-03-27T00:02:00Z">
        <w:r w:rsidRPr="00272B1A">
          <w:rPr>
            <w:rFonts w:ascii="Trebuchet MS" w:hAnsi="Trebuchet MS"/>
            <w:color w:val="000000"/>
          </w:rPr>
          <w:t>Humidity and temperature</w:t>
        </w:r>
      </w:ins>
    </w:p>
    <w:p w14:paraId="50C25AAF" w14:textId="77777777" w:rsidR="009354C8" w:rsidRPr="00272B1A" w:rsidRDefault="009354C8">
      <w:pPr>
        <w:pStyle w:val="NormalWeb"/>
        <w:numPr>
          <w:ilvl w:val="1"/>
          <w:numId w:val="21"/>
        </w:numPr>
        <w:spacing w:line="276" w:lineRule="auto"/>
        <w:jc w:val="both"/>
        <w:rPr>
          <w:ins w:id="2200" w:author="ANANDHAKRISHNAN MADATHIL REMESH" w:date="2025-03-27T00:02:00Z" w16du:dateUtc="2025-03-27T00:02:00Z"/>
          <w:rFonts w:ascii="Trebuchet MS" w:hAnsi="Trebuchet MS"/>
          <w:color w:val="000000"/>
        </w:rPr>
        <w:pPrChange w:id="2201"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202" w:author="ANANDHAKRISHNAN MADATHIL REMESH" w:date="2025-03-27T00:02:00Z" w16du:dateUtc="2025-03-27T00:02:00Z">
        <w:r w:rsidRPr="00272B1A">
          <w:rPr>
            <w:rFonts w:ascii="Trebuchet MS" w:hAnsi="Trebuchet MS"/>
            <w:color w:val="000000"/>
          </w:rPr>
          <w:t>Flood probability labels (used as the target variable for classification models)</w:t>
        </w:r>
      </w:ins>
    </w:p>
    <w:p w14:paraId="4B1DCF6A" w14:textId="77777777" w:rsidR="009354C8" w:rsidRPr="00272B1A" w:rsidRDefault="009354C8">
      <w:pPr>
        <w:pStyle w:val="NormalWeb"/>
        <w:numPr>
          <w:ilvl w:val="0"/>
          <w:numId w:val="21"/>
        </w:numPr>
        <w:spacing w:line="276" w:lineRule="auto"/>
        <w:jc w:val="both"/>
        <w:rPr>
          <w:ins w:id="2203" w:author="ANANDHAKRISHNAN MADATHIL REMESH" w:date="2025-03-27T00:02:00Z" w16du:dateUtc="2025-03-27T00:02:00Z"/>
          <w:rFonts w:ascii="Trebuchet MS" w:hAnsi="Trebuchet MS"/>
          <w:color w:val="000000"/>
        </w:rPr>
        <w:pPrChange w:id="2204" w:author="ANANDHAKRISHNAN MADATHIL REMESH" w:date="2025-04-11T19:55:00Z" w16du:dateUtc="2025-04-11T18:55:00Z">
          <w:pPr>
            <w:pStyle w:val="NormalWeb"/>
            <w:numPr>
              <w:numId w:val="21"/>
            </w:numPr>
            <w:tabs>
              <w:tab w:val="num" w:pos="720"/>
            </w:tabs>
            <w:spacing w:line="276" w:lineRule="auto"/>
            <w:ind w:left="720" w:hanging="360"/>
          </w:pPr>
        </w:pPrChange>
      </w:pPr>
      <w:ins w:id="2205" w:author="ANANDHAKRISHNAN MADATHIL REMESH" w:date="2025-03-27T00:02:00Z" w16du:dateUtc="2025-03-27T00:02:00Z">
        <w:r w:rsidRPr="00272B1A">
          <w:rPr>
            <w:rStyle w:val="Strong"/>
            <w:rFonts w:ascii="Trebuchet MS" w:eastAsiaTheme="majorEastAsia" w:hAnsi="Trebuchet MS"/>
            <w:b w:val="0"/>
            <w:bCs w:val="0"/>
            <w:color w:val="000000"/>
          </w:rPr>
          <w:t>Unstructured Data (Flood Segmentation)</w:t>
        </w:r>
        <w:r w:rsidRPr="00272B1A">
          <w:rPr>
            <w:rFonts w:ascii="Trebuchet MS" w:hAnsi="Trebuchet MS"/>
            <w:color w:val="000000"/>
          </w:rPr>
          <w:t>: Obtained from</w:t>
        </w:r>
        <w:r w:rsidRPr="00272B1A">
          <w:rPr>
            <w:rStyle w:val="apple-converted-space"/>
            <w:rFonts w:ascii="Trebuchet MS" w:hAnsi="Trebuchet MS"/>
            <w:color w:val="000000"/>
          </w:rPr>
          <w:t> </w:t>
        </w:r>
        <w:r w:rsidRPr="00272B1A">
          <w:rPr>
            <w:rFonts w:ascii="Trebuchet MS" w:hAnsi="Trebuchet MS"/>
            <w:color w:val="000000"/>
          </w:rPr>
          <w:fldChar w:fldCharType="begin"/>
        </w:r>
        <w:r w:rsidRPr="00272B1A">
          <w:rPr>
            <w:rFonts w:ascii="Trebuchet MS" w:hAnsi="Trebuchet MS"/>
            <w:color w:val="000000"/>
          </w:rPr>
          <w:instrText>HYPERLINK "https://www.kaggle.com/datasets/faizalkarim/flood-area-segmentation"</w:instrText>
        </w:r>
        <w:r w:rsidRPr="00272B1A">
          <w:rPr>
            <w:rFonts w:ascii="Trebuchet MS" w:hAnsi="Trebuchet MS"/>
            <w:color w:val="000000"/>
          </w:rPr>
        </w:r>
        <w:r w:rsidRPr="00272B1A">
          <w:rPr>
            <w:rFonts w:ascii="Trebuchet MS" w:hAnsi="Trebuchet MS"/>
            <w:color w:val="000000"/>
          </w:rPr>
          <w:fldChar w:fldCharType="separate"/>
        </w:r>
        <w:r w:rsidRPr="00272B1A">
          <w:rPr>
            <w:rStyle w:val="Strong"/>
            <w:rFonts w:ascii="Trebuchet MS" w:eastAsiaTheme="majorEastAsia" w:hAnsi="Trebuchet MS"/>
            <w:b w:val="0"/>
            <w:bCs w:val="0"/>
            <w:color w:val="0000FF"/>
            <w:u w:val="single"/>
          </w:rPr>
          <w:t>Flood Area Segmentation Dataset on Kaggle</w:t>
        </w:r>
        <w:r w:rsidRPr="00272B1A">
          <w:rPr>
            <w:rFonts w:ascii="Trebuchet MS" w:hAnsi="Trebuchet MS"/>
            <w:color w:val="000000"/>
          </w:rPr>
          <w:fldChar w:fldCharType="end"/>
        </w:r>
        <w:r w:rsidRPr="00272B1A">
          <w:rPr>
            <w:rFonts w:ascii="Trebuchet MS" w:hAnsi="Trebuchet MS"/>
            <w:color w:val="000000"/>
          </w:rPr>
          <w:t>. It includes:</w:t>
        </w:r>
      </w:ins>
    </w:p>
    <w:p w14:paraId="51AB03F4" w14:textId="77777777" w:rsidR="009354C8" w:rsidRPr="00272B1A" w:rsidRDefault="009354C8">
      <w:pPr>
        <w:pStyle w:val="NormalWeb"/>
        <w:numPr>
          <w:ilvl w:val="1"/>
          <w:numId w:val="21"/>
        </w:numPr>
        <w:spacing w:line="276" w:lineRule="auto"/>
        <w:jc w:val="both"/>
        <w:rPr>
          <w:ins w:id="2206" w:author="ANANDHAKRISHNAN MADATHIL REMESH" w:date="2025-03-27T00:02:00Z" w16du:dateUtc="2025-03-27T00:02:00Z"/>
          <w:rFonts w:ascii="Trebuchet MS" w:hAnsi="Trebuchet MS"/>
          <w:color w:val="000000"/>
        </w:rPr>
        <w:pPrChange w:id="2207"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208" w:author="ANANDHAKRISHNAN MADATHIL REMESH" w:date="2025-03-27T00:02:00Z" w16du:dateUtc="2025-03-27T00:02:00Z">
        <w:r w:rsidRPr="00272B1A">
          <w:rPr>
            <w:rFonts w:ascii="Trebuchet MS" w:hAnsi="Trebuchet MS"/>
            <w:color w:val="000000"/>
          </w:rPr>
          <w:t>Satellite images of flooded and non-flooded regions</w:t>
        </w:r>
      </w:ins>
    </w:p>
    <w:p w14:paraId="28C37771" w14:textId="77777777" w:rsidR="009354C8" w:rsidRPr="00272B1A" w:rsidRDefault="009354C8">
      <w:pPr>
        <w:pStyle w:val="NormalWeb"/>
        <w:numPr>
          <w:ilvl w:val="1"/>
          <w:numId w:val="21"/>
        </w:numPr>
        <w:spacing w:line="276" w:lineRule="auto"/>
        <w:jc w:val="both"/>
        <w:rPr>
          <w:ins w:id="2209" w:author="ANANDHAKRISHNAN MADATHIL REMESH" w:date="2025-03-27T00:02:00Z" w16du:dateUtc="2025-03-27T00:02:00Z"/>
          <w:rFonts w:ascii="Trebuchet MS" w:hAnsi="Trebuchet MS"/>
          <w:color w:val="000000"/>
        </w:rPr>
        <w:pPrChange w:id="2210" w:author="ANANDHAKRISHNAN MADATHIL REMESH" w:date="2025-04-11T19:55:00Z" w16du:dateUtc="2025-04-11T18:55:00Z">
          <w:pPr>
            <w:pStyle w:val="NormalWeb"/>
            <w:numPr>
              <w:ilvl w:val="1"/>
              <w:numId w:val="21"/>
            </w:numPr>
            <w:tabs>
              <w:tab w:val="num" w:pos="1440"/>
            </w:tabs>
            <w:spacing w:line="276" w:lineRule="auto"/>
            <w:ind w:left="1440" w:hanging="360"/>
          </w:pPr>
        </w:pPrChange>
      </w:pPr>
      <w:ins w:id="2211" w:author="ANANDHAKRISHNAN MADATHIL REMESH" w:date="2025-03-27T00:02:00Z" w16du:dateUtc="2025-03-27T00:02:00Z">
        <w:r w:rsidRPr="00272B1A">
          <w:rPr>
            <w:rFonts w:ascii="Trebuchet MS" w:hAnsi="Trebuchet MS"/>
            <w:color w:val="000000"/>
          </w:rPr>
          <w:t>Corresponding segmentation masks that highlight affected areas</w:t>
        </w:r>
      </w:ins>
    </w:p>
    <w:p w14:paraId="6DC9EEAF" w14:textId="7404E71B" w:rsidR="009354C8" w:rsidRDefault="003F6BCD">
      <w:pPr>
        <w:pStyle w:val="NormalWeb"/>
        <w:spacing w:line="276" w:lineRule="auto"/>
        <w:jc w:val="both"/>
        <w:rPr>
          <w:ins w:id="2212" w:author="ANANDHAKRISHNAN MADATHIL REMESH" w:date="2025-04-01T12:17:00Z" w16du:dateUtc="2025-04-01T11:17:00Z"/>
          <w:rFonts w:ascii="Trebuchet MS" w:hAnsi="Trebuchet MS"/>
          <w:color w:val="000000"/>
        </w:rPr>
        <w:pPrChange w:id="2213" w:author="ANANDHAKRISHNAN MADATHIL REMESH" w:date="2025-04-11T19:55:00Z" w16du:dateUtc="2025-04-11T18:55:00Z">
          <w:pPr>
            <w:pStyle w:val="NormalWeb"/>
            <w:spacing w:line="276" w:lineRule="auto"/>
          </w:pPr>
        </w:pPrChange>
      </w:pPr>
      <w:ins w:id="2214" w:author="ANANDHAKRISHNAN MADATHIL REMESH" w:date="2025-04-01T12:17:00Z" w16du:dateUtc="2025-04-01T11:17:00Z">
        <w:r w:rsidRPr="00272B1A">
          <w:rPr>
            <w:rFonts w:ascii="Trebuchet MS" w:hAnsi="Trebuchet MS"/>
            <w:color w:val="000000"/>
          </w:rPr>
          <w:t>By these</w:t>
        </w:r>
      </w:ins>
      <w:ins w:id="2215" w:author="ANANDHAKRISHNAN MADATHIL REMESH" w:date="2025-03-27T00:02:00Z" w16du:dateUtc="2025-03-27T00:02:00Z">
        <w:r w:rsidR="009354C8" w:rsidRPr="00272B1A">
          <w:rPr>
            <w:rFonts w:ascii="Trebuchet MS" w:hAnsi="Trebuchet MS"/>
            <w:color w:val="000000"/>
          </w:rPr>
          <w:t xml:space="preserve"> datasets, the system can predict flood risks based on meteorological conditions and visually map flood extents from satellite imagery.</w:t>
        </w:r>
      </w:ins>
    </w:p>
    <w:p w14:paraId="10795115" w14:textId="77777777" w:rsidR="003F6BCD" w:rsidRPr="00272B1A" w:rsidRDefault="003F6BCD" w:rsidP="009354C8">
      <w:pPr>
        <w:pStyle w:val="NormalWeb"/>
        <w:spacing w:line="276" w:lineRule="auto"/>
        <w:rPr>
          <w:ins w:id="2216" w:author="ANANDHAKRISHNAN MADATHIL REMESH" w:date="2025-03-27T00:02:00Z" w16du:dateUtc="2025-03-27T00:02:00Z"/>
          <w:rFonts w:ascii="Trebuchet MS" w:hAnsi="Trebuchet MS"/>
          <w:color w:val="000000"/>
        </w:rPr>
      </w:pPr>
    </w:p>
    <w:p w14:paraId="76D69819" w14:textId="77777777" w:rsidR="009354C8" w:rsidRPr="00272B1A" w:rsidRDefault="009354C8">
      <w:pPr>
        <w:pStyle w:val="Heading3"/>
        <w:rPr>
          <w:ins w:id="2217" w:author="ANANDHAKRISHNAN MADATHIL REMESH" w:date="2025-03-27T00:02:00Z" w16du:dateUtc="2025-03-27T00:02:00Z"/>
          <w:b w:val="0"/>
          <w:bCs w:val="0"/>
          <w:rPrChange w:id="2218" w:author="ANANDHAKRISHNAN MADATHIL REMESH" w:date="2025-03-27T01:05:00Z" w16du:dateUtc="2025-03-27T01:05:00Z">
            <w:rPr>
              <w:ins w:id="2219" w:author="ANANDHAKRISHNAN MADATHIL REMESH" w:date="2025-03-27T00:02:00Z" w16du:dateUtc="2025-03-27T00:02:00Z"/>
              <w:bCs w:val="0"/>
              <w:color w:val="000000"/>
            </w:rPr>
          </w:rPrChange>
        </w:rPr>
        <w:pPrChange w:id="2220" w:author="ANANDHAKRISHNAN MADATHIL REMESH" w:date="2025-03-27T00:16:00Z" w16du:dateUtc="2025-03-27T00:16:00Z">
          <w:pPr>
            <w:pStyle w:val="Heading3"/>
            <w:spacing w:line="276" w:lineRule="auto"/>
          </w:pPr>
        </w:pPrChange>
      </w:pPr>
      <w:ins w:id="2221" w:author="ANANDHAKRISHNAN MADATHIL REMESH" w:date="2025-03-27T00:02:00Z" w16du:dateUtc="2025-03-27T00:02:00Z">
        <w:r w:rsidRPr="00272B1A">
          <w:rPr>
            <w:b w:val="0"/>
            <w:bCs w:val="0"/>
            <w:rPrChange w:id="2222" w:author="ANANDHAKRISHNAN MADATHIL REMESH" w:date="2025-03-27T01:05:00Z" w16du:dateUtc="2025-03-27T01:05:00Z">
              <w:rPr/>
            </w:rPrChange>
          </w:rPr>
          <w:lastRenderedPageBreak/>
          <w:t xml:space="preserve"> </w:t>
        </w:r>
        <w:bookmarkStart w:id="2223" w:name="_Toc193916141"/>
        <w:bookmarkStart w:id="2224" w:name="_Toc193925016"/>
        <w:bookmarkStart w:id="2225" w:name="_Toc195466526"/>
        <w:r w:rsidRPr="00272B1A">
          <w:rPr>
            <w:b w:val="0"/>
            <w:bCs w:val="0"/>
            <w:rPrChange w:id="2226" w:author="ANANDHAKRISHNAN MADATHIL REMESH" w:date="2025-03-27T01:05:00Z" w16du:dateUtc="2025-03-27T01:05:00Z">
              <w:rPr>
                <w:bCs w:val="0"/>
                <w:color w:val="000000"/>
              </w:rPr>
            </w:rPrChange>
          </w:rPr>
          <w:t>Preprocessing for Flood Image Segmentation (U-Net)</w:t>
        </w:r>
        <w:bookmarkEnd w:id="2223"/>
        <w:bookmarkEnd w:id="2224"/>
        <w:bookmarkEnd w:id="2225"/>
      </w:ins>
    </w:p>
    <w:p w14:paraId="2195DFE9" w14:textId="77777777" w:rsidR="009354C8" w:rsidRPr="00272B1A" w:rsidRDefault="009354C8" w:rsidP="009354C8">
      <w:pPr>
        <w:pStyle w:val="p1"/>
        <w:spacing w:line="276" w:lineRule="auto"/>
        <w:jc w:val="both"/>
        <w:rPr>
          <w:ins w:id="2227" w:author="ANANDHAKRISHNAN MADATHIL REMESH" w:date="2025-03-27T00:02:00Z" w16du:dateUtc="2025-03-27T00:02:00Z"/>
          <w:rFonts w:ascii="Trebuchet MS" w:hAnsi="Trebuchet MS"/>
        </w:rPr>
      </w:pPr>
      <w:ins w:id="2228" w:author="ANANDHAKRISHNAN MADATHIL REMESH" w:date="2025-03-27T00:02:00Z" w16du:dateUtc="2025-03-27T00:02:00Z">
        <w:r w:rsidRPr="00272B1A">
          <w:rPr>
            <w:rFonts w:ascii="Trebuchet MS" w:hAnsi="Trebuchet MS"/>
          </w:rPr>
          <w:t xml:space="preserve">Before training the U-Net model for flood segmentation, the raw satellite images and their corresponding masks must undergo a series of </w:t>
        </w:r>
        <w:r w:rsidRPr="00272B1A">
          <w:rPr>
            <w:rStyle w:val="s1"/>
            <w:rFonts w:ascii="Trebuchet MS" w:eastAsiaTheme="majorEastAsia" w:hAnsi="Trebuchet MS"/>
          </w:rPr>
          <w:t>preprocessing steps</w:t>
        </w:r>
        <w:r w:rsidRPr="00272B1A">
          <w:rPr>
            <w:rFonts w:ascii="Trebuchet MS" w:hAnsi="Trebuchet MS"/>
          </w:rPr>
          <w:t xml:space="preserve"> to ensure consistency, efficiency, and optimal learning performance. Proper preprocessing helps standardize the dataset, making it more suitable for deep learning training while reducing noise and inconsistencies. The key preprocessing steps include </w:t>
        </w:r>
        <w:r w:rsidRPr="00272B1A">
          <w:rPr>
            <w:rStyle w:val="s1"/>
            <w:rFonts w:ascii="Trebuchet MS" w:eastAsiaTheme="majorEastAsia" w:hAnsi="Trebuchet MS"/>
          </w:rPr>
          <w:t>image resizing, normalization, mask binarization, and data augmentation</w:t>
        </w:r>
        <w:r w:rsidRPr="00272B1A">
          <w:rPr>
            <w:rFonts w:ascii="Trebuchet MS" w:hAnsi="Trebuchet MS"/>
          </w:rPr>
          <w:t>.</w:t>
        </w:r>
      </w:ins>
    </w:p>
    <w:p w14:paraId="72CD6C2C" w14:textId="427F6AA3" w:rsidR="009354C8" w:rsidRPr="003F6BCD" w:rsidRDefault="009354C8">
      <w:pPr>
        <w:pStyle w:val="Heading4"/>
        <w:rPr>
          <w:ins w:id="2229" w:author="ANANDHAKRISHNAN MADATHIL REMESH" w:date="2025-03-27T00:02:00Z" w16du:dateUtc="2025-03-27T00:02:00Z"/>
        </w:rPr>
        <w:pPrChange w:id="2230" w:author="ANANDHAKRISHNAN MADATHIL REMESH" w:date="2025-04-01T12:17:00Z" w16du:dateUtc="2025-04-01T11:17:00Z">
          <w:pPr>
            <w:pStyle w:val="p2"/>
            <w:spacing w:line="276" w:lineRule="auto"/>
            <w:jc w:val="both"/>
          </w:pPr>
        </w:pPrChange>
      </w:pPr>
      <w:ins w:id="2231" w:author="ANANDHAKRISHNAN MADATHIL REMESH" w:date="2025-03-27T00:02:00Z" w16du:dateUtc="2025-03-27T00:02:00Z">
        <w:r w:rsidRPr="00272B1A">
          <w:rPr>
            <w:bCs w:val="0"/>
            <w:iCs w:val="0"/>
          </w:rPr>
          <w:t>Standardization of Image Dimensions</w:t>
        </w:r>
      </w:ins>
    </w:p>
    <w:p w14:paraId="4DBBC2A7" w14:textId="77777777" w:rsidR="009354C8" w:rsidRPr="00272B1A" w:rsidRDefault="009354C8" w:rsidP="009354C8">
      <w:pPr>
        <w:pStyle w:val="p3"/>
        <w:spacing w:line="276" w:lineRule="auto"/>
        <w:jc w:val="both"/>
        <w:rPr>
          <w:ins w:id="2232" w:author="ANANDHAKRISHNAN MADATHIL REMESH" w:date="2025-03-27T00:02:00Z" w16du:dateUtc="2025-03-27T00:02:00Z"/>
          <w:rFonts w:ascii="Trebuchet MS" w:hAnsi="Trebuchet MS"/>
        </w:rPr>
      </w:pPr>
      <w:ins w:id="2233" w:author="ANANDHAKRISHNAN MADATHIL REMESH" w:date="2025-03-27T00:02:00Z" w16du:dateUtc="2025-03-27T00:02:00Z">
        <w:r w:rsidRPr="00272B1A">
          <w:rPr>
            <w:rFonts w:ascii="Trebuchet MS" w:hAnsi="Trebuchet MS"/>
          </w:rPr>
          <w:t xml:space="preserve">Satellite images vary significantly in size, which can introduce inconsistencies during training. Deep learning models, particularly convolutional neural networks (CNNs), require inputs of a </w:t>
        </w:r>
        <w:r w:rsidRPr="00272B1A">
          <w:rPr>
            <w:rStyle w:val="s1"/>
            <w:rFonts w:ascii="Trebuchet MS" w:eastAsiaTheme="majorEastAsia" w:hAnsi="Trebuchet MS"/>
          </w:rPr>
          <w:t>fixed size</w:t>
        </w:r>
        <w:r w:rsidRPr="00272B1A">
          <w:rPr>
            <w:rFonts w:ascii="Trebuchet MS" w:hAnsi="Trebuchet MS"/>
          </w:rPr>
          <w:t xml:space="preserve"> to process data efficiently. Therefore, all images and masks are resized to </w:t>
        </w:r>
        <w:r w:rsidRPr="00272B1A">
          <w:rPr>
            <w:rStyle w:val="s1"/>
            <w:rFonts w:ascii="Trebuchet MS" w:eastAsiaTheme="majorEastAsia" w:hAnsi="Trebuchet MS"/>
          </w:rPr>
          <w:t>256×256 pixels</w:t>
        </w:r>
        <w:r w:rsidRPr="00272B1A">
          <w:rPr>
            <w:rFonts w:ascii="Trebuchet MS" w:hAnsi="Trebuchet MS"/>
          </w:rPr>
          <w:t xml:space="preserve"> to create a uniform dataset while maintaining spatial integrity. This ensures that the network learns patterns effectively across all images.</w:t>
        </w:r>
      </w:ins>
    </w:p>
    <w:p w14:paraId="37276573" w14:textId="77777777" w:rsidR="009354C8" w:rsidRPr="00272B1A" w:rsidRDefault="009354C8" w:rsidP="009354C8">
      <w:pPr>
        <w:spacing w:line="276" w:lineRule="auto"/>
        <w:rPr>
          <w:ins w:id="2234" w:author="ANANDHAKRISHNAN MADATHIL REMESH" w:date="2025-03-27T00:02:00Z" w16du:dateUtc="2025-03-27T00:02:00Z"/>
          <w:rFonts w:ascii="Trebuchet MS" w:hAnsi="Trebuchet MS"/>
          <w:rPrChange w:id="2235" w:author="ANANDHAKRISHNAN MADATHIL REMESH" w:date="2025-03-27T01:05:00Z" w16du:dateUtc="2025-03-27T01:05:00Z">
            <w:rPr>
              <w:ins w:id="2236" w:author="ANANDHAKRISHNAN MADATHIL REMESH" w:date="2025-03-27T00:02:00Z" w16du:dateUtc="2025-03-27T00:02:00Z"/>
            </w:rPr>
          </w:rPrChange>
        </w:rPr>
      </w:pPr>
    </w:p>
    <w:p w14:paraId="5F1B7FCB" w14:textId="77777777" w:rsidR="003F6BCD" w:rsidRDefault="009354C8">
      <w:pPr>
        <w:pStyle w:val="p1"/>
        <w:keepNext/>
        <w:spacing w:line="276" w:lineRule="auto"/>
        <w:jc w:val="both"/>
        <w:rPr>
          <w:ins w:id="2237" w:author="ANANDHAKRISHNAN MADATHIL REMESH" w:date="2025-04-01T12:18:00Z" w16du:dateUtc="2025-04-01T11:18:00Z"/>
        </w:rPr>
        <w:pPrChange w:id="2238" w:author="ANANDHAKRISHNAN MADATHIL REMESH" w:date="2025-04-01T12:18:00Z" w16du:dateUtc="2025-04-01T11:18:00Z">
          <w:pPr>
            <w:pStyle w:val="p1"/>
            <w:spacing w:line="276" w:lineRule="auto"/>
            <w:jc w:val="both"/>
          </w:pPr>
        </w:pPrChange>
      </w:pPr>
      <w:ins w:id="2239" w:author="ANANDHAKRISHNAN MADATHIL REMESH" w:date="2025-03-27T00:02:00Z" w16du:dateUtc="2025-03-27T00:02:00Z">
        <w:r w:rsidRPr="00272B1A">
          <w:rPr>
            <w:rFonts w:ascii="Trebuchet MS" w:hAnsi="Trebuchet MS"/>
            <w:noProof/>
          </w:rPr>
          <w:drawing>
            <wp:inline distT="0" distB="0" distL="0" distR="0" wp14:anchorId="5079499E" wp14:editId="42D7F12A">
              <wp:extent cx="5729193" cy="753677"/>
              <wp:effectExtent l="0" t="0" r="0" b="0"/>
              <wp:docPr id="408122666" name="Picture 3"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22666" name="Picture 3" descr="A close-up of a computer code&#10;&#10;AI-generated content may be incorrect."/>
                      <pic:cNvPicPr/>
                    </pic:nvPicPr>
                    <pic:blipFill rotWithShape="1">
                      <a:blip r:embed="rId16">
                        <a:extLst>
                          <a:ext uri="{28A0092B-C50C-407E-A947-70E740481C1C}">
                            <a14:useLocalDpi xmlns:a14="http://schemas.microsoft.com/office/drawing/2010/main" val="0"/>
                          </a:ext>
                        </a:extLst>
                      </a:blip>
                      <a:srcRect l="537" t="5427" r="-1"/>
                      <a:stretch/>
                    </pic:blipFill>
                    <pic:spPr bwMode="auto">
                      <a:xfrm>
                        <a:off x="0" y="0"/>
                        <a:ext cx="5729193" cy="753677"/>
                      </a:xfrm>
                      <a:prstGeom prst="rect">
                        <a:avLst/>
                      </a:prstGeom>
                      <a:ln>
                        <a:noFill/>
                      </a:ln>
                      <a:extLst>
                        <a:ext uri="{53640926-AAD7-44D8-BBD7-CCE9431645EC}">
                          <a14:shadowObscured xmlns:a14="http://schemas.microsoft.com/office/drawing/2010/main"/>
                        </a:ext>
                      </a:extLst>
                    </pic:spPr>
                  </pic:pic>
                </a:graphicData>
              </a:graphic>
            </wp:inline>
          </w:drawing>
        </w:r>
      </w:ins>
    </w:p>
    <w:p w14:paraId="7D6BAC03" w14:textId="6B953158" w:rsidR="009354C8" w:rsidRPr="003F6BCD" w:rsidRDefault="003F6BCD">
      <w:pPr>
        <w:pStyle w:val="Caption"/>
        <w:rPr>
          <w:ins w:id="2240" w:author="ANANDHAKRISHNAN MADATHIL REMESH" w:date="2025-03-27T00:02:00Z" w16du:dateUtc="2025-03-27T00:02:00Z"/>
          <w:rFonts w:ascii="Trebuchet MS" w:hAnsi="Trebuchet MS"/>
        </w:rPr>
        <w:pPrChange w:id="2241" w:author="ANANDHAKRISHNAN MADATHIL REMESH" w:date="2025-04-01T12:18:00Z" w16du:dateUtc="2025-04-01T11:18:00Z">
          <w:pPr>
            <w:pStyle w:val="p1"/>
            <w:spacing w:line="276" w:lineRule="auto"/>
            <w:jc w:val="both"/>
          </w:pPr>
        </w:pPrChange>
      </w:pPr>
      <w:bookmarkStart w:id="2242" w:name="_Toc195466813"/>
      <w:ins w:id="2243" w:author="ANANDHAKRISHNAN MADATHIL REMESH" w:date="2025-04-01T12:18:00Z" w16du:dateUtc="2025-04-01T11:18:00Z">
        <w:r w:rsidRPr="003F6BCD">
          <w:rPr>
            <w:rFonts w:ascii="Trebuchet MS" w:eastAsiaTheme="minorEastAsia" w:hAnsi="Trebuchet MS" w:cstheme="minorBidi"/>
            <w:rPrChange w:id="2244" w:author="ANANDHAKRISHNAN MADATHIL REMESH" w:date="2025-04-01T12:18:00Z" w16du:dateUtc="2025-04-01T11:18:00Z">
              <w:rPr>
                <w:bCs/>
              </w:rPr>
            </w:rPrChange>
          </w:rPr>
          <w:t xml:space="preserve">Figure </w:t>
        </w:r>
        <w:r w:rsidRPr="003F6BCD">
          <w:rPr>
            <w:rFonts w:ascii="Trebuchet MS" w:eastAsiaTheme="minorEastAsia" w:hAnsi="Trebuchet MS" w:cstheme="minorBidi"/>
            <w:rPrChange w:id="2245" w:author="ANANDHAKRISHNAN MADATHIL REMESH" w:date="2025-04-01T12:18:00Z" w16du:dateUtc="2025-04-01T11:18:00Z">
              <w:rPr>
                <w:bCs/>
              </w:rPr>
            </w:rPrChange>
          </w:rPr>
          <w:fldChar w:fldCharType="begin"/>
        </w:r>
        <w:r w:rsidRPr="003F6BCD">
          <w:rPr>
            <w:rFonts w:ascii="Trebuchet MS" w:eastAsiaTheme="minorEastAsia" w:hAnsi="Trebuchet MS" w:cstheme="minorBidi"/>
            <w:rPrChange w:id="2246" w:author="ANANDHAKRISHNAN MADATHIL REMESH" w:date="2025-04-01T12:18:00Z" w16du:dateUtc="2025-04-01T11:18:00Z">
              <w:rPr>
                <w:bCs/>
              </w:rPr>
            </w:rPrChange>
          </w:rPr>
          <w:instrText xml:space="preserve"> SEQ Figure \* ARABIC </w:instrText>
        </w:r>
      </w:ins>
      <w:r w:rsidRPr="003F6BCD">
        <w:rPr>
          <w:rFonts w:ascii="Trebuchet MS" w:eastAsiaTheme="minorEastAsia" w:hAnsi="Trebuchet MS" w:cstheme="minorBidi"/>
          <w:rPrChange w:id="2247" w:author="ANANDHAKRISHNAN MADATHIL REMESH" w:date="2025-04-01T12:18:00Z" w16du:dateUtc="2025-04-01T11:18:00Z">
            <w:rPr>
              <w:bCs/>
            </w:rPr>
          </w:rPrChange>
        </w:rPr>
        <w:fldChar w:fldCharType="separate"/>
      </w:r>
      <w:ins w:id="2248" w:author="ANANDHAKRISHNAN MADATHIL REMESH" w:date="2025-04-13T20:05:00Z" w16du:dateUtc="2025-04-13T19:05:00Z">
        <w:r w:rsidR="009B2C7D">
          <w:rPr>
            <w:rFonts w:ascii="Trebuchet MS" w:eastAsiaTheme="minorEastAsia" w:hAnsi="Trebuchet MS" w:cstheme="minorBidi"/>
            <w:noProof/>
          </w:rPr>
          <w:t>1</w:t>
        </w:r>
      </w:ins>
      <w:ins w:id="2249" w:author="ANANDHAKRISHNAN MADATHIL REMESH" w:date="2025-04-01T12:18:00Z" w16du:dateUtc="2025-04-01T11:18:00Z">
        <w:r w:rsidRPr="003F6BCD">
          <w:rPr>
            <w:rFonts w:ascii="Trebuchet MS" w:eastAsiaTheme="minorEastAsia" w:hAnsi="Trebuchet MS" w:cstheme="minorBidi"/>
            <w:rPrChange w:id="2250" w:author="ANANDHAKRISHNAN MADATHIL REMESH" w:date="2025-04-01T12:18:00Z" w16du:dateUtc="2025-04-01T11:18:00Z">
              <w:rPr>
                <w:bCs/>
              </w:rPr>
            </w:rPrChange>
          </w:rPr>
          <w:fldChar w:fldCharType="end"/>
        </w:r>
        <w:r w:rsidRPr="003F6BCD">
          <w:rPr>
            <w:rFonts w:ascii="Trebuchet MS" w:eastAsiaTheme="minorEastAsia" w:hAnsi="Trebuchet MS" w:cstheme="minorBidi"/>
            <w:rPrChange w:id="2251" w:author="ANANDHAKRISHNAN MADATHIL REMESH" w:date="2025-04-01T12:18:00Z" w16du:dateUtc="2025-04-01T11:18:00Z">
              <w:rPr>
                <w:bCs/>
              </w:rPr>
            </w:rPrChange>
          </w:rPr>
          <w:t xml:space="preserve"> Loading dataset</w:t>
        </w:r>
      </w:ins>
      <w:bookmarkEnd w:id="2242"/>
    </w:p>
    <w:p w14:paraId="26B2FAFC" w14:textId="77777777" w:rsidR="009354C8" w:rsidRPr="00272B1A" w:rsidRDefault="009354C8" w:rsidP="009354C8">
      <w:pPr>
        <w:pStyle w:val="p1"/>
        <w:spacing w:line="276" w:lineRule="auto"/>
        <w:jc w:val="both"/>
        <w:rPr>
          <w:ins w:id="2252" w:author="ANANDHAKRISHNAN MADATHIL REMESH" w:date="2025-03-27T00:02:00Z" w16du:dateUtc="2025-03-27T00:02:00Z"/>
          <w:rFonts w:ascii="Trebuchet MS" w:hAnsi="Trebuchet MS"/>
        </w:rPr>
      </w:pPr>
      <w:ins w:id="2253" w:author="ANANDHAKRISHNAN MADATHIL REMESH" w:date="2025-03-27T00:02:00Z" w16du:dateUtc="2025-03-27T00:02:00Z">
        <w:r w:rsidRPr="00272B1A">
          <w:rPr>
            <w:rFonts w:ascii="Trebuchet MS" w:hAnsi="Trebuchet MS"/>
          </w:rPr>
          <w:t xml:space="preserve">By converting the images to </w:t>
        </w:r>
        <w:r w:rsidRPr="00272B1A">
          <w:rPr>
            <w:rStyle w:val="s1"/>
            <w:rFonts w:ascii="Trebuchet MS" w:eastAsiaTheme="majorEastAsia" w:hAnsi="Trebuchet MS"/>
          </w:rPr>
          <w:t>RGB format</w:t>
        </w:r>
        <w:r w:rsidRPr="00272B1A">
          <w:rPr>
            <w:rFonts w:ascii="Trebuchet MS" w:hAnsi="Trebuchet MS"/>
          </w:rPr>
          <w:t xml:space="preserve">, the model is provided with three channels (Red, Green, and Blue), which are essential for feature extraction. The resizing operation </w:t>
        </w:r>
        <w:r w:rsidRPr="00272B1A">
          <w:rPr>
            <w:rStyle w:val="s1"/>
            <w:rFonts w:ascii="Trebuchet MS" w:eastAsiaTheme="majorEastAsia" w:hAnsi="Trebuchet MS"/>
          </w:rPr>
          <w:t>preserves the aspect ratio</w:t>
        </w:r>
        <w:r w:rsidRPr="00272B1A">
          <w:rPr>
            <w:rFonts w:ascii="Trebuchet MS" w:hAnsi="Trebuchet MS"/>
          </w:rPr>
          <w:t xml:space="preserve"> while fitting the image to the required dimensions, ensuring that no critical information is lost.</w:t>
        </w:r>
      </w:ins>
    </w:p>
    <w:p w14:paraId="3B534DD2" w14:textId="77777777" w:rsidR="009354C8" w:rsidRPr="00272B1A" w:rsidRDefault="009354C8">
      <w:pPr>
        <w:pStyle w:val="Heading4"/>
        <w:numPr>
          <w:ilvl w:val="0"/>
          <w:numId w:val="0"/>
        </w:numPr>
        <w:rPr>
          <w:ins w:id="2254" w:author="ANANDHAKRISHNAN MADATHIL REMESH" w:date="2025-03-27T00:02:00Z" w16du:dateUtc="2025-03-27T00:02:00Z"/>
        </w:rPr>
        <w:pPrChange w:id="2255" w:author="ANANDHAKRISHNAN MADATHIL REMESH" w:date="2025-03-27T00:17:00Z" w16du:dateUtc="2025-03-27T00:17:00Z">
          <w:pPr>
            <w:pStyle w:val="p2"/>
            <w:spacing w:line="276" w:lineRule="auto"/>
            <w:jc w:val="both"/>
          </w:pPr>
        </w:pPrChange>
      </w:pPr>
    </w:p>
    <w:p w14:paraId="1236C997" w14:textId="47AB2AA8" w:rsidR="009354C8" w:rsidRPr="00351944" w:rsidRDefault="009354C8">
      <w:pPr>
        <w:pStyle w:val="Heading4"/>
        <w:rPr>
          <w:ins w:id="2256" w:author="ANANDHAKRISHNAN MADATHIL REMESH" w:date="2025-03-27T00:02:00Z" w16du:dateUtc="2025-03-27T00:02:00Z"/>
        </w:rPr>
        <w:pPrChange w:id="2257" w:author="ANANDHAKRISHNAN MADATHIL REMESH" w:date="2025-04-01T12:22:00Z" w16du:dateUtc="2025-04-01T11:22:00Z">
          <w:pPr>
            <w:pStyle w:val="p2"/>
            <w:spacing w:line="276" w:lineRule="auto"/>
            <w:jc w:val="both"/>
          </w:pPr>
        </w:pPrChange>
      </w:pPr>
      <w:ins w:id="2258" w:author="ANANDHAKRISHNAN MADATHIL REMESH" w:date="2025-03-27T00:02:00Z" w16du:dateUtc="2025-03-27T00:02:00Z">
        <w:r w:rsidRPr="00272B1A">
          <w:rPr>
            <w:bCs w:val="0"/>
            <w:iCs w:val="0"/>
          </w:rPr>
          <w:t>Normalization of Pixel Values</w:t>
        </w:r>
      </w:ins>
    </w:p>
    <w:p w14:paraId="5AE065B1" w14:textId="77777777" w:rsidR="009354C8" w:rsidRPr="00272B1A" w:rsidRDefault="009354C8" w:rsidP="009354C8">
      <w:pPr>
        <w:pStyle w:val="p1"/>
        <w:spacing w:line="276" w:lineRule="auto"/>
        <w:jc w:val="both"/>
        <w:rPr>
          <w:ins w:id="2259" w:author="ANANDHAKRISHNAN MADATHIL REMESH" w:date="2025-03-27T00:02:00Z" w16du:dateUtc="2025-03-27T00:02:00Z"/>
          <w:rFonts w:ascii="Trebuchet MS" w:hAnsi="Trebuchet MS"/>
        </w:rPr>
      </w:pPr>
      <w:ins w:id="2260" w:author="ANANDHAKRISHNAN MADATHIL REMESH" w:date="2025-03-27T00:02:00Z" w16du:dateUtc="2025-03-27T00:02:00Z">
        <w:r w:rsidRPr="00272B1A">
          <w:rPr>
            <w:rFonts w:ascii="Trebuchet MS" w:hAnsi="Trebuchet MS"/>
          </w:rPr>
          <w:t xml:space="preserve">Raw pixel values in images typically range from </w:t>
        </w:r>
        <w:r w:rsidRPr="00272B1A">
          <w:rPr>
            <w:rStyle w:val="s1"/>
            <w:rFonts w:ascii="Trebuchet MS" w:eastAsiaTheme="majorEastAsia" w:hAnsi="Trebuchet MS"/>
          </w:rPr>
          <w:t>0 to 255</w:t>
        </w:r>
        <w:r w:rsidRPr="00272B1A">
          <w:rPr>
            <w:rFonts w:ascii="Trebuchet MS" w:hAnsi="Trebuchet MS"/>
          </w:rPr>
          <w:t xml:space="preserve">, which can lead to high variance and unstable gradients during training. To improve </w:t>
        </w:r>
        <w:r w:rsidRPr="00272B1A">
          <w:rPr>
            <w:rStyle w:val="s1"/>
            <w:rFonts w:ascii="Trebuchet MS" w:eastAsiaTheme="majorEastAsia" w:hAnsi="Trebuchet MS"/>
          </w:rPr>
          <w:t>model convergence and stability</w:t>
        </w:r>
        <w:r w:rsidRPr="00272B1A">
          <w:rPr>
            <w:rFonts w:ascii="Trebuchet MS" w:hAnsi="Trebuchet MS"/>
          </w:rPr>
          <w:t xml:space="preserve">, pixel values are </w:t>
        </w:r>
        <w:r w:rsidRPr="00272B1A">
          <w:rPr>
            <w:rStyle w:val="s1"/>
            <w:rFonts w:ascii="Trebuchet MS" w:eastAsiaTheme="majorEastAsia" w:hAnsi="Trebuchet MS"/>
          </w:rPr>
          <w:t>normalized to a range between 0 and 1</w:t>
        </w:r>
        <w:r w:rsidRPr="00272B1A">
          <w:rPr>
            <w:rFonts w:ascii="Trebuchet MS" w:hAnsi="Trebuchet MS"/>
          </w:rPr>
          <w:t>. Normalization helps the network process images more effectively by reducing the impact of extreme pixel values and making the optimization process more stable.</w:t>
        </w:r>
      </w:ins>
    </w:p>
    <w:p w14:paraId="6DAA2E36" w14:textId="77777777" w:rsidR="009354C8" w:rsidRPr="00272B1A" w:rsidRDefault="009354C8" w:rsidP="009354C8">
      <w:pPr>
        <w:pStyle w:val="p1"/>
        <w:spacing w:line="276" w:lineRule="auto"/>
        <w:jc w:val="both"/>
        <w:rPr>
          <w:ins w:id="2261" w:author="ANANDHAKRISHNAN MADATHIL REMESH" w:date="2025-03-27T00:02:00Z" w16du:dateUtc="2025-03-27T00:02:00Z"/>
          <w:rFonts w:ascii="Trebuchet MS" w:hAnsi="Trebuchet MS"/>
        </w:rPr>
      </w:pPr>
      <w:ins w:id="2262" w:author="ANANDHAKRISHNAN MADATHIL REMESH" w:date="2025-03-27T00:02:00Z" w16du:dateUtc="2025-03-27T00:02:00Z">
        <w:r w:rsidRPr="00272B1A">
          <w:rPr>
            <w:rFonts w:ascii="Trebuchet MS" w:hAnsi="Trebuchet MS"/>
          </w:rPr>
          <w:t xml:space="preserve">By dividing each pixel value by </w:t>
        </w:r>
        <w:r w:rsidRPr="00272B1A">
          <w:rPr>
            <w:rStyle w:val="s1"/>
            <w:rFonts w:ascii="Trebuchet MS" w:eastAsiaTheme="majorEastAsia" w:hAnsi="Trebuchet MS"/>
          </w:rPr>
          <w:t>255.0</w:t>
        </w:r>
        <w:r w:rsidRPr="00272B1A">
          <w:rPr>
            <w:rFonts w:ascii="Trebuchet MS" w:hAnsi="Trebuchet MS"/>
          </w:rPr>
          <w:t>, all values are mapped to a standardized range, ensuring that no pixel dominates the training process. This transformation significantly improves training efficiency and generalization.</w:t>
        </w:r>
      </w:ins>
    </w:p>
    <w:p w14:paraId="34BBB193" w14:textId="77777777" w:rsidR="009354C8" w:rsidRPr="00272B1A" w:rsidRDefault="009354C8">
      <w:pPr>
        <w:pStyle w:val="Heading4"/>
        <w:numPr>
          <w:ilvl w:val="0"/>
          <w:numId w:val="0"/>
        </w:numPr>
        <w:ind w:left="864" w:hanging="864"/>
        <w:rPr>
          <w:ins w:id="2263" w:author="ANANDHAKRISHNAN MADATHIL REMESH" w:date="2025-03-27T00:02:00Z" w16du:dateUtc="2025-03-27T00:02:00Z"/>
        </w:rPr>
        <w:pPrChange w:id="2264" w:author="ANANDHAKRISHNAN MADATHIL REMESH" w:date="2025-03-27T00:17:00Z" w16du:dateUtc="2025-03-27T00:17:00Z">
          <w:pPr>
            <w:pStyle w:val="p2"/>
            <w:spacing w:line="276" w:lineRule="auto"/>
            <w:jc w:val="both"/>
          </w:pPr>
        </w:pPrChange>
      </w:pPr>
    </w:p>
    <w:p w14:paraId="1F9813B8" w14:textId="77777777" w:rsidR="009354C8" w:rsidRPr="00272B1A" w:rsidRDefault="009354C8">
      <w:pPr>
        <w:pStyle w:val="Heading4"/>
        <w:rPr>
          <w:ins w:id="2265" w:author="ANANDHAKRISHNAN MADATHIL REMESH" w:date="2025-03-27T00:02:00Z" w16du:dateUtc="2025-03-27T00:02:00Z"/>
        </w:rPr>
        <w:pPrChange w:id="2266" w:author="ANANDHAKRISHNAN MADATHIL REMESH" w:date="2025-03-27T00:17:00Z" w16du:dateUtc="2025-03-27T00:17:00Z">
          <w:pPr>
            <w:pStyle w:val="p3"/>
            <w:spacing w:line="276" w:lineRule="auto"/>
            <w:jc w:val="both"/>
          </w:pPr>
        </w:pPrChange>
      </w:pPr>
      <w:ins w:id="2267" w:author="ANANDHAKRISHNAN MADATHIL REMESH" w:date="2025-03-27T00:02:00Z" w16du:dateUtc="2025-03-27T00:02:00Z">
        <w:r w:rsidRPr="00272B1A">
          <w:rPr>
            <w:bCs w:val="0"/>
            <w:iCs w:val="0"/>
          </w:rPr>
          <w:t>Binarization of Segmentation Masks</w:t>
        </w:r>
      </w:ins>
    </w:p>
    <w:p w14:paraId="37583442" w14:textId="77777777" w:rsidR="009354C8" w:rsidRPr="00272B1A" w:rsidRDefault="009354C8" w:rsidP="009354C8">
      <w:pPr>
        <w:pStyle w:val="p1"/>
        <w:spacing w:line="276" w:lineRule="auto"/>
        <w:jc w:val="both"/>
        <w:rPr>
          <w:ins w:id="2268" w:author="ANANDHAKRISHNAN MADATHIL REMESH" w:date="2025-03-27T00:02:00Z" w16du:dateUtc="2025-03-27T00:02:00Z"/>
          <w:rFonts w:ascii="Trebuchet MS" w:hAnsi="Trebuchet MS"/>
        </w:rPr>
      </w:pPr>
      <w:ins w:id="2269" w:author="ANANDHAKRISHNAN MADATHIL REMESH" w:date="2025-03-27T00:02:00Z" w16du:dateUtc="2025-03-27T00:02:00Z">
        <w:r w:rsidRPr="00272B1A">
          <w:rPr>
            <w:rFonts w:ascii="Trebuchet MS" w:hAnsi="Trebuchet MS"/>
          </w:rPr>
          <w:t xml:space="preserve">The segmentation masks, which indicate flooded and non-flooded areas, must be converted into a </w:t>
        </w:r>
        <w:r w:rsidRPr="00272B1A">
          <w:rPr>
            <w:rStyle w:val="s1"/>
            <w:rFonts w:ascii="Trebuchet MS" w:eastAsiaTheme="majorEastAsia" w:hAnsi="Trebuchet MS"/>
          </w:rPr>
          <w:t>binary format</w:t>
        </w:r>
        <w:r w:rsidRPr="00272B1A">
          <w:rPr>
            <w:rFonts w:ascii="Trebuchet MS" w:hAnsi="Trebuchet MS"/>
          </w:rPr>
          <w:t xml:space="preserve"> to ensure that the model can effectively learn the classification task. Since the U-Net model performs pixel-wise classification, the masks must clearly differentiate between the two classes, where </w:t>
        </w:r>
        <w:r w:rsidRPr="00272B1A">
          <w:rPr>
            <w:rStyle w:val="s1"/>
            <w:rFonts w:ascii="Trebuchet MS" w:eastAsiaTheme="majorEastAsia" w:hAnsi="Trebuchet MS"/>
          </w:rPr>
          <w:t>1 represents flooded areas and 0 represents non-flooded areas</w:t>
        </w:r>
        <w:r w:rsidRPr="00272B1A">
          <w:rPr>
            <w:rFonts w:ascii="Trebuchet MS" w:hAnsi="Trebuchet MS"/>
          </w:rPr>
          <w:t>.</w:t>
        </w:r>
      </w:ins>
    </w:p>
    <w:p w14:paraId="4DD9AB08" w14:textId="77777777" w:rsidR="009354C8" w:rsidRPr="00272B1A" w:rsidRDefault="009354C8" w:rsidP="009354C8">
      <w:pPr>
        <w:pStyle w:val="p1"/>
        <w:spacing w:line="276" w:lineRule="auto"/>
        <w:jc w:val="both"/>
        <w:rPr>
          <w:ins w:id="2270" w:author="ANANDHAKRISHNAN MADATHIL REMESH" w:date="2025-03-27T00:02:00Z" w16du:dateUtc="2025-03-27T00:02:00Z"/>
          <w:rFonts w:ascii="Trebuchet MS" w:hAnsi="Trebuchet MS"/>
        </w:rPr>
      </w:pPr>
    </w:p>
    <w:p w14:paraId="0598F418" w14:textId="77777777" w:rsidR="00351944" w:rsidRDefault="009354C8">
      <w:pPr>
        <w:keepNext/>
        <w:spacing w:line="276" w:lineRule="auto"/>
        <w:rPr>
          <w:ins w:id="2271" w:author="ANANDHAKRISHNAN MADATHIL REMESH" w:date="2025-04-01T15:29:00Z" w16du:dateUtc="2025-04-01T14:29:00Z"/>
        </w:rPr>
        <w:pPrChange w:id="2272" w:author="ANANDHAKRISHNAN MADATHIL REMESH" w:date="2025-04-01T15:29:00Z" w16du:dateUtc="2025-04-01T14:29:00Z">
          <w:pPr>
            <w:spacing w:line="276" w:lineRule="auto"/>
          </w:pPr>
        </w:pPrChange>
      </w:pPr>
      <w:ins w:id="2273" w:author="ANANDHAKRISHNAN MADATHIL REMESH" w:date="2025-03-27T00:02:00Z" w16du:dateUtc="2025-03-27T00:02:00Z">
        <w:r w:rsidRPr="00272B1A">
          <w:rPr>
            <w:rFonts w:ascii="Trebuchet MS" w:hAnsi="Trebuchet MS"/>
            <w:noProof/>
          </w:rPr>
          <w:drawing>
            <wp:inline distT="0" distB="0" distL="0" distR="0" wp14:anchorId="148FD151" wp14:editId="6C5DD954">
              <wp:extent cx="5760085" cy="1992630"/>
              <wp:effectExtent l="0" t="0" r="5715" b="1270"/>
              <wp:docPr id="1206086528" name="Picture 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86528" name="Picture 4" descr="A computer code with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60085" cy="1992630"/>
                      </a:xfrm>
                      <a:prstGeom prst="rect">
                        <a:avLst/>
                      </a:prstGeom>
                    </pic:spPr>
                  </pic:pic>
                </a:graphicData>
              </a:graphic>
            </wp:inline>
          </w:drawing>
        </w:r>
      </w:ins>
    </w:p>
    <w:p w14:paraId="328330B1" w14:textId="7456847B" w:rsidR="009354C8" w:rsidRPr="00351944" w:rsidRDefault="00351944">
      <w:pPr>
        <w:pStyle w:val="Caption"/>
        <w:rPr>
          <w:ins w:id="2274" w:author="ANANDHAKRISHNAN MADATHIL REMESH" w:date="2025-03-27T00:02:00Z" w16du:dateUtc="2025-03-27T00:02:00Z"/>
          <w:rFonts w:ascii="Trebuchet MS" w:hAnsi="Trebuchet MS"/>
        </w:rPr>
        <w:pPrChange w:id="2275" w:author="ANANDHAKRISHNAN MADATHIL REMESH" w:date="2025-04-01T15:29:00Z" w16du:dateUtc="2025-04-01T14:29:00Z">
          <w:pPr>
            <w:spacing w:line="276" w:lineRule="auto"/>
          </w:pPr>
        </w:pPrChange>
      </w:pPr>
      <w:bookmarkStart w:id="2276" w:name="_Toc195466814"/>
      <w:ins w:id="2277" w:author="ANANDHAKRISHNAN MADATHIL REMESH" w:date="2025-04-01T15:29:00Z" w16du:dateUtc="2025-04-01T14:29:00Z">
        <w:r w:rsidRPr="00351944">
          <w:rPr>
            <w:rFonts w:ascii="Trebuchet MS" w:hAnsi="Trebuchet MS"/>
            <w:rPrChange w:id="2278" w:author="ANANDHAKRISHNAN MADATHIL REMESH" w:date="2025-04-01T15:30:00Z" w16du:dateUtc="2025-04-01T14:30:00Z">
              <w:rPr>
                <w:bCs/>
                <w:szCs w:val="22"/>
              </w:rPr>
            </w:rPrChange>
          </w:rPr>
          <w:t xml:space="preserve">Figure </w:t>
        </w:r>
        <w:r w:rsidRPr="00351944">
          <w:rPr>
            <w:rFonts w:ascii="Trebuchet MS" w:hAnsi="Trebuchet MS"/>
            <w:rPrChange w:id="2279" w:author="ANANDHAKRISHNAN MADATHIL REMESH" w:date="2025-04-01T15:30:00Z" w16du:dateUtc="2025-04-01T14:30:00Z">
              <w:rPr>
                <w:bCs/>
                <w:szCs w:val="22"/>
              </w:rPr>
            </w:rPrChange>
          </w:rPr>
          <w:fldChar w:fldCharType="begin"/>
        </w:r>
        <w:r w:rsidRPr="00351944">
          <w:rPr>
            <w:rFonts w:ascii="Trebuchet MS" w:hAnsi="Trebuchet MS"/>
            <w:rPrChange w:id="2280" w:author="ANANDHAKRISHNAN MADATHIL REMESH" w:date="2025-04-01T15:30:00Z" w16du:dateUtc="2025-04-01T14:30:00Z">
              <w:rPr>
                <w:bCs/>
                <w:szCs w:val="22"/>
              </w:rPr>
            </w:rPrChange>
          </w:rPr>
          <w:instrText xml:space="preserve"> SEQ Figure \* ARABIC </w:instrText>
        </w:r>
      </w:ins>
      <w:r w:rsidRPr="00351944">
        <w:rPr>
          <w:rFonts w:ascii="Trebuchet MS" w:hAnsi="Trebuchet MS"/>
          <w:rPrChange w:id="2281" w:author="ANANDHAKRISHNAN MADATHIL REMESH" w:date="2025-04-01T15:30:00Z" w16du:dateUtc="2025-04-01T14:30:00Z">
            <w:rPr>
              <w:bCs/>
              <w:szCs w:val="22"/>
            </w:rPr>
          </w:rPrChange>
        </w:rPr>
        <w:fldChar w:fldCharType="separate"/>
      </w:r>
      <w:ins w:id="2282" w:author="ANANDHAKRISHNAN MADATHIL REMESH" w:date="2025-04-13T20:05:00Z" w16du:dateUtc="2025-04-13T19:05:00Z">
        <w:r w:rsidR="009B2C7D">
          <w:rPr>
            <w:rFonts w:ascii="Trebuchet MS" w:hAnsi="Trebuchet MS"/>
            <w:noProof/>
          </w:rPr>
          <w:t>2</w:t>
        </w:r>
      </w:ins>
      <w:ins w:id="2283" w:author="ANANDHAKRISHNAN MADATHIL REMESH" w:date="2025-04-01T15:29:00Z" w16du:dateUtc="2025-04-01T14:29:00Z">
        <w:r w:rsidRPr="00351944">
          <w:rPr>
            <w:rFonts w:ascii="Trebuchet MS" w:hAnsi="Trebuchet MS"/>
            <w:rPrChange w:id="2284" w:author="ANANDHAKRISHNAN MADATHIL REMESH" w:date="2025-04-01T15:30:00Z" w16du:dateUtc="2025-04-01T14:30:00Z">
              <w:rPr>
                <w:bCs/>
                <w:szCs w:val="22"/>
              </w:rPr>
            </w:rPrChange>
          </w:rPr>
          <w:fldChar w:fldCharType="end"/>
        </w:r>
        <w:r w:rsidRPr="00351944">
          <w:rPr>
            <w:rFonts w:ascii="Trebuchet MS" w:hAnsi="Trebuchet MS"/>
            <w:rPrChange w:id="2285" w:author="ANANDHAKRISHNAN MADATHIL REMESH" w:date="2025-04-01T15:30:00Z" w16du:dateUtc="2025-04-01T14:30:00Z">
              <w:rPr>
                <w:bCs/>
                <w:szCs w:val="22"/>
              </w:rPr>
            </w:rPrChange>
          </w:rPr>
          <w:t xml:space="preserve"> Binarize</w:t>
        </w:r>
      </w:ins>
      <w:bookmarkEnd w:id="2276"/>
    </w:p>
    <w:p w14:paraId="6DEFC785" w14:textId="77777777" w:rsidR="009354C8" w:rsidRPr="00272B1A" w:rsidRDefault="009354C8" w:rsidP="009354C8">
      <w:pPr>
        <w:pStyle w:val="p1"/>
        <w:spacing w:line="276" w:lineRule="auto"/>
        <w:jc w:val="both"/>
        <w:rPr>
          <w:ins w:id="2286" w:author="ANANDHAKRISHNAN MADATHIL REMESH" w:date="2025-03-27T00:02:00Z" w16du:dateUtc="2025-03-27T00:02:00Z"/>
          <w:rFonts w:ascii="Trebuchet MS" w:hAnsi="Trebuchet MS"/>
        </w:rPr>
      </w:pPr>
      <w:ins w:id="2287" w:author="ANANDHAKRISHNAN MADATHIL REMESH" w:date="2025-03-27T00:02:00Z" w16du:dateUtc="2025-03-27T00:02:00Z">
        <w:r w:rsidRPr="00272B1A">
          <w:rPr>
            <w:rFonts w:ascii="Trebuchet MS" w:hAnsi="Trebuchet MS"/>
          </w:rPr>
          <w:t xml:space="preserve">By </w:t>
        </w:r>
        <w:r w:rsidRPr="00272B1A">
          <w:rPr>
            <w:rStyle w:val="s1"/>
            <w:rFonts w:ascii="Trebuchet MS" w:eastAsiaTheme="majorEastAsia" w:hAnsi="Trebuchet MS"/>
          </w:rPr>
          <w:t>converting the mask to grayscale</w:t>
        </w:r>
        <w:r w:rsidRPr="00272B1A">
          <w:rPr>
            <w:rFonts w:ascii="Trebuchet MS" w:hAnsi="Trebuchet MS"/>
          </w:rPr>
          <w:t xml:space="preserve">, we ensure that each pixel contains only a </w:t>
        </w:r>
        <w:r w:rsidRPr="00272B1A">
          <w:rPr>
            <w:rStyle w:val="s1"/>
            <w:rFonts w:ascii="Trebuchet MS" w:eastAsiaTheme="majorEastAsia" w:hAnsi="Trebuchet MS"/>
          </w:rPr>
          <w:t>single intensity value</w:t>
        </w:r>
        <w:r w:rsidRPr="00272B1A">
          <w:rPr>
            <w:rFonts w:ascii="Trebuchet MS" w:hAnsi="Trebuchet MS"/>
          </w:rPr>
          <w:t xml:space="preserve"> rather than multiple color channels. The mask is then </w:t>
        </w:r>
        <w:proofErr w:type="spellStart"/>
        <w:r w:rsidRPr="00272B1A">
          <w:rPr>
            <w:rStyle w:val="s1"/>
            <w:rFonts w:ascii="Trebuchet MS" w:eastAsiaTheme="majorEastAsia" w:hAnsi="Trebuchet MS"/>
          </w:rPr>
          <w:t>thresholded</w:t>
        </w:r>
        <w:proofErr w:type="spellEnd"/>
        <w:r w:rsidRPr="00272B1A">
          <w:rPr>
            <w:rStyle w:val="s1"/>
            <w:rFonts w:ascii="Trebuchet MS" w:eastAsiaTheme="majorEastAsia" w:hAnsi="Trebuchet MS"/>
          </w:rPr>
          <w:t xml:space="preserve"> at 0.5</w:t>
        </w:r>
        <w:r w:rsidRPr="00272B1A">
          <w:rPr>
            <w:rFonts w:ascii="Trebuchet MS" w:hAnsi="Trebuchet MS"/>
          </w:rPr>
          <w:t xml:space="preserve">, meaning that any pixel value greater than 0.5 is classified as </w:t>
        </w:r>
        <w:r w:rsidRPr="00272B1A">
          <w:rPr>
            <w:rStyle w:val="s1"/>
            <w:rFonts w:ascii="Trebuchet MS" w:eastAsiaTheme="majorEastAsia" w:hAnsi="Trebuchet MS"/>
          </w:rPr>
          <w:t>1 (flooded),</w:t>
        </w:r>
        <w:r w:rsidRPr="00272B1A">
          <w:rPr>
            <w:rFonts w:ascii="Trebuchet MS" w:hAnsi="Trebuchet MS"/>
          </w:rPr>
          <w:t xml:space="preserve"> while any pixel value below 0.5 is set to </w:t>
        </w:r>
        <w:r w:rsidRPr="00272B1A">
          <w:rPr>
            <w:rStyle w:val="s1"/>
            <w:rFonts w:ascii="Trebuchet MS" w:eastAsiaTheme="majorEastAsia" w:hAnsi="Trebuchet MS"/>
          </w:rPr>
          <w:t>0 (non-flooded)</w:t>
        </w:r>
        <w:r w:rsidRPr="00272B1A">
          <w:rPr>
            <w:rFonts w:ascii="Trebuchet MS" w:hAnsi="Trebuchet MS"/>
          </w:rPr>
          <w:t>. This transformation simplifies the learning process for the model by providing a clear, well-defined objective.</w:t>
        </w:r>
      </w:ins>
    </w:p>
    <w:p w14:paraId="2903FBCA" w14:textId="30632AD1" w:rsidR="009354C8" w:rsidRPr="00351944" w:rsidRDefault="009354C8">
      <w:pPr>
        <w:pStyle w:val="Heading4"/>
        <w:rPr>
          <w:ins w:id="2288" w:author="ANANDHAKRISHNAN MADATHIL REMESH" w:date="2025-03-27T00:02:00Z" w16du:dateUtc="2025-03-27T00:02:00Z"/>
        </w:rPr>
        <w:pPrChange w:id="2289" w:author="ANANDHAKRISHNAN MADATHIL REMESH" w:date="2025-04-01T12:23:00Z" w16du:dateUtc="2025-04-01T11:23:00Z">
          <w:pPr>
            <w:pStyle w:val="p2"/>
            <w:spacing w:line="276" w:lineRule="auto"/>
            <w:jc w:val="both"/>
          </w:pPr>
        </w:pPrChange>
      </w:pPr>
      <w:ins w:id="2290" w:author="ANANDHAKRISHNAN MADATHIL REMESH" w:date="2025-03-27T00:02:00Z" w16du:dateUtc="2025-03-27T00:02:00Z">
        <w:r w:rsidRPr="00272B1A">
          <w:rPr>
            <w:bCs w:val="0"/>
            <w:iCs w:val="0"/>
          </w:rPr>
          <w:t>Data Augmentation for Generalization</w:t>
        </w:r>
      </w:ins>
    </w:p>
    <w:p w14:paraId="18DF44DC" w14:textId="77777777" w:rsidR="009354C8" w:rsidRPr="00272B1A" w:rsidRDefault="009354C8" w:rsidP="009354C8">
      <w:pPr>
        <w:pStyle w:val="p3"/>
        <w:spacing w:line="276" w:lineRule="auto"/>
        <w:jc w:val="both"/>
        <w:rPr>
          <w:ins w:id="2291" w:author="ANANDHAKRISHNAN MADATHIL REMESH" w:date="2025-03-27T00:02:00Z" w16du:dateUtc="2025-03-27T00:02:00Z"/>
          <w:rFonts w:ascii="Trebuchet MS" w:hAnsi="Trebuchet MS"/>
        </w:rPr>
      </w:pPr>
      <w:ins w:id="2292" w:author="ANANDHAKRISHNAN MADATHIL REMESH" w:date="2025-03-27T00:02:00Z" w16du:dateUtc="2025-03-27T00:02:00Z">
        <w:r w:rsidRPr="00272B1A">
          <w:rPr>
            <w:rFonts w:ascii="Trebuchet MS" w:hAnsi="Trebuchet MS"/>
          </w:rPr>
          <w:t xml:space="preserve">To further enhance model robustness, </w:t>
        </w:r>
        <w:r w:rsidRPr="00272B1A">
          <w:rPr>
            <w:rStyle w:val="s1"/>
            <w:rFonts w:ascii="Trebuchet MS" w:eastAsiaTheme="majorEastAsia" w:hAnsi="Trebuchet MS"/>
          </w:rPr>
          <w:t>data augmentation</w:t>
        </w:r>
        <w:r w:rsidRPr="00272B1A">
          <w:rPr>
            <w:rFonts w:ascii="Trebuchet MS" w:hAnsi="Trebuchet MS"/>
          </w:rPr>
          <w:t xml:space="preserve"> is applied to artificially expand the dataset. Augmentation introduces variations into the dataset, making the model more </w:t>
        </w:r>
        <w:r w:rsidRPr="00272B1A">
          <w:rPr>
            <w:rStyle w:val="s1"/>
            <w:rFonts w:ascii="Trebuchet MS" w:eastAsiaTheme="majorEastAsia" w:hAnsi="Trebuchet MS"/>
          </w:rPr>
          <w:t>resilient to real-world distortions</w:t>
        </w:r>
        <w:r w:rsidRPr="00272B1A">
          <w:rPr>
            <w:rFonts w:ascii="Trebuchet MS" w:hAnsi="Trebuchet MS"/>
          </w:rPr>
          <w:t xml:space="preserve"> such as changes in perspective, lighting conditions, and environmental factors. The applied transformations include:</w:t>
        </w:r>
      </w:ins>
    </w:p>
    <w:p w14:paraId="4861628B" w14:textId="77777777" w:rsidR="009354C8" w:rsidRPr="00272B1A" w:rsidRDefault="009354C8" w:rsidP="009354C8">
      <w:pPr>
        <w:pStyle w:val="p4"/>
        <w:spacing w:line="276" w:lineRule="auto"/>
        <w:rPr>
          <w:ins w:id="2293" w:author="ANANDHAKRISHNAN MADATHIL REMESH" w:date="2025-03-27T00:02:00Z" w16du:dateUtc="2025-03-27T00:02:00Z"/>
          <w:rFonts w:ascii="Trebuchet MS" w:hAnsi="Trebuchet MS"/>
        </w:rPr>
      </w:pPr>
      <w:ins w:id="2294"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r w:rsidRPr="00272B1A">
          <w:rPr>
            <w:rStyle w:val="s1"/>
            <w:rFonts w:ascii="Trebuchet MS" w:eastAsiaTheme="majorEastAsia" w:hAnsi="Trebuchet MS"/>
          </w:rPr>
          <w:t>Horizontal and Vertical Flips:</w:t>
        </w:r>
        <w:r w:rsidRPr="00272B1A">
          <w:rPr>
            <w:rFonts w:ascii="Trebuchet MS" w:hAnsi="Trebuchet MS"/>
          </w:rPr>
          <w:t xml:space="preserve"> Randomly flipping images ensures that the model does not develop positional bias.</w:t>
        </w:r>
      </w:ins>
    </w:p>
    <w:p w14:paraId="5B0E584B" w14:textId="77777777" w:rsidR="009354C8" w:rsidRPr="00272B1A" w:rsidRDefault="009354C8" w:rsidP="009354C8">
      <w:pPr>
        <w:pStyle w:val="p4"/>
        <w:spacing w:line="276" w:lineRule="auto"/>
        <w:rPr>
          <w:ins w:id="2295" w:author="ANANDHAKRISHNAN MADATHIL REMESH" w:date="2025-03-27T00:02:00Z" w16du:dateUtc="2025-03-27T00:02:00Z"/>
          <w:rFonts w:ascii="Trebuchet MS" w:hAnsi="Trebuchet MS"/>
        </w:rPr>
      </w:pPr>
      <w:ins w:id="2296"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r w:rsidRPr="00272B1A">
          <w:rPr>
            <w:rStyle w:val="s1"/>
            <w:rFonts w:ascii="Trebuchet MS" w:eastAsiaTheme="majorEastAsia" w:hAnsi="Trebuchet MS"/>
          </w:rPr>
          <w:t>Rotations:</w:t>
        </w:r>
        <w:r w:rsidRPr="00272B1A">
          <w:rPr>
            <w:rFonts w:ascii="Trebuchet MS" w:hAnsi="Trebuchet MS"/>
          </w:rPr>
          <w:t xml:space="preserve"> Random 90-degree rotations help the model recognize flood patterns from different orientations.</w:t>
        </w:r>
      </w:ins>
    </w:p>
    <w:p w14:paraId="505E215E" w14:textId="77777777" w:rsidR="009354C8" w:rsidRPr="00272B1A" w:rsidRDefault="009354C8" w:rsidP="009354C8">
      <w:pPr>
        <w:pStyle w:val="p4"/>
        <w:spacing w:line="276" w:lineRule="auto"/>
        <w:rPr>
          <w:ins w:id="2297" w:author="ANANDHAKRISHNAN MADATHIL REMESH" w:date="2025-03-27T00:02:00Z" w16du:dateUtc="2025-03-27T00:02:00Z"/>
          <w:rFonts w:ascii="Trebuchet MS" w:hAnsi="Trebuchet MS"/>
        </w:rPr>
      </w:pPr>
      <w:ins w:id="2298"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r w:rsidRPr="00272B1A">
          <w:rPr>
            <w:rStyle w:val="s1"/>
            <w:rFonts w:ascii="Trebuchet MS" w:eastAsiaTheme="majorEastAsia" w:hAnsi="Trebuchet MS"/>
          </w:rPr>
          <w:t>Scaling and Shifting:</w:t>
        </w:r>
        <w:r w:rsidRPr="00272B1A">
          <w:rPr>
            <w:rFonts w:ascii="Trebuchet MS" w:hAnsi="Trebuchet MS"/>
          </w:rPr>
          <w:t xml:space="preserve"> Slight scaling and shifting of images prevent the model from overfitting to specific locations within the frame.</w:t>
        </w:r>
      </w:ins>
    </w:p>
    <w:p w14:paraId="4632F11C" w14:textId="77777777" w:rsidR="009354C8" w:rsidRPr="00272B1A" w:rsidRDefault="009354C8" w:rsidP="009354C8">
      <w:pPr>
        <w:pStyle w:val="p4"/>
        <w:spacing w:line="276" w:lineRule="auto"/>
        <w:rPr>
          <w:ins w:id="2299" w:author="ANANDHAKRISHNAN MADATHIL REMESH" w:date="2025-03-27T00:02:00Z" w16du:dateUtc="2025-03-27T00:02:00Z"/>
          <w:rFonts w:ascii="Trebuchet MS" w:hAnsi="Trebuchet MS"/>
        </w:rPr>
      </w:pPr>
      <w:ins w:id="2300" w:author="ANANDHAKRISHNAN MADATHIL REMESH" w:date="2025-03-27T00:02:00Z" w16du:dateUtc="2025-03-27T00:02:00Z">
        <w:r w:rsidRPr="00272B1A">
          <w:rPr>
            <w:rFonts w:ascii="Trebuchet MS" w:hAnsi="Trebuchet MS"/>
          </w:rPr>
          <w:lastRenderedPageBreak/>
          <w:t>•</w:t>
        </w:r>
        <w:r w:rsidRPr="00272B1A">
          <w:rPr>
            <w:rStyle w:val="apple-tab-span"/>
            <w:rFonts w:ascii="Trebuchet MS" w:eastAsiaTheme="majorEastAsia" w:hAnsi="Trebuchet MS"/>
          </w:rPr>
          <w:t xml:space="preserve"> </w:t>
        </w:r>
        <w:r w:rsidRPr="00272B1A">
          <w:rPr>
            <w:rStyle w:val="s1"/>
            <w:rFonts w:ascii="Trebuchet MS" w:eastAsiaTheme="majorEastAsia" w:hAnsi="Trebuchet MS"/>
          </w:rPr>
          <w:t>Brightness and Contrast Adjustments:</w:t>
        </w:r>
        <w:r w:rsidRPr="00272B1A">
          <w:rPr>
            <w:rFonts w:ascii="Trebuchet MS" w:hAnsi="Trebuchet MS"/>
          </w:rPr>
          <w:t xml:space="preserve"> Helps the model handle variations in lighting conditions in different satellite images.</w:t>
        </w:r>
      </w:ins>
    </w:p>
    <w:p w14:paraId="7FAB2880" w14:textId="09D0FC28" w:rsidR="009354C8" w:rsidRPr="00272B1A" w:rsidRDefault="009354C8">
      <w:pPr>
        <w:pStyle w:val="p4"/>
        <w:spacing w:line="276" w:lineRule="auto"/>
        <w:rPr>
          <w:ins w:id="2301" w:author="ANANDHAKRISHNAN MADATHIL REMESH" w:date="2025-03-27T00:02:00Z" w16du:dateUtc="2025-03-27T00:02:00Z"/>
          <w:rFonts w:ascii="Trebuchet MS" w:hAnsi="Trebuchet MS"/>
        </w:rPr>
        <w:pPrChange w:id="2302" w:author="ANANDHAKRISHNAN MADATHIL REMESH" w:date="2025-04-01T12:24:00Z" w16du:dateUtc="2025-04-01T11:24:00Z">
          <w:pPr>
            <w:pStyle w:val="p2"/>
            <w:spacing w:line="276" w:lineRule="auto"/>
            <w:jc w:val="both"/>
          </w:pPr>
        </w:pPrChange>
      </w:pPr>
      <w:ins w:id="2303"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r w:rsidRPr="00272B1A">
          <w:rPr>
            <w:rStyle w:val="s1"/>
            <w:rFonts w:ascii="Trebuchet MS" w:eastAsiaTheme="majorEastAsia" w:hAnsi="Trebuchet MS"/>
          </w:rPr>
          <w:t>Gaussian Noise Addition:</w:t>
        </w:r>
        <w:r w:rsidRPr="00272B1A">
          <w:rPr>
            <w:rFonts w:ascii="Trebuchet MS" w:hAnsi="Trebuchet MS"/>
          </w:rPr>
          <w:t xml:space="preserve"> Introduces random noise to improve robustness against artifacts.</w:t>
        </w:r>
      </w:ins>
    </w:p>
    <w:p w14:paraId="643DBFB1" w14:textId="77777777" w:rsidR="009354C8" w:rsidRPr="00272B1A" w:rsidRDefault="009354C8" w:rsidP="009354C8">
      <w:pPr>
        <w:pStyle w:val="p3"/>
        <w:spacing w:line="276" w:lineRule="auto"/>
        <w:jc w:val="both"/>
        <w:rPr>
          <w:ins w:id="2304" w:author="ANANDHAKRISHNAN MADATHIL REMESH" w:date="2025-03-27T00:02:00Z" w16du:dateUtc="2025-03-27T00:02:00Z"/>
          <w:rFonts w:ascii="Trebuchet MS" w:hAnsi="Trebuchet MS"/>
        </w:rPr>
      </w:pPr>
      <w:ins w:id="2305" w:author="ANANDHAKRISHNAN MADATHIL REMESH" w:date="2025-03-27T00:02:00Z" w16du:dateUtc="2025-03-27T00:02:00Z">
        <w:r w:rsidRPr="00272B1A">
          <w:rPr>
            <w:rFonts w:ascii="Trebuchet MS" w:hAnsi="Trebuchet MS"/>
          </w:rPr>
          <w:t xml:space="preserve">The augmentation process is implemented using the </w:t>
        </w:r>
        <w:proofErr w:type="spellStart"/>
        <w:r w:rsidRPr="00272B1A">
          <w:rPr>
            <w:rStyle w:val="s1"/>
            <w:rFonts w:ascii="Trebuchet MS" w:eastAsiaTheme="majorEastAsia" w:hAnsi="Trebuchet MS"/>
          </w:rPr>
          <w:t>Albumentations</w:t>
        </w:r>
        <w:proofErr w:type="spellEnd"/>
        <w:r w:rsidRPr="00272B1A">
          <w:rPr>
            <w:rFonts w:ascii="Trebuchet MS" w:hAnsi="Trebuchet MS"/>
          </w:rPr>
          <w:t xml:space="preserve"> library, which provides efficient and high-performance transformations:</w:t>
        </w:r>
      </w:ins>
    </w:p>
    <w:p w14:paraId="2FEFD99F" w14:textId="77777777" w:rsidR="009354C8" w:rsidRPr="00272B1A" w:rsidRDefault="009354C8" w:rsidP="009354C8">
      <w:pPr>
        <w:spacing w:line="276" w:lineRule="auto"/>
        <w:rPr>
          <w:ins w:id="2306" w:author="ANANDHAKRISHNAN MADATHIL REMESH" w:date="2025-03-27T00:02:00Z" w16du:dateUtc="2025-03-27T00:02:00Z"/>
          <w:rFonts w:ascii="Trebuchet MS" w:hAnsi="Trebuchet MS"/>
        </w:rPr>
      </w:pPr>
    </w:p>
    <w:p w14:paraId="204FC3A8" w14:textId="77777777" w:rsidR="00351944" w:rsidRDefault="009354C8">
      <w:pPr>
        <w:keepNext/>
        <w:spacing w:line="276" w:lineRule="auto"/>
        <w:rPr>
          <w:ins w:id="2307" w:author="ANANDHAKRISHNAN MADATHIL REMESH" w:date="2025-04-01T15:29:00Z" w16du:dateUtc="2025-04-01T14:29:00Z"/>
        </w:rPr>
        <w:pPrChange w:id="2308" w:author="ANANDHAKRISHNAN MADATHIL REMESH" w:date="2025-04-01T15:29:00Z" w16du:dateUtc="2025-04-01T14:29:00Z">
          <w:pPr>
            <w:spacing w:line="276" w:lineRule="auto"/>
          </w:pPr>
        </w:pPrChange>
      </w:pPr>
      <w:ins w:id="2309" w:author="ANANDHAKRISHNAN MADATHIL REMESH" w:date="2025-03-27T00:02:00Z" w16du:dateUtc="2025-03-27T00:02:00Z">
        <w:r w:rsidRPr="00272B1A">
          <w:rPr>
            <w:rFonts w:ascii="Trebuchet MS" w:hAnsi="Trebuchet MS"/>
            <w:noProof/>
          </w:rPr>
          <w:drawing>
            <wp:inline distT="0" distB="0" distL="0" distR="0" wp14:anchorId="6767619A" wp14:editId="57B739A8">
              <wp:extent cx="5760085" cy="2052955"/>
              <wp:effectExtent l="0" t="0" r="5715" b="4445"/>
              <wp:docPr id="1596339293" name="Picture 5" descr="A computer screen shot of a program code&#10;&#10;AI-generated content may be incorrec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9293" name="Picture 5" descr="A computer screen shot of a program code&#10;&#10;AI-generated content may be incorrect.">
                        <a:hlinkClick r:id="rId18"/>
                      </pic:cNvPr>
                      <pic:cNvPicPr/>
                    </pic:nvPicPr>
                    <pic:blipFill>
                      <a:blip r:embed="rId19">
                        <a:extLst>
                          <a:ext uri="{28A0092B-C50C-407E-A947-70E740481C1C}">
                            <a14:useLocalDpi xmlns:a14="http://schemas.microsoft.com/office/drawing/2010/main" val="0"/>
                          </a:ext>
                        </a:extLst>
                      </a:blip>
                      <a:stretch>
                        <a:fillRect/>
                      </a:stretch>
                    </pic:blipFill>
                    <pic:spPr>
                      <a:xfrm>
                        <a:off x="0" y="0"/>
                        <a:ext cx="5760085" cy="2052955"/>
                      </a:xfrm>
                      <a:prstGeom prst="rect">
                        <a:avLst/>
                      </a:prstGeom>
                    </pic:spPr>
                  </pic:pic>
                </a:graphicData>
              </a:graphic>
            </wp:inline>
          </w:drawing>
        </w:r>
      </w:ins>
    </w:p>
    <w:p w14:paraId="1F7C66F4" w14:textId="78EAB69F" w:rsidR="009354C8" w:rsidRPr="00351944" w:rsidRDefault="00351944">
      <w:pPr>
        <w:pStyle w:val="Caption"/>
        <w:rPr>
          <w:ins w:id="2310" w:author="ANANDHAKRISHNAN MADATHIL REMESH" w:date="2025-03-27T00:02:00Z" w16du:dateUtc="2025-03-27T00:02:00Z"/>
          <w:rFonts w:ascii="Trebuchet MS" w:hAnsi="Trebuchet MS"/>
        </w:rPr>
        <w:pPrChange w:id="2311" w:author="ANANDHAKRISHNAN MADATHIL REMESH" w:date="2025-04-01T15:29:00Z" w16du:dateUtc="2025-04-01T14:29:00Z">
          <w:pPr>
            <w:spacing w:line="276" w:lineRule="auto"/>
          </w:pPr>
        </w:pPrChange>
      </w:pPr>
      <w:bookmarkStart w:id="2312" w:name="_Toc195466815"/>
      <w:ins w:id="2313" w:author="ANANDHAKRISHNAN MADATHIL REMESH" w:date="2025-04-01T15:29:00Z" w16du:dateUtc="2025-04-01T14:29:00Z">
        <w:r w:rsidRPr="00351944">
          <w:rPr>
            <w:rFonts w:ascii="Trebuchet MS" w:hAnsi="Trebuchet MS"/>
            <w:rPrChange w:id="2314" w:author="ANANDHAKRISHNAN MADATHIL REMESH" w:date="2025-04-01T15:30:00Z" w16du:dateUtc="2025-04-01T14:30:00Z">
              <w:rPr>
                <w:bCs/>
                <w:szCs w:val="22"/>
              </w:rPr>
            </w:rPrChange>
          </w:rPr>
          <w:t xml:space="preserve">Figure </w:t>
        </w:r>
        <w:r w:rsidRPr="00351944">
          <w:rPr>
            <w:rFonts w:ascii="Trebuchet MS" w:hAnsi="Trebuchet MS"/>
            <w:rPrChange w:id="2315" w:author="ANANDHAKRISHNAN MADATHIL REMESH" w:date="2025-04-01T15:30:00Z" w16du:dateUtc="2025-04-01T14:30:00Z">
              <w:rPr>
                <w:bCs/>
                <w:szCs w:val="22"/>
              </w:rPr>
            </w:rPrChange>
          </w:rPr>
          <w:fldChar w:fldCharType="begin"/>
        </w:r>
        <w:r w:rsidRPr="00351944">
          <w:rPr>
            <w:rFonts w:ascii="Trebuchet MS" w:hAnsi="Trebuchet MS"/>
            <w:rPrChange w:id="2316" w:author="ANANDHAKRISHNAN MADATHIL REMESH" w:date="2025-04-01T15:30:00Z" w16du:dateUtc="2025-04-01T14:30:00Z">
              <w:rPr>
                <w:bCs/>
                <w:szCs w:val="22"/>
              </w:rPr>
            </w:rPrChange>
          </w:rPr>
          <w:instrText xml:space="preserve"> SEQ Figure \* ARABIC </w:instrText>
        </w:r>
      </w:ins>
      <w:r w:rsidRPr="00351944">
        <w:rPr>
          <w:rFonts w:ascii="Trebuchet MS" w:hAnsi="Trebuchet MS"/>
          <w:rPrChange w:id="2317" w:author="ANANDHAKRISHNAN MADATHIL REMESH" w:date="2025-04-01T15:30:00Z" w16du:dateUtc="2025-04-01T14:30:00Z">
            <w:rPr>
              <w:bCs/>
              <w:szCs w:val="22"/>
            </w:rPr>
          </w:rPrChange>
        </w:rPr>
        <w:fldChar w:fldCharType="separate"/>
      </w:r>
      <w:ins w:id="2318" w:author="ANANDHAKRISHNAN MADATHIL REMESH" w:date="2025-04-13T20:05:00Z" w16du:dateUtc="2025-04-13T19:05:00Z">
        <w:r w:rsidR="009B2C7D">
          <w:rPr>
            <w:rFonts w:ascii="Trebuchet MS" w:hAnsi="Trebuchet MS"/>
            <w:noProof/>
          </w:rPr>
          <w:t>3</w:t>
        </w:r>
      </w:ins>
      <w:ins w:id="2319" w:author="ANANDHAKRISHNAN MADATHIL REMESH" w:date="2025-04-01T15:29:00Z" w16du:dateUtc="2025-04-01T14:29:00Z">
        <w:r w:rsidRPr="00351944">
          <w:rPr>
            <w:rFonts w:ascii="Trebuchet MS" w:hAnsi="Trebuchet MS"/>
            <w:rPrChange w:id="2320" w:author="ANANDHAKRISHNAN MADATHIL REMESH" w:date="2025-04-01T15:30:00Z" w16du:dateUtc="2025-04-01T14:30:00Z">
              <w:rPr>
                <w:bCs/>
                <w:szCs w:val="22"/>
              </w:rPr>
            </w:rPrChange>
          </w:rPr>
          <w:fldChar w:fldCharType="end"/>
        </w:r>
        <w:r w:rsidRPr="00351944">
          <w:rPr>
            <w:rFonts w:ascii="Trebuchet MS" w:hAnsi="Trebuchet MS"/>
            <w:rPrChange w:id="2321" w:author="ANANDHAKRISHNAN MADATHIL REMESH" w:date="2025-04-01T15:30:00Z" w16du:dateUtc="2025-04-01T14:30:00Z">
              <w:rPr>
                <w:bCs/>
                <w:szCs w:val="22"/>
              </w:rPr>
            </w:rPrChange>
          </w:rPr>
          <w:t xml:space="preserve"> Augmentation</w:t>
        </w:r>
      </w:ins>
      <w:bookmarkEnd w:id="2312"/>
    </w:p>
    <w:p w14:paraId="02866F58" w14:textId="77777777" w:rsidR="009354C8" w:rsidRPr="00272B1A" w:rsidRDefault="009354C8" w:rsidP="009354C8">
      <w:pPr>
        <w:pStyle w:val="p1"/>
        <w:spacing w:line="276" w:lineRule="auto"/>
        <w:jc w:val="both"/>
        <w:rPr>
          <w:ins w:id="2322" w:author="ANANDHAKRISHNAN MADATHIL REMESH" w:date="2025-03-27T00:02:00Z" w16du:dateUtc="2025-03-27T00:02:00Z"/>
          <w:rFonts w:ascii="Trebuchet MS" w:hAnsi="Trebuchet MS"/>
        </w:rPr>
      </w:pPr>
      <w:ins w:id="2323" w:author="ANANDHAKRISHNAN MADATHIL REMESH" w:date="2025-03-27T00:02:00Z" w16du:dateUtc="2025-03-27T00:02:00Z">
        <w:r w:rsidRPr="00272B1A">
          <w:rPr>
            <w:rFonts w:ascii="Trebuchet MS" w:hAnsi="Trebuchet MS"/>
          </w:rPr>
          <w:t xml:space="preserve">Each transformation is applied with a </w:t>
        </w:r>
        <w:r w:rsidRPr="00272B1A">
          <w:rPr>
            <w:rStyle w:val="s1"/>
            <w:rFonts w:ascii="Trebuchet MS" w:eastAsiaTheme="majorEastAsia" w:hAnsi="Trebuchet MS"/>
          </w:rPr>
          <w:t>certain probability</w:t>
        </w:r>
        <w:r w:rsidRPr="00272B1A">
          <w:rPr>
            <w:rFonts w:ascii="Trebuchet MS" w:hAnsi="Trebuchet MS"/>
          </w:rPr>
          <w:t xml:space="preserve"> (e.g., </w:t>
        </w:r>
        <w:r w:rsidRPr="00272B1A">
          <w:rPr>
            <w:rStyle w:val="s2"/>
            <w:rFonts w:ascii="Trebuchet MS" w:hAnsi="Trebuchet MS"/>
          </w:rPr>
          <w:t>p=0.5</w:t>
        </w:r>
        <w:r w:rsidRPr="00272B1A">
          <w:rPr>
            <w:rFonts w:ascii="Trebuchet MS" w:hAnsi="Trebuchet MS"/>
          </w:rPr>
          <w:t xml:space="preserve"> means the transformation is applied to 50% of the images), ensuring that </w:t>
        </w:r>
        <w:r w:rsidRPr="00272B1A">
          <w:rPr>
            <w:rStyle w:val="s1"/>
            <w:rFonts w:ascii="Trebuchet MS" w:eastAsiaTheme="majorEastAsia" w:hAnsi="Trebuchet MS"/>
          </w:rPr>
          <w:t>augmentation is randomized</w:t>
        </w:r>
        <w:r w:rsidRPr="00272B1A">
          <w:rPr>
            <w:rFonts w:ascii="Trebuchet MS" w:hAnsi="Trebuchet MS"/>
          </w:rPr>
          <w:t xml:space="preserve"> and does not introduce repetitive patterns into the dataset.</w:t>
        </w:r>
      </w:ins>
    </w:p>
    <w:p w14:paraId="7A6A2821" w14:textId="77777777" w:rsidR="009354C8" w:rsidRDefault="009354C8" w:rsidP="009354C8">
      <w:pPr>
        <w:pStyle w:val="p2"/>
        <w:spacing w:line="276" w:lineRule="auto"/>
        <w:jc w:val="both"/>
        <w:rPr>
          <w:ins w:id="2324" w:author="ANANDHAKRISHNAN MADATHIL REMESH" w:date="2025-04-01T12:24:00Z" w16du:dateUtc="2025-04-01T11:24:00Z"/>
          <w:rFonts w:ascii="Trebuchet MS" w:hAnsi="Trebuchet MS"/>
        </w:rPr>
      </w:pPr>
    </w:p>
    <w:p w14:paraId="374F6719" w14:textId="77777777" w:rsidR="00351944" w:rsidRDefault="00351944" w:rsidP="009354C8">
      <w:pPr>
        <w:pStyle w:val="p2"/>
        <w:spacing w:line="276" w:lineRule="auto"/>
        <w:jc w:val="both"/>
        <w:rPr>
          <w:ins w:id="2325" w:author="ANANDHAKRISHNAN MADATHIL REMESH" w:date="2025-04-01T12:24:00Z" w16du:dateUtc="2025-04-01T11:24:00Z"/>
          <w:rFonts w:ascii="Trebuchet MS" w:hAnsi="Trebuchet MS"/>
        </w:rPr>
      </w:pPr>
    </w:p>
    <w:p w14:paraId="52DC9E56" w14:textId="77777777" w:rsidR="00351944" w:rsidRDefault="00351944" w:rsidP="009354C8">
      <w:pPr>
        <w:pStyle w:val="p2"/>
        <w:spacing w:line="276" w:lineRule="auto"/>
        <w:jc w:val="both"/>
        <w:rPr>
          <w:ins w:id="2326" w:author="ANANDHAKRISHNAN MADATHIL REMESH" w:date="2025-04-01T12:24:00Z" w16du:dateUtc="2025-04-01T11:24:00Z"/>
          <w:rFonts w:ascii="Trebuchet MS" w:hAnsi="Trebuchet MS"/>
        </w:rPr>
      </w:pPr>
    </w:p>
    <w:p w14:paraId="1B5AC001" w14:textId="77777777" w:rsidR="00351944" w:rsidRDefault="00351944" w:rsidP="009354C8">
      <w:pPr>
        <w:pStyle w:val="p2"/>
        <w:spacing w:line="276" w:lineRule="auto"/>
        <w:jc w:val="both"/>
        <w:rPr>
          <w:ins w:id="2327" w:author="ANANDHAKRISHNAN MADATHIL REMESH" w:date="2025-04-01T12:24:00Z" w16du:dateUtc="2025-04-01T11:24:00Z"/>
          <w:rFonts w:ascii="Trebuchet MS" w:hAnsi="Trebuchet MS"/>
        </w:rPr>
      </w:pPr>
    </w:p>
    <w:p w14:paraId="67E05846" w14:textId="77777777" w:rsidR="00351944" w:rsidRDefault="00351944" w:rsidP="009354C8">
      <w:pPr>
        <w:pStyle w:val="p2"/>
        <w:spacing w:line="276" w:lineRule="auto"/>
        <w:jc w:val="both"/>
        <w:rPr>
          <w:ins w:id="2328" w:author="ANANDHAKRISHNAN MADATHIL REMESH" w:date="2025-04-01T12:24:00Z" w16du:dateUtc="2025-04-01T11:24:00Z"/>
          <w:rFonts w:ascii="Trebuchet MS" w:hAnsi="Trebuchet MS"/>
        </w:rPr>
      </w:pPr>
    </w:p>
    <w:p w14:paraId="426AB24C" w14:textId="77777777" w:rsidR="00351944" w:rsidRDefault="00351944" w:rsidP="009354C8">
      <w:pPr>
        <w:pStyle w:val="p2"/>
        <w:spacing w:line="276" w:lineRule="auto"/>
        <w:jc w:val="both"/>
        <w:rPr>
          <w:ins w:id="2329" w:author="ANANDHAKRISHNAN MADATHIL REMESH" w:date="2025-04-01T12:24:00Z" w16du:dateUtc="2025-04-01T11:24:00Z"/>
          <w:rFonts w:ascii="Trebuchet MS" w:hAnsi="Trebuchet MS"/>
        </w:rPr>
      </w:pPr>
    </w:p>
    <w:p w14:paraId="5BFA297F" w14:textId="77777777" w:rsidR="00351944" w:rsidRPr="00272B1A" w:rsidRDefault="00351944" w:rsidP="009354C8">
      <w:pPr>
        <w:pStyle w:val="p2"/>
        <w:spacing w:line="276" w:lineRule="auto"/>
        <w:jc w:val="both"/>
        <w:rPr>
          <w:ins w:id="2330" w:author="ANANDHAKRISHNAN MADATHIL REMESH" w:date="2025-03-27T01:02:00Z" w16du:dateUtc="2025-03-27T01:02:00Z"/>
          <w:rFonts w:ascii="Trebuchet MS" w:hAnsi="Trebuchet MS"/>
        </w:rPr>
      </w:pPr>
    </w:p>
    <w:p w14:paraId="5AB6A67A" w14:textId="77777777" w:rsidR="00272B1A" w:rsidRPr="00272B1A" w:rsidRDefault="00272B1A" w:rsidP="009354C8">
      <w:pPr>
        <w:pStyle w:val="p2"/>
        <w:spacing w:line="276" w:lineRule="auto"/>
        <w:jc w:val="both"/>
        <w:rPr>
          <w:ins w:id="2331" w:author="ANANDHAKRISHNAN MADATHIL REMESH" w:date="2025-03-27T00:02:00Z" w16du:dateUtc="2025-03-27T00:02:00Z"/>
          <w:rFonts w:ascii="Trebuchet MS" w:hAnsi="Trebuchet MS"/>
        </w:rPr>
      </w:pPr>
    </w:p>
    <w:p w14:paraId="6FF08C44" w14:textId="22D39130" w:rsidR="009354C8" w:rsidRPr="00351944" w:rsidRDefault="009354C8">
      <w:pPr>
        <w:pStyle w:val="Heading4"/>
        <w:rPr>
          <w:ins w:id="2332" w:author="ANANDHAKRISHNAN MADATHIL REMESH" w:date="2025-03-27T00:02:00Z" w16du:dateUtc="2025-03-27T00:02:00Z"/>
        </w:rPr>
        <w:pPrChange w:id="2333" w:author="ANANDHAKRISHNAN MADATHIL REMESH" w:date="2025-04-01T12:24:00Z" w16du:dateUtc="2025-04-01T11:24:00Z">
          <w:pPr>
            <w:pStyle w:val="p2"/>
            <w:spacing w:line="276" w:lineRule="auto"/>
            <w:jc w:val="both"/>
          </w:pPr>
        </w:pPrChange>
      </w:pPr>
      <w:ins w:id="2334" w:author="ANANDHAKRISHNAN MADATHIL REMESH" w:date="2025-03-27T00:02:00Z" w16du:dateUtc="2025-03-27T00:02:00Z">
        <w:r w:rsidRPr="00272B1A">
          <w:rPr>
            <w:bCs w:val="0"/>
            <w:iCs w:val="0"/>
          </w:rPr>
          <w:lastRenderedPageBreak/>
          <w:t>Efficient Data Loading Using a Generator</w:t>
        </w:r>
      </w:ins>
    </w:p>
    <w:p w14:paraId="7A41FD64" w14:textId="77777777" w:rsidR="009354C8" w:rsidRPr="00272B1A" w:rsidRDefault="009354C8" w:rsidP="009354C8">
      <w:pPr>
        <w:pStyle w:val="p1"/>
        <w:spacing w:line="276" w:lineRule="auto"/>
        <w:jc w:val="both"/>
        <w:rPr>
          <w:ins w:id="2335" w:author="ANANDHAKRISHNAN MADATHIL REMESH" w:date="2025-03-27T00:02:00Z" w16du:dateUtc="2025-03-27T00:02:00Z"/>
          <w:rFonts w:ascii="Trebuchet MS" w:hAnsi="Trebuchet MS"/>
        </w:rPr>
      </w:pPr>
      <w:ins w:id="2336" w:author="ANANDHAKRISHNAN MADATHIL REMESH" w:date="2025-03-27T00:02:00Z" w16du:dateUtc="2025-03-27T00:02:00Z">
        <w:r w:rsidRPr="00272B1A">
          <w:rPr>
            <w:rFonts w:ascii="Trebuchet MS" w:hAnsi="Trebuchet MS"/>
          </w:rPr>
          <w:t xml:space="preserve">Deep learning models, especially U-Net, require large amounts of data for training, which can lead to memory constraints when loading the entire dataset at once. To address this issue, a </w:t>
        </w:r>
        <w:r w:rsidRPr="00272B1A">
          <w:rPr>
            <w:rStyle w:val="s1"/>
            <w:rFonts w:ascii="Trebuchet MS" w:eastAsiaTheme="majorEastAsia" w:hAnsi="Trebuchet MS"/>
          </w:rPr>
          <w:t>data generator</w:t>
        </w:r>
        <w:r w:rsidRPr="00272B1A">
          <w:rPr>
            <w:rFonts w:ascii="Trebuchet MS" w:hAnsi="Trebuchet MS"/>
          </w:rPr>
          <w:t xml:space="preserve"> is implemented to </w:t>
        </w:r>
        <w:r w:rsidRPr="00272B1A">
          <w:rPr>
            <w:rStyle w:val="s1"/>
            <w:rFonts w:ascii="Trebuchet MS" w:eastAsiaTheme="majorEastAsia" w:hAnsi="Trebuchet MS"/>
          </w:rPr>
          <w:t>load and process images in small batches</w:t>
        </w:r>
        <w:r w:rsidRPr="00272B1A">
          <w:rPr>
            <w:rFonts w:ascii="Trebuchet MS" w:hAnsi="Trebuchet MS"/>
          </w:rPr>
          <w:t>, reducing memory consumption and ensuring efficient training.</w:t>
        </w:r>
      </w:ins>
    </w:p>
    <w:p w14:paraId="50A2ECB9" w14:textId="77777777" w:rsidR="009354C8" w:rsidRPr="00272B1A" w:rsidRDefault="009354C8" w:rsidP="009354C8">
      <w:pPr>
        <w:spacing w:line="276" w:lineRule="auto"/>
        <w:rPr>
          <w:ins w:id="2337" w:author="ANANDHAKRISHNAN MADATHIL REMESH" w:date="2025-03-27T00:02:00Z" w16du:dateUtc="2025-03-27T00:02:00Z"/>
          <w:rFonts w:ascii="Trebuchet MS" w:hAnsi="Trebuchet MS"/>
        </w:rPr>
      </w:pPr>
    </w:p>
    <w:p w14:paraId="59E5D28C" w14:textId="77777777" w:rsidR="00351944" w:rsidRDefault="009354C8">
      <w:pPr>
        <w:pStyle w:val="p1"/>
        <w:keepNext/>
        <w:spacing w:line="276" w:lineRule="auto"/>
        <w:jc w:val="both"/>
        <w:rPr>
          <w:ins w:id="2338" w:author="ANANDHAKRISHNAN MADATHIL REMESH" w:date="2025-04-01T15:30:00Z" w16du:dateUtc="2025-04-01T14:30:00Z"/>
        </w:rPr>
        <w:pPrChange w:id="2339" w:author="ANANDHAKRISHNAN MADATHIL REMESH" w:date="2025-04-01T15:30:00Z" w16du:dateUtc="2025-04-01T14:30:00Z">
          <w:pPr>
            <w:pStyle w:val="p1"/>
            <w:spacing w:line="276" w:lineRule="auto"/>
            <w:jc w:val="both"/>
          </w:pPr>
        </w:pPrChange>
      </w:pPr>
      <w:ins w:id="2340" w:author="ANANDHAKRISHNAN MADATHIL REMESH" w:date="2025-03-27T00:02:00Z" w16du:dateUtc="2025-03-27T00:02:00Z">
        <w:r w:rsidRPr="00272B1A">
          <w:rPr>
            <w:rFonts w:ascii="Trebuchet MS" w:hAnsi="Trebuchet MS"/>
            <w:noProof/>
          </w:rPr>
          <w:drawing>
            <wp:inline distT="0" distB="0" distL="0" distR="0" wp14:anchorId="2FB5211B" wp14:editId="52C3CAD2">
              <wp:extent cx="5760085" cy="2533015"/>
              <wp:effectExtent l="0" t="0" r="5715" b="0"/>
              <wp:docPr id="1549835992" name="Picture 7"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5992" name="Picture 7" descr="A computer code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60085" cy="2533015"/>
                      </a:xfrm>
                      <a:prstGeom prst="rect">
                        <a:avLst/>
                      </a:prstGeom>
                    </pic:spPr>
                  </pic:pic>
                </a:graphicData>
              </a:graphic>
            </wp:inline>
          </w:drawing>
        </w:r>
      </w:ins>
    </w:p>
    <w:p w14:paraId="156057BE" w14:textId="29A726A7" w:rsidR="009354C8" w:rsidRPr="00351944" w:rsidRDefault="00351944">
      <w:pPr>
        <w:pStyle w:val="Caption"/>
        <w:rPr>
          <w:ins w:id="2341" w:author="ANANDHAKRISHNAN MADATHIL REMESH" w:date="2025-03-27T00:02:00Z" w16du:dateUtc="2025-03-27T00:02:00Z"/>
          <w:rFonts w:ascii="Trebuchet MS" w:hAnsi="Trebuchet MS"/>
        </w:rPr>
        <w:pPrChange w:id="2342" w:author="ANANDHAKRISHNAN MADATHIL REMESH" w:date="2025-04-01T15:30:00Z" w16du:dateUtc="2025-04-01T14:30:00Z">
          <w:pPr>
            <w:pStyle w:val="p1"/>
            <w:spacing w:line="276" w:lineRule="auto"/>
            <w:jc w:val="both"/>
          </w:pPr>
        </w:pPrChange>
      </w:pPr>
      <w:bookmarkStart w:id="2343" w:name="_Toc195466816"/>
      <w:ins w:id="2344" w:author="ANANDHAKRISHNAN MADATHIL REMESH" w:date="2025-04-01T15:30:00Z" w16du:dateUtc="2025-04-01T14:30:00Z">
        <w:r w:rsidRPr="00351944">
          <w:rPr>
            <w:rFonts w:ascii="Trebuchet MS" w:eastAsiaTheme="minorEastAsia" w:hAnsi="Trebuchet MS" w:cstheme="minorBidi"/>
            <w:rPrChange w:id="2345" w:author="ANANDHAKRISHNAN MADATHIL REMESH" w:date="2025-04-01T15:30:00Z" w16du:dateUtc="2025-04-01T14:30:00Z">
              <w:rPr>
                <w:bCs/>
              </w:rPr>
            </w:rPrChange>
          </w:rPr>
          <w:t xml:space="preserve">Figure </w:t>
        </w:r>
        <w:r w:rsidRPr="00351944">
          <w:rPr>
            <w:rFonts w:ascii="Trebuchet MS" w:eastAsiaTheme="minorEastAsia" w:hAnsi="Trebuchet MS" w:cstheme="minorBidi"/>
            <w:rPrChange w:id="2346" w:author="ANANDHAKRISHNAN MADATHIL REMESH" w:date="2025-04-01T15:30:00Z" w16du:dateUtc="2025-04-01T14:30:00Z">
              <w:rPr>
                <w:bCs/>
              </w:rPr>
            </w:rPrChange>
          </w:rPr>
          <w:fldChar w:fldCharType="begin"/>
        </w:r>
        <w:r w:rsidRPr="00351944">
          <w:rPr>
            <w:rFonts w:ascii="Trebuchet MS" w:eastAsiaTheme="minorEastAsia" w:hAnsi="Trebuchet MS" w:cstheme="minorBidi"/>
            <w:rPrChange w:id="2347" w:author="ANANDHAKRISHNAN MADATHIL REMESH" w:date="2025-04-01T15:30:00Z" w16du:dateUtc="2025-04-01T14:30:00Z">
              <w:rPr>
                <w:bCs/>
              </w:rPr>
            </w:rPrChange>
          </w:rPr>
          <w:instrText xml:space="preserve"> SEQ Figure \* ARABIC </w:instrText>
        </w:r>
      </w:ins>
      <w:r w:rsidRPr="00351944">
        <w:rPr>
          <w:rFonts w:ascii="Trebuchet MS" w:eastAsiaTheme="minorEastAsia" w:hAnsi="Trebuchet MS" w:cstheme="minorBidi"/>
          <w:rPrChange w:id="2348" w:author="ANANDHAKRISHNAN MADATHIL REMESH" w:date="2025-04-01T15:30:00Z" w16du:dateUtc="2025-04-01T14:30:00Z">
            <w:rPr>
              <w:bCs/>
            </w:rPr>
          </w:rPrChange>
        </w:rPr>
        <w:fldChar w:fldCharType="separate"/>
      </w:r>
      <w:ins w:id="2349" w:author="ANANDHAKRISHNAN MADATHIL REMESH" w:date="2025-04-13T20:05:00Z" w16du:dateUtc="2025-04-13T19:05:00Z">
        <w:r w:rsidR="009B2C7D">
          <w:rPr>
            <w:rFonts w:ascii="Trebuchet MS" w:eastAsiaTheme="minorEastAsia" w:hAnsi="Trebuchet MS" w:cstheme="minorBidi"/>
            <w:noProof/>
          </w:rPr>
          <w:t>4</w:t>
        </w:r>
      </w:ins>
      <w:ins w:id="2350" w:author="ANANDHAKRISHNAN MADATHIL REMESH" w:date="2025-04-01T15:30:00Z" w16du:dateUtc="2025-04-01T14:30:00Z">
        <w:r w:rsidRPr="00351944">
          <w:rPr>
            <w:rFonts w:ascii="Trebuchet MS" w:eastAsiaTheme="minorEastAsia" w:hAnsi="Trebuchet MS" w:cstheme="minorBidi"/>
            <w:rPrChange w:id="2351" w:author="ANANDHAKRISHNAN MADATHIL REMESH" w:date="2025-04-01T15:30:00Z" w16du:dateUtc="2025-04-01T14:30:00Z">
              <w:rPr>
                <w:bCs/>
              </w:rPr>
            </w:rPrChange>
          </w:rPr>
          <w:fldChar w:fldCharType="end"/>
        </w:r>
        <w:r w:rsidRPr="00351944">
          <w:rPr>
            <w:rFonts w:ascii="Trebuchet MS" w:eastAsiaTheme="minorEastAsia" w:hAnsi="Trebuchet MS" w:cstheme="minorBidi"/>
            <w:rPrChange w:id="2352" w:author="ANANDHAKRISHNAN MADATHIL REMESH" w:date="2025-04-01T15:30:00Z" w16du:dateUtc="2025-04-01T14:30:00Z">
              <w:rPr>
                <w:bCs/>
              </w:rPr>
            </w:rPrChange>
          </w:rPr>
          <w:t xml:space="preserve"> Data Generator</w:t>
        </w:r>
      </w:ins>
      <w:bookmarkEnd w:id="2343"/>
    </w:p>
    <w:p w14:paraId="2C12C208" w14:textId="77777777" w:rsidR="009354C8" w:rsidRPr="00272B1A" w:rsidRDefault="009354C8" w:rsidP="009354C8">
      <w:pPr>
        <w:pStyle w:val="p1"/>
        <w:spacing w:line="276" w:lineRule="auto"/>
        <w:jc w:val="both"/>
        <w:rPr>
          <w:ins w:id="2353" w:author="ANANDHAKRISHNAN MADATHIL REMESH" w:date="2025-03-27T00:02:00Z" w16du:dateUtc="2025-03-27T00:02:00Z"/>
          <w:rFonts w:ascii="Trebuchet MS" w:hAnsi="Trebuchet MS"/>
        </w:rPr>
      </w:pPr>
      <w:ins w:id="2354" w:author="ANANDHAKRISHNAN MADATHIL REMESH" w:date="2025-03-27T00:02:00Z" w16du:dateUtc="2025-03-27T00:02:00Z">
        <w:r w:rsidRPr="00272B1A">
          <w:rPr>
            <w:rFonts w:ascii="Trebuchet MS" w:hAnsi="Trebuchet MS"/>
          </w:rPr>
          <w:t>The generator:</w:t>
        </w:r>
      </w:ins>
    </w:p>
    <w:p w14:paraId="66AA749C" w14:textId="77777777" w:rsidR="009354C8" w:rsidRPr="00272B1A" w:rsidRDefault="009354C8" w:rsidP="009354C8">
      <w:pPr>
        <w:pStyle w:val="p2"/>
        <w:spacing w:line="276" w:lineRule="auto"/>
        <w:jc w:val="both"/>
        <w:rPr>
          <w:ins w:id="2355" w:author="ANANDHAKRISHNAN MADATHIL REMESH" w:date="2025-03-27T00:02:00Z" w16du:dateUtc="2025-03-27T00:02:00Z"/>
          <w:rFonts w:ascii="Trebuchet MS" w:hAnsi="Trebuchet MS"/>
        </w:rPr>
      </w:pPr>
      <w:ins w:id="2356"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 xml:space="preserve">Loads images and masks </w:t>
        </w:r>
        <w:r w:rsidRPr="00272B1A">
          <w:rPr>
            <w:rStyle w:val="s1"/>
            <w:rFonts w:ascii="Trebuchet MS" w:eastAsiaTheme="majorEastAsia" w:hAnsi="Trebuchet MS"/>
          </w:rPr>
          <w:t>batch by batch</w:t>
        </w:r>
        <w:r w:rsidRPr="00272B1A">
          <w:rPr>
            <w:rFonts w:ascii="Trebuchet MS" w:hAnsi="Trebuchet MS"/>
          </w:rPr>
          <w:t xml:space="preserve"> instead of loading the entire dataset into memory.</w:t>
        </w:r>
      </w:ins>
    </w:p>
    <w:p w14:paraId="34487E5B" w14:textId="77777777" w:rsidR="009354C8" w:rsidRPr="00272B1A" w:rsidRDefault="009354C8" w:rsidP="009354C8">
      <w:pPr>
        <w:pStyle w:val="p2"/>
        <w:spacing w:line="276" w:lineRule="auto"/>
        <w:jc w:val="both"/>
        <w:rPr>
          <w:ins w:id="2357" w:author="ANANDHAKRISHNAN MADATHIL REMESH" w:date="2025-03-27T00:02:00Z" w16du:dateUtc="2025-03-27T00:02:00Z"/>
          <w:rFonts w:ascii="Trebuchet MS" w:hAnsi="Trebuchet MS"/>
        </w:rPr>
      </w:pPr>
      <w:ins w:id="2358"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Style w:val="s1"/>
            <w:rFonts w:ascii="Trebuchet MS" w:eastAsiaTheme="majorEastAsia" w:hAnsi="Trebuchet MS"/>
          </w:rPr>
          <w:t>Applies augmentation dynamically</w:t>
        </w:r>
        <w:r w:rsidRPr="00272B1A">
          <w:rPr>
            <w:rFonts w:ascii="Trebuchet MS" w:hAnsi="Trebuchet MS"/>
          </w:rPr>
          <w:t>, ensuring that each training batch contains unique variations.</w:t>
        </w:r>
      </w:ins>
    </w:p>
    <w:p w14:paraId="5C24424C" w14:textId="77777777" w:rsidR="009354C8" w:rsidRPr="00272B1A" w:rsidRDefault="009354C8" w:rsidP="009354C8">
      <w:pPr>
        <w:pStyle w:val="p3"/>
        <w:spacing w:line="276" w:lineRule="auto"/>
        <w:jc w:val="both"/>
        <w:rPr>
          <w:ins w:id="2359" w:author="ANANDHAKRISHNAN MADATHIL REMESH" w:date="2025-03-27T00:02:00Z" w16du:dateUtc="2025-03-27T00:02:00Z"/>
          <w:rFonts w:ascii="Trebuchet MS" w:hAnsi="Trebuchet MS"/>
        </w:rPr>
      </w:pPr>
      <w:ins w:id="2360" w:author="ANANDHAKRISHNAN MADATHIL REMESH" w:date="2025-03-27T00:02:00Z" w16du:dateUtc="2025-03-27T00:02:00Z">
        <w:r w:rsidRPr="00272B1A">
          <w:rPr>
            <w:rStyle w:val="s2"/>
            <w:rFonts w:ascii="Trebuchet MS" w:eastAsiaTheme="majorEastAsia" w:hAnsi="Trebuchet MS"/>
          </w:rPr>
          <w:t>•</w:t>
        </w:r>
        <w:r w:rsidRPr="00272B1A">
          <w:rPr>
            <w:rStyle w:val="apple-tab-span"/>
            <w:rFonts w:ascii="Trebuchet MS" w:hAnsi="Trebuchet MS"/>
          </w:rPr>
          <w:t xml:space="preserve"> </w:t>
        </w:r>
        <w:r w:rsidRPr="00272B1A">
          <w:rPr>
            <w:rStyle w:val="s2"/>
            <w:rFonts w:ascii="Trebuchet MS" w:eastAsiaTheme="majorEastAsia" w:hAnsi="Trebuchet MS"/>
          </w:rPr>
          <w:t xml:space="preserve">Yields the processed images and masks for </w:t>
        </w:r>
        <w:r w:rsidRPr="00272B1A">
          <w:rPr>
            <w:rFonts w:ascii="Trebuchet MS" w:hAnsi="Trebuchet MS"/>
          </w:rPr>
          <w:t>seamless integration with the U-Net training loop</w:t>
        </w:r>
        <w:r w:rsidRPr="00272B1A">
          <w:rPr>
            <w:rStyle w:val="s2"/>
            <w:rFonts w:ascii="Trebuchet MS" w:eastAsiaTheme="majorEastAsia" w:hAnsi="Trebuchet MS"/>
          </w:rPr>
          <w:t>.</w:t>
        </w:r>
      </w:ins>
    </w:p>
    <w:p w14:paraId="76104442" w14:textId="77777777" w:rsidR="009354C8" w:rsidRPr="00272B1A" w:rsidRDefault="009354C8" w:rsidP="009354C8">
      <w:pPr>
        <w:pStyle w:val="p4"/>
        <w:spacing w:line="276" w:lineRule="auto"/>
        <w:rPr>
          <w:ins w:id="2361" w:author="ANANDHAKRISHNAN MADATHIL REMESH" w:date="2025-03-27T01:02:00Z" w16du:dateUtc="2025-03-27T01:02:00Z"/>
          <w:rFonts w:ascii="Trebuchet MS" w:hAnsi="Trebuchet MS"/>
        </w:rPr>
      </w:pPr>
    </w:p>
    <w:p w14:paraId="6579BC4F" w14:textId="77777777" w:rsidR="00272B1A" w:rsidRPr="00272B1A" w:rsidRDefault="00272B1A" w:rsidP="009354C8">
      <w:pPr>
        <w:pStyle w:val="p4"/>
        <w:spacing w:line="276" w:lineRule="auto"/>
        <w:rPr>
          <w:ins w:id="2362" w:author="ANANDHAKRISHNAN MADATHIL REMESH" w:date="2025-03-27T01:02:00Z" w16du:dateUtc="2025-03-27T01:02:00Z"/>
          <w:rFonts w:ascii="Trebuchet MS" w:hAnsi="Trebuchet MS"/>
        </w:rPr>
      </w:pPr>
    </w:p>
    <w:p w14:paraId="54939FDE" w14:textId="77777777" w:rsidR="00272B1A" w:rsidRDefault="00272B1A" w:rsidP="009354C8">
      <w:pPr>
        <w:pStyle w:val="p4"/>
        <w:spacing w:line="276" w:lineRule="auto"/>
        <w:rPr>
          <w:ins w:id="2363" w:author="ANANDHAKRISHNAN MADATHIL REMESH" w:date="2025-04-01T12:25:00Z" w16du:dateUtc="2025-04-01T11:25:00Z"/>
          <w:rFonts w:ascii="Trebuchet MS" w:hAnsi="Trebuchet MS"/>
        </w:rPr>
      </w:pPr>
    </w:p>
    <w:p w14:paraId="05E2CFB6" w14:textId="77777777" w:rsidR="00351944" w:rsidRPr="00272B1A" w:rsidRDefault="00351944" w:rsidP="009354C8">
      <w:pPr>
        <w:pStyle w:val="p4"/>
        <w:spacing w:line="276" w:lineRule="auto"/>
        <w:rPr>
          <w:ins w:id="2364" w:author="ANANDHAKRISHNAN MADATHIL REMESH" w:date="2025-03-27T01:02:00Z" w16du:dateUtc="2025-03-27T01:02:00Z"/>
          <w:rFonts w:ascii="Trebuchet MS" w:hAnsi="Trebuchet MS"/>
        </w:rPr>
      </w:pPr>
    </w:p>
    <w:p w14:paraId="0A0D4778" w14:textId="77777777" w:rsidR="00272B1A" w:rsidRPr="00272B1A" w:rsidRDefault="00272B1A" w:rsidP="009354C8">
      <w:pPr>
        <w:pStyle w:val="p4"/>
        <w:spacing w:line="276" w:lineRule="auto"/>
        <w:rPr>
          <w:ins w:id="2365" w:author="ANANDHAKRISHNAN MADATHIL REMESH" w:date="2025-03-27T00:02:00Z" w16du:dateUtc="2025-03-27T00:02:00Z"/>
          <w:rFonts w:ascii="Trebuchet MS" w:hAnsi="Trebuchet MS"/>
        </w:rPr>
      </w:pPr>
    </w:p>
    <w:p w14:paraId="4855B88C" w14:textId="6BB8E404" w:rsidR="009354C8" w:rsidRPr="00351944" w:rsidRDefault="009354C8">
      <w:pPr>
        <w:pStyle w:val="Heading4"/>
        <w:rPr>
          <w:ins w:id="2366" w:author="ANANDHAKRISHNAN MADATHIL REMESH" w:date="2025-03-27T00:02:00Z" w16du:dateUtc="2025-03-27T00:02:00Z"/>
        </w:rPr>
        <w:pPrChange w:id="2367" w:author="ANANDHAKRISHNAN MADATHIL REMESH" w:date="2025-04-01T12:25:00Z" w16du:dateUtc="2025-04-01T11:25:00Z">
          <w:pPr>
            <w:pStyle w:val="p4"/>
            <w:spacing w:line="276" w:lineRule="auto"/>
          </w:pPr>
        </w:pPrChange>
      </w:pPr>
      <w:ins w:id="2368" w:author="ANANDHAKRISHNAN MADATHIL REMESH" w:date="2025-03-27T00:02:00Z" w16du:dateUtc="2025-03-27T00:02:00Z">
        <w:r w:rsidRPr="00272B1A">
          <w:rPr>
            <w:bCs w:val="0"/>
            <w:iCs w:val="0"/>
          </w:rPr>
          <w:lastRenderedPageBreak/>
          <w:t>Splitting the Dataset for Training and Validation</w:t>
        </w:r>
      </w:ins>
    </w:p>
    <w:p w14:paraId="1B959B64" w14:textId="77777777" w:rsidR="009354C8" w:rsidRPr="00272B1A" w:rsidRDefault="009354C8" w:rsidP="009354C8">
      <w:pPr>
        <w:pStyle w:val="p1"/>
        <w:spacing w:line="276" w:lineRule="auto"/>
        <w:jc w:val="both"/>
        <w:rPr>
          <w:ins w:id="2369" w:author="ANANDHAKRISHNAN MADATHIL REMESH" w:date="2025-03-27T00:02:00Z" w16du:dateUtc="2025-03-27T00:02:00Z"/>
          <w:rFonts w:ascii="Trebuchet MS" w:hAnsi="Trebuchet MS"/>
        </w:rPr>
      </w:pPr>
      <w:ins w:id="2370" w:author="ANANDHAKRISHNAN MADATHIL REMESH" w:date="2025-03-27T00:02:00Z" w16du:dateUtc="2025-03-27T00:02:00Z">
        <w:r w:rsidRPr="00272B1A">
          <w:rPr>
            <w:rFonts w:ascii="Trebuchet MS" w:hAnsi="Trebuchet MS"/>
          </w:rPr>
          <w:t xml:space="preserve">To evaluate the model’s ability to generalize to unseen data, the dataset is split into </w:t>
        </w:r>
        <w:r w:rsidRPr="00272B1A">
          <w:rPr>
            <w:rStyle w:val="s1"/>
            <w:rFonts w:ascii="Trebuchet MS" w:eastAsiaTheme="majorEastAsia" w:hAnsi="Trebuchet MS"/>
          </w:rPr>
          <w:t>80% training data and 20% validation data</w:t>
        </w:r>
        <w:r w:rsidRPr="00272B1A">
          <w:rPr>
            <w:rFonts w:ascii="Trebuchet MS" w:hAnsi="Trebuchet MS"/>
          </w:rPr>
          <w:t>. This ensures that the model is trained on a large set of examples while being validated on separate data that it has never seen before.</w:t>
        </w:r>
      </w:ins>
    </w:p>
    <w:p w14:paraId="55771E93" w14:textId="77777777" w:rsidR="009354C8" w:rsidRPr="00272B1A" w:rsidRDefault="009354C8" w:rsidP="009354C8">
      <w:pPr>
        <w:pStyle w:val="p1"/>
        <w:spacing w:line="276" w:lineRule="auto"/>
        <w:jc w:val="both"/>
        <w:rPr>
          <w:ins w:id="2371" w:author="ANANDHAKRISHNAN MADATHIL REMESH" w:date="2025-03-27T00:02:00Z" w16du:dateUtc="2025-03-27T00:02:00Z"/>
          <w:rFonts w:ascii="Trebuchet MS" w:hAnsi="Trebuchet MS"/>
        </w:rPr>
      </w:pPr>
    </w:p>
    <w:p w14:paraId="76FBFF47" w14:textId="77777777" w:rsidR="00351944" w:rsidRDefault="009354C8">
      <w:pPr>
        <w:keepNext/>
        <w:spacing w:line="276" w:lineRule="auto"/>
        <w:rPr>
          <w:ins w:id="2372" w:author="ANANDHAKRISHNAN MADATHIL REMESH" w:date="2025-04-01T15:30:00Z" w16du:dateUtc="2025-04-01T14:30:00Z"/>
        </w:rPr>
        <w:pPrChange w:id="2373" w:author="ANANDHAKRISHNAN MADATHIL REMESH" w:date="2025-04-01T15:30:00Z" w16du:dateUtc="2025-04-01T14:30:00Z">
          <w:pPr>
            <w:spacing w:line="276" w:lineRule="auto"/>
          </w:pPr>
        </w:pPrChange>
      </w:pPr>
      <w:ins w:id="2374" w:author="ANANDHAKRISHNAN MADATHIL REMESH" w:date="2025-03-27T00:02:00Z" w16du:dateUtc="2025-03-27T00:02:00Z">
        <w:r w:rsidRPr="00272B1A">
          <w:rPr>
            <w:rFonts w:ascii="Trebuchet MS" w:hAnsi="Trebuchet MS"/>
            <w:noProof/>
          </w:rPr>
          <w:drawing>
            <wp:inline distT="0" distB="0" distL="0" distR="0" wp14:anchorId="3C48B51A" wp14:editId="4C5885FA">
              <wp:extent cx="5760085" cy="746760"/>
              <wp:effectExtent l="0" t="0" r="5715" b="2540"/>
              <wp:docPr id="1360243556" name="Picture 8"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43556" name="Picture 8" descr="A close-up of a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60085" cy="746760"/>
                      </a:xfrm>
                      <a:prstGeom prst="rect">
                        <a:avLst/>
                      </a:prstGeom>
                    </pic:spPr>
                  </pic:pic>
                </a:graphicData>
              </a:graphic>
            </wp:inline>
          </w:drawing>
        </w:r>
      </w:ins>
    </w:p>
    <w:p w14:paraId="55DCBFAC" w14:textId="736DE246" w:rsidR="009354C8" w:rsidRPr="00132EC7" w:rsidRDefault="00351944">
      <w:pPr>
        <w:pStyle w:val="Caption"/>
        <w:rPr>
          <w:ins w:id="2375" w:author="ANANDHAKRISHNAN MADATHIL REMESH" w:date="2025-03-27T00:02:00Z" w16du:dateUtc="2025-03-27T00:02:00Z"/>
          <w:rFonts w:ascii="Trebuchet MS" w:hAnsi="Trebuchet MS"/>
        </w:rPr>
        <w:pPrChange w:id="2376" w:author="ANANDHAKRISHNAN MADATHIL REMESH" w:date="2025-04-01T15:30:00Z" w16du:dateUtc="2025-04-01T14:30:00Z">
          <w:pPr>
            <w:spacing w:line="276" w:lineRule="auto"/>
          </w:pPr>
        </w:pPrChange>
      </w:pPr>
      <w:bookmarkStart w:id="2377" w:name="_Toc195466817"/>
      <w:ins w:id="2378" w:author="ANANDHAKRISHNAN MADATHIL REMESH" w:date="2025-04-01T15:30:00Z" w16du:dateUtc="2025-04-01T14:30:00Z">
        <w:r w:rsidRPr="00132EC7">
          <w:rPr>
            <w:rFonts w:ascii="Trebuchet MS" w:hAnsi="Trebuchet MS"/>
            <w:rPrChange w:id="2379" w:author="ANANDHAKRISHNAN MADATHIL REMESH" w:date="2025-04-02T18:55:00Z" w16du:dateUtc="2025-04-02T17:55:00Z">
              <w:rPr>
                <w:bCs/>
                <w:szCs w:val="22"/>
              </w:rPr>
            </w:rPrChange>
          </w:rPr>
          <w:t xml:space="preserve">Figure </w:t>
        </w:r>
        <w:r w:rsidRPr="00132EC7">
          <w:rPr>
            <w:rFonts w:ascii="Trebuchet MS" w:hAnsi="Trebuchet MS"/>
            <w:rPrChange w:id="2380" w:author="ANANDHAKRISHNAN MADATHIL REMESH" w:date="2025-04-02T18:55:00Z" w16du:dateUtc="2025-04-02T17:55:00Z">
              <w:rPr>
                <w:bCs/>
                <w:szCs w:val="22"/>
              </w:rPr>
            </w:rPrChange>
          </w:rPr>
          <w:fldChar w:fldCharType="begin"/>
        </w:r>
        <w:r w:rsidRPr="00132EC7">
          <w:rPr>
            <w:rFonts w:ascii="Trebuchet MS" w:hAnsi="Trebuchet MS"/>
            <w:rPrChange w:id="2381" w:author="ANANDHAKRISHNAN MADATHIL REMESH" w:date="2025-04-02T18:55:00Z" w16du:dateUtc="2025-04-02T17:55:00Z">
              <w:rPr>
                <w:bCs/>
                <w:szCs w:val="22"/>
              </w:rPr>
            </w:rPrChange>
          </w:rPr>
          <w:instrText xml:space="preserve"> SEQ Figure \* ARABIC </w:instrText>
        </w:r>
      </w:ins>
      <w:r w:rsidRPr="00132EC7">
        <w:rPr>
          <w:rFonts w:ascii="Trebuchet MS" w:hAnsi="Trebuchet MS"/>
          <w:rPrChange w:id="2382" w:author="ANANDHAKRISHNAN MADATHIL REMESH" w:date="2025-04-02T18:55:00Z" w16du:dateUtc="2025-04-02T17:55:00Z">
            <w:rPr>
              <w:bCs/>
              <w:szCs w:val="22"/>
            </w:rPr>
          </w:rPrChange>
        </w:rPr>
        <w:fldChar w:fldCharType="separate"/>
      </w:r>
      <w:ins w:id="2383" w:author="ANANDHAKRISHNAN MADATHIL REMESH" w:date="2025-04-13T20:05:00Z" w16du:dateUtc="2025-04-13T19:05:00Z">
        <w:r w:rsidR="009B2C7D">
          <w:rPr>
            <w:rFonts w:ascii="Trebuchet MS" w:hAnsi="Trebuchet MS"/>
            <w:noProof/>
          </w:rPr>
          <w:t>5</w:t>
        </w:r>
      </w:ins>
      <w:ins w:id="2384" w:author="ANANDHAKRISHNAN MADATHIL REMESH" w:date="2025-04-01T15:30:00Z" w16du:dateUtc="2025-04-01T14:30:00Z">
        <w:r w:rsidRPr="00132EC7">
          <w:rPr>
            <w:rFonts w:ascii="Trebuchet MS" w:hAnsi="Trebuchet MS"/>
            <w:rPrChange w:id="2385" w:author="ANANDHAKRISHNAN MADATHIL REMESH" w:date="2025-04-02T18:55:00Z" w16du:dateUtc="2025-04-02T17:55:00Z">
              <w:rPr>
                <w:bCs/>
                <w:szCs w:val="22"/>
              </w:rPr>
            </w:rPrChange>
          </w:rPr>
          <w:fldChar w:fldCharType="end"/>
        </w:r>
        <w:r w:rsidRPr="00132EC7">
          <w:rPr>
            <w:rFonts w:ascii="Trebuchet MS" w:hAnsi="Trebuchet MS"/>
            <w:rPrChange w:id="2386" w:author="ANANDHAKRISHNAN MADATHIL REMESH" w:date="2025-04-02T18:55:00Z" w16du:dateUtc="2025-04-02T17:55:00Z">
              <w:rPr>
                <w:bCs/>
                <w:szCs w:val="22"/>
              </w:rPr>
            </w:rPrChange>
          </w:rPr>
          <w:t xml:space="preserve"> Split Dataset</w:t>
        </w:r>
      </w:ins>
      <w:bookmarkEnd w:id="2377"/>
    </w:p>
    <w:p w14:paraId="10B21443" w14:textId="77777777" w:rsidR="009354C8" w:rsidRPr="00272B1A" w:rsidRDefault="009354C8" w:rsidP="009354C8">
      <w:pPr>
        <w:pStyle w:val="p1"/>
        <w:spacing w:line="276" w:lineRule="auto"/>
        <w:jc w:val="both"/>
        <w:rPr>
          <w:ins w:id="2387" w:author="ANANDHAKRISHNAN MADATHIL REMESH" w:date="2025-03-27T00:02:00Z" w16du:dateUtc="2025-03-27T00:02:00Z"/>
          <w:rFonts w:ascii="Trebuchet MS" w:hAnsi="Trebuchet MS"/>
        </w:rPr>
      </w:pPr>
      <w:ins w:id="2388" w:author="ANANDHAKRISHNAN MADATHIL REMESH" w:date="2025-03-27T00:02:00Z" w16du:dateUtc="2025-03-27T00:02:00Z">
        <w:r w:rsidRPr="00272B1A">
          <w:rPr>
            <w:rFonts w:ascii="Trebuchet MS" w:hAnsi="Trebuchet MS"/>
          </w:rPr>
          <w:t xml:space="preserve">By ensuring a </w:t>
        </w:r>
        <w:r w:rsidRPr="00272B1A">
          <w:rPr>
            <w:rStyle w:val="s1"/>
            <w:rFonts w:ascii="Trebuchet MS" w:eastAsiaTheme="majorEastAsia" w:hAnsi="Trebuchet MS"/>
          </w:rPr>
          <w:t>balanced training-validation split</w:t>
        </w:r>
        <w:r w:rsidRPr="00272B1A">
          <w:rPr>
            <w:rFonts w:ascii="Trebuchet MS" w:hAnsi="Trebuchet MS"/>
          </w:rPr>
          <w:t>, the model’s performance can be effectively monitored, allowing early stopping mechanisms to prevent overfitting.</w:t>
        </w:r>
      </w:ins>
    </w:p>
    <w:p w14:paraId="1ABFFB99" w14:textId="77777777" w:rsidR="009354C8" w:rsidRPr="00272B1A" w:rsidRDefault="009354C8" w:rsidP="009354C8">
      <w:pPr>
        <w:pStyle w:val="p1"/>
        <w:spacing w:line="276" w:lineRule="auto"/>
        <w:jc w:val="both"/>
        <w:rPr>
          <w:ins w:id="2389" w:author="ANANDHAKRISHNAN MADATHIL REMESH" w:date="2025-03-27T00:02:00Z" w16du:dateUtc="2025-03-27T00:02:00Z"/>
          <w:rFonts w:ascii="Trebuchet MS" w:hAnsi="Trebuchet MS"/>
        </w:rPr>
      </w:pPr>
      <w:ins w:id="2390" w:author="ANANDHAKRISHNAN MADATHIL REMESH" w:date="2025-03-27T00:02:00Z" w16du:dateUtc="2025-03-27T00:02:00Z">
        <w:r w:rsidRPr="00272B1A">
          <w:rPr>
            <w:rFonts w:ascii="Trebuchet MS" w:hAnsi="Trebuchet MS"/>
          </w:rPr>
          <w:t xml:space="preserve">The preprocessing pipeline is a critical component of the U-Net training process, ensuring that input data is </w:t>
        </w:r>
        <w:r w:rsidRPr="00272B1A">
          <w:rPr>
            <w:rStyle w:val="s1"/>
            <w:rFonts w:ascii="Trebuchet MS" w:eastAsiaTheme="majorEastAsia" w:hAnsi="Trebuchet MS"/>
          </w:rPr>
          <w:t>standardized, optimized, and augmented</w:t>
        </w:r>
        <w:r w:rsidRPr="00272B1A">
          <w:rPr>
            <w:rFonts w:ascii="Trebuchet MS" w:hAnsi="Trebuchet MS"/>
          </w:rPr>
          <w:t xml:space="preserve"> for deep learning. Through </w:t>
        </w:r>
        <w:r w:rsidRPr="00272B1A">
          <w:rPr>
            <w:rStyle w:val="s1"/>
            <w:rFonts w:ascii="Trebuchet MS" w:eastAsiaTheme="majorEastAsia" w:hAnsi="Trebuchet MS"/>
          </w:rPr>
          <w:t>resizing, normalization, mask binarization, augmentation, and efficient data loading</w:t>
        </w:r>
        <w:r w:rsidRPr="00272B1A">
          <w:rPr>
            <w:rFonts w:ascii="Trebuchet MS" w:hAnsi="Trebuchet MS"/>
          </w:rPr>
          <w:t xml:space="preserve">, the dataset is prepared for segmentation tasks, allowing the U-Net model to learn robust flood detection patterns. These preprocessing steps </w:t>
        </w:r>
        <w:r w:rsidRPr="00272B1A">
          <w:rPr>
            <w:rStyle w:val="s1"/>
            <w:rFonts w:ascii="Trebuchet MS" w:eastAsiaTheme="majorEastAsia" w:hAnsi="Trebuchet MS"/>
          </w:rPr>
          <w:t>enhance model accuracy, improve generalization, and reduce training inefficiencies</w:t>
        </w:r>
        <w:r w:rsidRPr="00272B1A">
          <w:rPr>
            <w:rFonts w:ascii="Trebuchet MS" w:hAnsi="Trebuchet MS"/>
          </w:rPr>
          <w:t>, making the segmentation process more reliable in real-world applications.</w:t>
        </w:r>
        <w:r w:rsidRPr="00272B1A">
          <w:rPr>
            <w:rStyle w:val="apple-converted-space"/>
            <w:rFonts w:ascii="Trebuchet MS" w:hAnsi="Trebuchet MS"/>
          </w:rPr>
          <w:t> </w:t>
        </w:r>
      </w:ins>
    </w:p>
    <w:p w14:paraId="5223EB55" w14:textId="77777777" w:rsidR="009354C8" w:rsidRPr="00272B1A" w:rsidRDefault="009354C8" w:rsidP="009354C8">
      <w:pPr>
        <w:spacing w:line="276" w:lineRule="auto"/>
        <w:rPr>
          <w:ins w:id="2391" w:author="ANANDHAKRISHNAN MADATHIL REMESH" w:date="2025-03-27T00:02:00Z" w16du:dateUtc="2025-03-27T00:02:00Z"/>
          <w:rFonts w:ascii="Trebuchet MS" w:hAnsi="Trebuchet MS"/>
        </w:rPr>
      </w:pPr>
    </w:p>
    <w:p w14:paraId="4707F20C" w14:textId="77777777" w:rsidR="009354C8" w:rsidRPr="00272B1A" w:rsidRDefault="009354C8">
      <w:pPr>
        <w:pStyle w:val="Heading3"/>
        <w:rPr>
          <w:ins w:id="2392" w:author="ANANDHAKRISHNAN MADATHIL REMESH" w:date="2025-03-27T00:02:00Z" w16du:dateUtc="2025-03-27T00:02:00Z"/>
          <w:b w:val="0"/>
          <w:bCs w:val="0"/>
          <w:rPrChange w:id="2393" w:author="ANANDHAKRISHNAN MADATHIL REMESH" w:date="2025-03-27T01:05:00Z" w16du:dateUtc="2025-03-27T01:05:00Z">
            <w:rPr>
              <w:ins w:id="2394" w:author="ANANDHAKRISHNAN MADATHIL REMESH" w:date="2025-03-27T00:02:00Z" w16du:dateUtc="2025-03-27T00:02:00Z"/>
              <w:bCs w:val="0"/>
              <w:color w:val="000000"/>
            </w:rPr>
          </w:rPrChange>
        </w:rPr>
        <w:pPrChange w:id="2395" w:author="ANANDHAKRISHNAN MADATHIL REMESH" w:date="2025-03-27T00:18:00Z" w16du:dateUtc="2025-03-27T00:18:00Z">
          <w:pPr>
            <w:pStyle w:val="Heading3"/>
            <w:spacing w:line="276" w:lineRule="auto"/>
          </w:pPr>
        </w:pPrChange>
      </w:pPr>
      <w:bookmarkStart w:id="2396" w:name="_Toc193916142"/>
      <w:bookmarkStart w:id="2397" w:name="_Toc193925017"/>
      <w:bookmarkStart w:id="2398" w:name="_Toc195466527"/>
      <w:ins w:id="2399" w:author="ANANDHAKRISHNAN MADATHIL REMESH" w:date="2025-03-27T00:02:00Z" w16du:dateUtc="2025-03-27T00:02:00Z">
        <w:r w:rsidRPr="00272B1A">
          <w:rPr>
            <w:b w:val="0"/>
            <w:bCs w:val="0"/>
            <w:rPrChange w:id="2400" w:author="ANANDHAKRISHNAN MADATHIL REMESH" w:date="2025-03-27T01:05:00Z" w16du:dateUtc="2025-03-27T01:05:00Z">
              <w:rPr>
                <w:bCs w:val="0"/>
                <w:color w:val="000000"/>
              </w:rPr>
            </w:rPrChange>
          </w:rPr>
          <w:t>Preprocessing for Flood Prediction (Structured Data)</w:t>
        </w:r>
        <w:bookmarkEnd w:id="2396"/>
        <w:bookmarkEnd w:id="2397"/>
        <w:bookmarkEnd w:id="2398"/>
      </w:ins>
    </w:p>
    <w:p w14:paraId="16DD8BDB" w14:textId="77777777" w:rsidR="009354C8" w:rsidRPr="00272B1A" w:rsidRDefault="009354C8">
      <w:pPr>
        <w:spacing w:before="100" w:beforeAutospacing="1" w:after="100" w:afterAutospacing="1" w:line="276" w:lineRule="auto"/>
        <w:jc w:val="both"/>
        <w:rPr>
          <w:ins w:id="2401" w:author="ANANDHAKRISHNAN MADATHIL REMESH" w:date="2025-03-27T00:02:00Z" w16du:dateUtc="2025-03-27T00:02:00Z"/>
          <w:rFonts w:ascii="Trebuchet MS" w:hAnsi="Trebuchet MS"/>
          <w:color w:val="000000"/>
        </w:rPr>
        <w:pPrChange w:id="2402" w:author="ANANDHAKRISHNAN MADATHIL REMESH" w:date="2025-04-11T19:56:00Z" w16du:dateUtc="2025-04-11T18:56:00Z">
          <w:pPr>
            <w:spacing w:before="100" w:beforeAutospacing="1" w:after="100" w:afterAutospacing="1" w:line="276" w:lineRule="auto"/>
          </w:pPr>
        </w:pPrChange>
      </w:pPr>
      <w:ins w:id="2403" w:author="ANANDHAKRISHNAN MADATHIL REMESH" w:date="2025-03-27T00:02:00Z" w16du:dateUtc="2025-03-27T00:02:00Z">
        <w:r w:rsidRPr="00272B1A">
          <w:rPr>
            <w:rFonts w:ascii="Trebuchet MS" w:hAnsi="Trebuchet MS"/>
            <w:color w:val="000000"/>
          </w:rPr>
          <w:t xml:space="preserve">In the initial preprocessing phase of this research project, I began by importing the raw flood dataset into Python. This task was performed using the </w:t>
        </w:r>
        <w:proofErr w:type="gramStart"/>
        <w:r w:rsidRPr="00272B1A">
          <w:rPr>
            <w:rFonts w:ascii="Trebuchet MS" w:hAnsi="Trebuchet MS"/>
            <w:color w:val="000000"/>
          </w:rPr>
          <w:t>pandas</w:t>
        </w:r>
        <w:proofErr w:type="gramEnd"/>
        <w:r w:rsidRPr="00272B1A">
          <w:rPr>
            <w:rFonts w:ascii="Trebuchet MS" w:hAnsi="Trebuchet MS"/>
            <w:color w:val="000000"/>
          </w:rPr>
          <w:t xml:space="preserve"> library, which facilitates efficient handling and analysis of structured data. The following code demonstrates the initial step of loading the dataset:</w:t>
        </w:r>
      </w:ins>
    </w:p>
    <w:p w14:paraId="04FD6BF5" w14:textId="77777777" w:rsidR="00975A4C" w:rsidRDefault="009354C8">
      <w:pPr>
        <w:keepNext/>
        <w:spacing w:line="276" w:lineRule="auto"/>
        <w:rPr>
          <w:ins w:id="2404" w:author="ANANDHAKRISHNAN MADATHIL REMESH" w:date="2025-04-01T15:32:00Z" w16du:dateUtc="2025-04-01T14:32:00Z"/>
        </w:rPr>
        <w:pPrChange w:id="2405" w:author="ANANDHAKRISHNAN MADATHIL REMESH" w:date="2025-04-01T15:32:00Z" w16du:dateUtc="2025-04-01T14:32:00Z">
          <w:pPr>
            <w:spacing w:line="276" w:lineRule="auto"/>
          </w:pPr>
        </w:pPrChange>
      </w:pPr>
      <w:ins w:id="2406" w:author="ANANDHAKRISHNAN MADATHIL REMESH" w:date="2025-03-27T00:02:00Z" w16du:dateUtc="2025-03-27T00:02:00Z">
        <w:r w:rsidRPr="00272B1A">
          <w:rPr>
            <w:rFonts w:ascii="Trebuchet MS" w:hAnsi="Trebuchet MS"/>
            <w:noProof/>
          </w:rPr>
          <w:drawing>
            <wp:inline distT="0" distB="0" distL="0" distR="0" wp14:anchorId="7B18B85C" wp14:editId="0DA6955F">
              <wp:extent cx="5760085" cy="578485"/>
              <wp:effectExtent l="0" t="0" r="5715" b="5715"/>
              <wp:docPr id="210587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2452" name="Picture 21058724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78485"/>
                      </a:xfrm>
                      <a:prstGeom prst="rect">
                        <a:avLst/>
                      </a:prstGeom>
                    </pic:spPr>
                  </pic:pic>
                </a:graphicData>
              </a:graphic>
            </wp:inline>
          </w:drawing>
        </w:r>
      </w:ins>
    </w:p>
    <w:p w14:paraId="4C4B0DB3" w14:textId="41DB8801" w:rsidR="009354C8" w:rsidRPr="00975A4C" w:rsidRDefault="00975A4C">
      <w:pPr>
        <w:pStyle w:val="Caption"/>
        <w:rPr>
          <w:ins w:id="2407" w:author="ANANDHAKRISHNAN MADATHIL REMESH" w:date="2025-03-27T00:02:00Z" w16du:dateUtc="2025-03-27T00:02:00Z"/>
          <w:rFonts w:ascii="Trebuchet MS" w:hAnsi="Trebuchet MS"/>
        </w:rPr>
        <w:pPrChange w:id="2408" w:author="ANANDHAKRISHNAN MADATHIL REMESH" w:date="2025-04-01T15:32:00Z" w16du:dateUtc="2025-04-01T14:32:00Z">
          <w:pPr>
            <w:spacing w:line="276" w:lineRule="auto"/>
          </w:pPr>
        </w:pPrChange>
      </w:pPr>
      <w:bookmarkStart w:id="2409" w:name="_Toc195466818"/>
      <w:ins w:id="2410" w:author="ANANDHAKRISHNAN MADATHIL REMESH" w:date="2025-04-01T15:32:00Z" w16du:dateUtc="2025-04-01T14:32:00Z">
        <w:r w:rsidRPr="00975A4C">
          <w:rPr>
            <w:rFonts w:ascii="Trebuchet MS" w:hAnsi="Trebuchet MS"/>
            <w:rPrChange w:id="2411" w:author="ANANDHAKRISHNAN MADATHIL REMESH" w:date="2025-04-01T15:32:00Z" w16du:dateUtc="2025-04-01T14:32:00Z">
              <w:rPr>
                <w:bCs/>
                <w:szCs w:val="22"/>
              </w:rPr>
            </w:rPrChange>
          </w:rPr>
          <w:t xml:space="preserve">Figure </w:t>
        </w:r>
        <w:r w:rsidRPr="00975A4C">
          <w:rPr>
            <w:rFonts w:ascii="Trebuchet MS" w:hAnsi="Trebuchet MS"/>
            <w:rPrChange w:id="2412" w:author="ANANDHAKRISHNAN MADATHIL REMESH" w:date="2025-04-01T15:32:00Z" w16du:dateUtc="2025-04-01T14:32:00Z">
              <w:rPr>
                <w:bCs/>
                <w:szCs w:val="22"/>
              </w:rPr>
            </w:rPrChange>
          </w:rPr>
          <w:fldChar w:fldCharType="begin"/>
        </w:r>
        <w:r w:rsidRPr="00975A4C">
          <w:rPr>
            <w:rFonts w:ascii="Trebuchet MS" w:hAnsi="Trebuchet MS"/>
            <w:rPrChange w:id="2413" w:author="ANANDHAKRISHNAN MADATHIL REMESH" w:date="2025-04-01T15:32:00Z" w16du:dateUtc="2025-04-01T14:32:00Z">
              <w:rPr>
                <w:bCs/>
                <w:szCs w:val="22"/>
              </w:rPr>
            </w:rPrChange>
          </w:rPr>
          <w:instrText xml:space="preserve"> SEQ Figure \* ARABIC </w:instrText>
        </w:r>
      </w:ins>
      <w:r w:rsidRPr="00975A4C">
        <w:rPr>
          <w:rFonts w:ascii="Trebuchet MS" w:hAnsi="Trebuchet MS"/>
          <w:rPrChange w:id="2414" w:author="ANANDHAKRISHNAN MADATHIL REMESH" w:date="2025-04-01T15:32:00Z" w16du:dateUtc="2025-04-01T14:32:00Z">
            <w:rPr>
              <w:bCs/>
              <w:szCs w:val="22"/>
            </w:rPr>
          </w:rPrChange>
        </w:rPr>
        <w:fldChar w:fldCharType="separate"/>
      </w:r>
      <w:ins w:id="2415" w:author="ANANDHAKRISHNAN MADATHIL REMESH" w:date="2025-04-13T20:05:00Z" w16du:dateUtc="2025-04-13T19:05:00Z">
        <w:r w:rsidR="009B2C7D">
          <w:rPr>
            <w:rFonts w:ascii="Trebuchet MS" w:hAnsi="Trebuchet MS"/>
            <w:noProof/>
          </w:rPr>
          <w:t>6</w:t>
        </w:r>
      </w:ins>
      <w:ins w:id="2416" w:author="ANANDHAKRISHNAN MADATHIL REMESH" w:date="2025-04-01T15:32:00Z" w16du:dateUtc="2025-04-01T14:32:00Z">
        <w:r w:rsidRPr="00975A4C">
          <w:rPr>
            <w:rFonts w:ascii="Trebuchet MS" w:hAnsi="Trebuchet MS"/>
            <w:rPrChange w:id="2417" w:author="ANANDHAKRISHNAN MADATHIL REMESH" w:date="2025-04-01T15:32:00Z" w16du:dateUtc="2025-04-01T14:32:00Z">
              <w:rPr>
                <w:bCs/>
                <w:szCs w:val="22"/>
              </w:rPr>
            </w:rPrChange>
          </w:rPr>
          <w:fldChar w:fldCharType="end"/>
        </w:r>
        <w:r w:rsidRPr="00975A4C">
          <w:rPr>
            <w:rFonts w:ascii="Trebuchet MS" w:hAnsi="Trebuchet MS"/>
            <w:rPrChange w:id="2418" w:author="ANANDHAKRISHNAN MADATHIL REMESH" w:date="2025-04-01T15:32:00Z" w16du:dateUtc="2025-04-01T14:32:00Z">
              <w:rPr>
                <w:bCs/>
                <w:szCs w:val="22"/>
              </w:rPr>
            </w:rPrChange>
          </w:rPr>
          <w:t xml:space="preserve"> Loading Dataset Raw</w:t>
        </w:r>
      </w:ins>
      <w:bookmarkEnd w:id="2409"/>
    </w:p>
    <w:p w14:paraId="76596E41" w14:textId="77777777" w:rsidR="009354C8" w:rsidRPr="00272B1A" w:rsidRDefault="009354C8" w:rsidP="009354C8">
      <w:pPr>
        <w:spacing w:line="276" w:lineRule="auto"/>
        <w:rPr>
          <w:ins w:id="2419" w:author="ANANDHAKRISHNAN MADATHIL REMESH" w:date="2025-03-27T00:02:00Z" w16du:dateUtc="2025-03-27T00:02:00Z"/>
          <w:rFonts w:ascii="Trebuchet MS" w:hAnsi="Trebuchet MS"/>
        </w:rPr>
      </w:pPr>
    </w:p>
    <w:p w14:paraId="5FE7B8D6" w14:textId="7F412371" w:rsidR="009354C8" w:rsidRPr="00272B1A" w:rsidRDefault="009354C8">
      <w:pPr>
        <w:spacing w:before="100" w:beforeAutospacing="1" w:after="100" w:afterAutospacing="1" w:line="276" w:lineRule="auto"/>
        <w:jc w:val="both"/>
        <w:rPr>
          <w:ins w:id="2420" w:author="ANANDHAKRISHNAN MADATHIL REMESH" w:date="2025-03-27T00:02:00Z" w16du:dateUtc="2025-03-27T00:02:00Z"/>
          <w:rFonts w:ascii="Trebuchet MS" w:hAnsi="Trebuchet MS"/>
          <w:color w:val="000000"/>
        </w:rPr>
        <w:pPrChange w:id="2421" w:author="ANANDHAKRISHNAN MADATHIL REMESH" w:date="2025-04-11T19:57:00Z" w16du:dateUtc="2025-04-11T18:57:00Z">
          <w:pPr>
            <w:spacing w:before="100" w:beforeAutospacing="1" w:after="100" w:afterAutospacing="1" w:line="276" w:lineRule="auto"/>
          </w:pPr>
        </w:pPrChange>
      </w:pPr>
      <w:ins w:id="2422" w:author="ANANDHAKRISHNAN MADATHIL REMESH" w:date="2025-03-27T00:02:00Z" w16du:dateUtc="2025-03-27T00:02:00Z">
        <w:r w:rsidRPr="00272B1A">
          <w:rPr>
            <w:rFonts w:ascii="Trebuchet MS" w:hAnsi="Trebuchet MS"/>
            <w:color w:val="000000"/>
          </w:rPr>
          <w:t>After importing the data, I conducted a thorough inspection to verify its integrity, completeness, and accuracy, specifically emphasizing the </w:t>
        </w:r>
      </w:ins>
      <w:ins w:id="2423" w:author="ANANDHAKRISHNAN MADATHIL REMESH" w:date="2025-04-01T15:31:00Z" w16du:dateUtc="2025-04-01T14:31:00Z">
        <w:r w:rsidR="00975A4C" w:rsidRPr="00272B1A">
          <w:rPr>
            <w:rFonts w:ascii="Trebuchet MS" w:hAnsi="Trebuchet MS" w:cs="Courier New"/>
            <w:color w:val="000000"/>
            <w:sz w:val="20"/>
            <w:szCs w:val="20"/>
          </w:rPr>
          <w:t>Flood Probability</w:t>
        </w:r>
      </w:ins>
      <w:ins w:id="2424" w:author="ANANDHAKRISHNAN MADATHIL REMESH" w:date="2025-03-27T00:02:00Z" w16du:dateUtc="2025-03-27T00:02:00Z">
        <w:r w:rsidRPr="00272B1A">
          <w:rPr>
            <w:rFonts w:ascii="Trebuchet MS" w:hAnsi="Trebuchet MS"/>
            <w:color w:val="000000"/>
          </w:rPr>
          <w:t> column. Initially, flood probabilities were presented in a decimal format (e.g., </w:t>
        </w:r>
        <w:r w:rsidRPr="00272B1A">
          <w:rPr>
            <w:rFonts w:ascii="Trebuchet MS" w:hAnsi="Trebuchet MS" w:cs="Courier New"/>
            <w:color w:val="000000"/>
            <w:sz w:val="20"/>
            <w:szCs w:val="20"/>
          </w:rPr>
          <w:t>0.23</w:t>
        </w:r>
      </w:ins>
      <w:ins w:id="2425" w:author="ANANDHAKRISHNAN MADATHIL REMESH" w:date="2025-04-01T15:31:00Z" w16du:dateUtc="2025-04-01T14:31:00Z">
        <w:r w:rsidR="00975A4C">
          <w:rPr>
            <w:rFonts w:ascii="Trebuchet MS" w:hAnsi="Trebuchet MS" w:cs="Courier New"/>
            <w:color w:val="000000"/>
            <w:sz w:val="20"/>
            <w:szCs w:val="20"/>
          </w:rPr>
          <w:t xml:space="preserve"> </w:t>
        </w:r>
      </w:ins>
      <w:ins w:id="2426" w:author="ANANDHAKRISHNAN MADATHIL REMESH" w:date="2025-03-27T00:02:00Z" w16du:dateUtc="2025-03-27T00:02:00Z">
        <w:r w:rsidRPr="00272B1A">
          <w:rPr>
            <w:rFonts w:ascii="Trebuchet MS" w:hAnsi="Trebuchet MS"/>
            <w:color w:val="000000"/>
          </w:rPr>
          <w:t xml:space="preserve">representing a 23% chance). Recognizing the potential difficulty in interpreting </w:t>
        </w:r>
        <w:r w:rsidRPr="00272B1A">
          <w:rPr>
            <w:rFonts w:ascii="Trebuchet MS" w:hAnsi="Trebuchet MS"/>
            <w:color w:val="000000"/>
          </w:rPr>
          <w:lastRenderedPageBreak/>
          <w:t>decimal probabilities directly, I transformed these values into percentage terms to enhance readability and interpretability. This transformation was conducted by multiplying each probability by 100 and rounding to two decimal places, as shown in the following code snippet:</w:t>
        </w:r>
      </w:ins>
    </w:p>
    <w:p w14:paraId="52A91FD9" w14:textId="63F95BF7" w:rsidR="00975A4C" w:rsidRDefault="009354C8">
      <w:pPr>
        <w:keepNext/>
        <w:spacing w:line="276" w:lineRule="auto"/>
        <w:rPr>
          <w:ins w:id="2427" w:author="ANANDHAKRISHNAN MADATHIL REMESH" w:date="2025-04-01T15:32:00Z" w16du:dateUtc="2025-04-01T14:32:00Z"/>
        </w:rPr>
        <w:pPrChange w:id="2428" w:author="ANANDHAKRISHNAN MADATHIL REMESH" w:date="2025-04-01T15:32:00Z" w16du:dateUtc="2025-04-01T14:32:00Z">
          <w:pPr>
            <w:spacing w:line="276" w:lineRule="auto"/>
          </w:pPr>
        </w:pPrChange>
      </w:pPr>
      <w:ins w:id="2429" w:author="ANANDHAKRISHNAN MADATHIL REMESH" w:date="2025-03-27T00:02:00Z" w16du:dateUtc="2025-03-27T00:02:00Z">
        <w:r w:rsidRPr="00272B1A">
          <w:rPr>
            <w:rFonts w:ascii="Trebuchet MS" w:hAnsi="Trebuchet MS"/>
            <w:noProof/>
          </w:rPr>
          <w:drawing>
            <wp:inline distT="0" distB="0" distL="0" distR="0" wp14:anchorId="1AF39484" wp14:editId="39DA7AD2">
              <wp:extent cx="5760085" cy="425450"/>
              <wp:effectExtent l="0" t="0" r="5715" b="6350"/>
              <wp:docPr id="1894794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4888" name="Picture 18947948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425450"/>
                      </a:xfrm>
                      <a:prstGeom prst="rect">
                        <a:avLst/>
                      </a:prstGeom>
                    </pic:spPr>
                  </pic:pic>
                </a:graphicData>
              </a:graphic>
            </wp:inline>
          </w:drawing>
        </w:r>
      </w:ins>
    </w:p>
    <w:p w14:paraId="57AAC1EF" w14:textId="2DB48370" w:rsidR="009354C8" w:rsidRPr="00975A4C" w:rsidRDefault="00975A4C">
      <w:pPr>
        <w:pStyle w:val="Caption"/>
        <w:rPr>
          <w:ins w:id="2430" w:author="ANANDHAKRISHNAN MADATHIL REMESH" w:date="2025-03-27T00:02:00Z" w16du:dateUtc="2025-03-27T00:02:00Z"/>
          <w:rFonts w:ascii="Trebuchet MS" w:hAnsi="Trebuchet MS"/>
        </w:rPr>
        <w:pPrChange w:id="2431" w:author="ANANDHAKRISHNAN MADATHIL REMESH" w:date="2025-04-01T15:32:00Z" w16du:dateUtc="2025-04-01T14:32:00Z">
          <w:pPr>
            <w:spacing w:line="276" w:lineRule="auto"/>
          </w:pPr>
        </w:pPrChange>
      </w:pPr>
      <w:bookmarkStart w:id="2432" w:name="_Toc195466819"/>
      <w:ins w:id="2433" w:author="ANANDHAKRISHNAN MADATHIL REMESH" w:date="2025-04-01T15:32:00Z" w16du:dateUtc="2025-04-01T14:32:00Z">
        <w:r w:rsidRPr="00975A4C">
          <w:rPr>
            <w:rFonts w:ascii="Trebuchet MS" w:hAnsi="Trebuchet MS"/>
            <w:rPrChange w:id="2434" w:author="ANANDHAKRISHNAN MADATHIL REMESH" w:date="2025-04-01T15:32:00Z" w16du:dateUtc="2025-04-01T14:32:00Z">
              <w:rPr>
                <w:bCs/>
                <w:szCs w:val="22"/>
              </w:rPr>
            </w:rPrChange>
          </w:rPr>
          <w:t xml:space="preserve">Figure </w:t>
        </w:r>
        <w:r w:rsidRPr="00975A4C">
          <w:rPr>
            <w:rFonts w:ascii="Trebuchet MS" w:hAnsi="Trebuchet MS"/>
            <w:rPrChange w:id="2435" w:author="ANANDHAKRISHNAN MADATHIL REMESH" w:date="2025-04-01T15:32:00Z" w16du:dateUtc="2025-04-01T14:32:00Z">
              <w:rPr>
                <w:bCs/>
                <w:szCs w:val="22"/>
              </w:rPr>
            </w:rPrChange>
          </w:rPr>
          <w:fldChar w:fldCharType="begin"/>
        </w:r>
        <w:r w:rsidRPr="00975A4C">
          <w:rPr>
            <w:rFonts w:ascii="Trebuchet MS" w:hAnsi="Trebuchet MS"/>
            <w:rPrChange w:id="2436" w:author="ANANDHAKRISHNAN MADATHIL REMESH" w:date="2025-04-01T15:32:00Z" w16du:dateUtc="2025-04-01T14:32:00Z">
              <w:rPr>
                <w:bCs/>
                <w:szCs w:val="22"/>
              </w:rPr>
            </w:rPrChange>
          </w:rPr>
          <w:instrText xml:space="preserve"> SEQ Figure \* ARABIC </w:instrText>
        </w:r>
      </w:ins>
      <w:r w:rsidRPr="00975A4C">
        <w:rPr>
          <w:rFonts w:ascii="Trebuchet MS" w:hAnsi="Trebuchet MS"/>
          <w:rPrChange w:id="2437" w:author="ANANDHAKRISHNAN MADATHIL REMESH" w:date="2025-04-01T15:32:00Z" w16du:dateUtc="2025-04-01T14:32:00Z">
            <w:rPr>
              <w:bCs/>
              <w:szCs w:val="22"/>
            </w:rPr>
          </w:rPrChange>
        </w:rPr>
        <w:fldChar w:fldCharType="separate"/>
      </w:r>
      <w:ins w:id="2438" w:author="ANANDHAKRISHNAN MADATHIL REMESH" w:date="2025-04-13T20:05:00Z" w16du:dateUtc="2025-04-13T19:05:00Z">
        <w:r w:rsidR="009B2C7D">
          <w:rPr>
            <w:rFonts w:ascii="Trebuchet MS" w:hAnsi="Trebuchet MS"/>
            <w:noProof/>
          </w:rPr>
          <w:t>7</w:t>
        </w:r>
      </w:ins>
      <w:ins w:id="2439" w:author="ANANDHAKRISHNAN MADATHIL REMESH" w:date="2025-04-01T15:32:00Z" w16du:dateUtc="2025-04-01T14:32:00Z">
        <w:r w:rsidRPr="00975A4C">
          <w:rPr>
            <w:rFonts w:ascii="Trebuchet MS" w:hAnsi="Trebuchet MS"/>
            <w:rPrChange w:id="2440" w:author="ANANDHAKRISHNAN MADATHIL REMESH" w:date="2025-04-01T15:32:00Z" w16du:dateUtc="2025-04-01T14:32:00Z">
              <w:rPr>
                <w:bCs/>
                <w:szCs w:val="22"/>
              </w:rPr>
            </w:rPrChange>
          </w:rPr>
          <w:fldChar w:fldCharType="end"/>
        </w:r>
        <w:r w:rsidRPr="00975A4C">
          <w:rPr>
            <w:rFonts w:ascii="Trebuchet MS" w:hAnsi="Trebuchet MS"/>
            <w:rPrChange w:id="2441" w:author="ANANDHAKRISHNAN MADATHIL REMESH" w:date="2025-04-01T15:32:00Z" w16du:dateUtc="2025-04-01T14:32:00Z">
              <w:rPr>
                <w:bCs/>
                <w:szCs w:val="22"/>
              </w:rPr>
            </w:rPrChange>
          </w:rPr>
          <w:t xml:space="preserve"> Converting into Percentage value</w:t>
        </w:r>
      </w:ins>
      <w:bookmarkEnd w:id="2432"/>
    </w:p>
    <w:p w14:paraId="4CDEBFA5" w14:textId="77777777" w:rsidR="009354C8" w:rsidRPr="00272B1A" w:rsidRDefault="009354C8" w:rsidP="009354C8">
      <w:pPr>
        <w:spacing w:line="276" w:lineRule="auto"/>
        <w:rPr>
          <w:ins w:id="2442" w:author="ANANDHAKRISHNAN MADATHIL REMESH" w:date="2025-03-27T00:02:00Z" w16du:dateUtc="2025-03-27T00:02:00Z"/>
          <w:rFonts w:ascii="Trebuchet MS" w:hAnsi="Trebuchet MS"/>
        </w:rPr>
      </w:pPr>
    </w:p>
    <w:p w14:paraId="186B0445" w14:textId="77777777" w:rsidR="009354C8" w:rsidRPr="00272B1A" w:rsidRDefault="009354C8" w:rsidP="009354C8">
      <w:pPr>
        <w:spacing w:line="276" w:lineRule="auto"/>
        <w:rPr>
          <w:ins w:id="2443" w:author="ANANDHAKRISHNAN MADATHIL REMESH" w:date="2025-03-27T00:02:00Z" w16du:dateUtc="2025-03-27T00:02:00Z"/>
          <w:rFonts w:ascii="Trebuchet MS" w:hAnsi="Trebuchet MS"/>
        </w:rPr>
      </w:pPr>
    </w:p>
    <w:p w14:paraId="5C8F910C" w14:textId="77777777" w:rsidR="009354C8" w:rsidRPr="00272B1A" w:rsidRDefault="009354C8" w:rsidP="009354C8">
      <w:pPr>
        <w:spacing w:before="100" w:beforeAutospacing="1" w:after="100" w:afterAutospacing="1" w:line="276" w:lineRule="auto"/>
        <w:rPr>
          <w:ins w:id="2444" w:author="ANANDHAKRISHNAN MADATHIL REMESH" w:date="2025-03-27T00:02:00Z" w16du:dateUtc="2025-03-27T00:02:00Z"/>
          <w:rFonts w:ascii="Trebuchet MS" w:hAnsi="Trebuchet MS"/>
          <w:color w:val="000000"/>
        </w:rPr>
      </w:pPr>
      <w:ins w:id="2445" w:author="ANANDHAKRISHNAN MADATHIL REMESH" w:date="2025-03-27T00:02:00Z" w16du:dateUtc="2025-03-27T00:02:00Z">
        <w:r w:rsidRPr="00272B1A">
          <w:rPr>
            <w:rFonts w:ascii="Trebuchet MS" w:hAnsi="Trebuchet MS"/>
            <w:color w:val="000000"/>
          </w:rPr>
          <w:t>To confirm the accuracy and effectiveness of this conversion, I carefully reviewed the transformed data side-by-side with the original decimal values:</w:t>
        </w:r>
      </w:ins>
    </w:p>
    <w:p w14:paraId="0B25B20A" w14:textId="77777777" w:rsidR="00975A4C" w:rsidRDefault="009354C8">
      <w:pPr>
        <w:keepNext/>
        <w:spacing w:line="276" w:lineRule="auto"/>
        <w:rPr>
          <w:ins w:id="2446" w:author="ANANDHAKRISHNAN MADATHIL REMESH" w:date="2025-04-01T15:33:00Z" w16du:dateUtc="2025-04-01T14:33:00Z"/>
        </w:rPr>
        <w:pPrChange w:id="2447" w:author="ANANDHAKRISHNAN MADATHIL REMESH" w:date="2025-04-01T15:33:00Z" w16du:dateUtc="2025-04-01T14:33:00Z">
          <w:pPr>
            <w:spacing w:line="276" w:lineRule="auto"/>
          </w:pPr>
        </w:pPrChange>
      </w:pPr>
      <w:ins w:id="2448" w:author="ANANDHAKRISHNAN MADATHIL REMESH" w:date="2025-03-27T00:02:00Z" w16du:dateUtc="2025-03-27T00:02:00Z">
        <w:r w:rsidRPr="00272B1A">
          <w:rPr>
            <w:rFonts w:ascii="Trebuchet MS" w:hAnsi="Trebuchet MS"/>
            <w:noProof/>
          </w:rPr>
          <w:drawing>
            <wp:inline distT="0" distB="0" distL="0" distR="0" wp14:anchorId="30C37B3D" wp14:editId="01559F08">
              <wp:extent cx="3152442" cy="1691757"/>
              <wp:effectExtent l="0" t="0" r="0" b="0"/>
              <wp:docPr id="276420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0683"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3215017" cy="1725338"/>
                      </a:xfrm>
                      <a:prstGeom prst="rect">
                        <a:avLst/>
                      </a:prstGeom>
                    </pic:spPr>
                  </pic:pic>
                </a:graphicData>
              </a:graphic>
            </wp:inline>
          </w:drawing>
        </w:r>
      </w:ins>
    </w:p>
    <w:p w14:paraId="0ABC6C3A" w14:textId="02307D74" w:rsidR="009354C8" w:rsidRPr="00975A4C" w:rsidRDefault="00975A4C">
      <w:pPr>
        <w:pStyle w:val="Caption"/>
        <w:rPr>
          <w:ins w:id="2449" w:author="ANANDHAKRISHNAN MADATHIL REMESH" w:date="2025-03-27T00:02:00Z" w16du:dateUtc="2025-03-27T00:02:00Z"/>
          <w:rFonts w:ascii="Trebuchet MS" w:hAnsi="Trebuchet MS"/>
        </w:rPr>
        <w:pPrChange w:id="2450" w:author="ANANDHAKRISHNAN MADATHIL REMESH" w:date="2025-04-01T15:33:00Z" w16du:dateUtc="2025-04-01T14:33:00Z">
          <w:pPr>
            <w:spacing w:line="276" w:lineRule="auto"/>
          </w:pPr>
        </w:pPrChange>
      </w:pPr>
      <w:bookmarkStart w:id="2451" w:name="_Toc195466820"/>
      <w:ins w:id="2452" w:author="ANANDHAKRISHNAN MADATHIL REMESH" w:date="2025-04-01T15:33:00Z" w16du:dateUtc="2025-04-01T14:33:00Z">
        <w:r w:rsidRPr="00975A4C">
          <w:rPr>
            <w:rFonts w:ascii="Trebuchet MS" w:hAnsi="Trebuchet MS"/>
            <w:rPrChange w:id="2453" w:author="ANANDHAKRISHNAN MADATHIL REMESH" w:date="2025-04-01T15:33:00Z" w16du:dateUtc="2025-04-01T14:33:00Z">
              <w:rPr>
                <w:bCs/>
                <w:szCs w:val="22"/>
              </w:rPr>
            </w:rPrChange>
          </w:rPr>
          <w:t xml:space="preserve">Figure </w:t>
        </w:r>
        <w:r w:rsidRPr="00975A4C">
          <w:rPr>
            <w:rFonts w:ascii="Trebuchet MS" w:hAnsi="Trebuchet MS"/>
            <w:rPrChange w:id="2454" w:author="ANANDHAKRISHNAN MADATHIL REMESH" w:date="2025-04-01T15:33:00Z" w16du:dateUtc="2025-04-01T14:33:00Z">
              <w:rPr>
                <w:bCs/>
                <w:szCs w:val="22"/>
              </w:rPr>
            </w:rPrChange>
          </w:rPr>
          <w:fldChar w:fldCharType="begin"/>
        </w:r>
        <w:r w:rsidRPr="00975A4C">
          <w:rPr>
            <w:rFonts w:ascii="Trebuchet MS" w:hAnsi="Trebuchet MS"/>
            <w:rPrChange w:id="2455" w:author="ANANDHAKRISHNAN MADATHIL REMESH" w:date="2025-04-01T15:33:00Z" w16du:dateUtc="2025-04-01T14:33:00Z">
              <w:rPr>
                <w:bCs/>
                <w:szCs w:val="22"/>
              </w:rPr>
            </w:rPrChange>
          </w:rPr>
          <w:instrText xml:space="preserve"> SEQ Figure \* ARABIC </w:instrText>
        </w:r>
      </w:ins>
      <w:r w:rsidRPr="00975A4C">
        <w:rPr>
          <w:rFonts w:ascii="Trebuchet MS" w:hAnsi="Trebuchet MS"/>
          <w:rPrChange w:id="2456" w:author="ANANDHAKRISHNAN MADATHIL REMESH" w:date="2025-04-01T15:33:00Z" w16du:dateUtc="2025-04-01T14:33:00Z">
            <w:rPr>
              <w:bCs/>
              <w:szCs w:val="22"/>
            </w:rPr>
          </w:rPrChange>
        </w:rPr>
        <w:fldChar w:fldCharType="separate"/>
      </w:r>
      <w:ins w:id="2457" w:author="ANANDHAKRISHNAN MADATHIL REMESH" w:date="2025-04-13T20:05:00Z" w16du:dateUtc="2025-04-13T19:05:00Z">
        <w:r w:rsidR="009B2C7D">
          <w:rPr>
            <w:rFonts w:ascii="Trebuchet MS" w:hAnsi="Trebuchet MS"/>
            <w:noProof/>
          </w:rPr>
          <w:t>8</w:t>
        </w:r>
      </w:ins>
      <w:ins w:id="2458" w:author="ANANDHAKRISHNAN MADATHIL REMESH" w:date="2025-04-01T15:33:00Z" w16du:dateUtc="2025-04-01T14:33:00Z">
        <w:r w:rsidRPr="00975A4C">
          <w:rPr>
            <w:rFonts w:ascii="Trebuchet MS" w:hAnsi="Trebuchet MS"/>
            <w:rPrChange w:id="2459" w:author="ANANDHAKRISHNAN MADATHIL REMESH" w:date="2025-04-01T15:33:00Z" w16du:dateUtc="2025-04-01T14:33:00Z">
              <w:rPr>
                <w:bCs/>
                <w:szCs w:val="22"/>
              </w:rPr>
            </w:rPrChange>
          </w:rPr>
          <w:fldChar w:fldCharType="end"/>
        </w:r>
        <w:r w:rsidRPr="00975A4C">
          <w:rPr>
            <w:rFonts w:ascii="Trebuchet MS" w:hAnsi="Trebuchet MS"/>
            <w:rPrChange w:id="2460" w:author="ANANDHAKRISHNAN MADATHIL REMESH" w:date="2025-04-01T15:33:00Z" w16du:dateUtc="2025-04-01T14:33:00Z">
              <w:rPr>
                <w:bCs/>
                <w:szCs w:val="22"/>
              </w:rPr>
            </w:rPrChange>
          </w:rPr>
          <w:t xml:space="preserve"> Verifying</w:t>
        </w:r>
      </w:ins>
      <w:bookmarkEnd w:id="2451"/>
    </w:p>
    <w:p w14:paraId="7990B200" w14:textId="77777777" w:rsidR="009354C8" w:rsidRPr="00272B1A" w:rsidRDefault="009354C8" w:rsidP="009354C8">
      <w:pPr>
        <w:spacing w:line="276" w:lineRule="auto"/>
        <w:rPr>
          <w:ins w:id="2461" w:author="ANANDHAKRISHNAN MADATHIL REMESH" w:date="2025-03-27T00:02:00Z" w16du:dateUtc="2025-03-27T00:02:00Z"/>
          <w:rFonts w:ascii="Trebuchet MS" w:hAnsi="Trebuchet MS"/>
        </w:rPr>
      </w:pPr>
    </w:p>
    <w:p w14:paraId="3F09AE66" w14:textId="77777777" w:rsidR="009354C8" w:rsidRPr="00272B1A" w:rsidRDefault="009354C8" w:rsidP="009354C8">
      <w:pPr>
        <w:spacing w:line="276" w:lineRule="auto"/>
        <w:rPr>
          <w:ins w:id="2462" w:author="ANANDHAKRISHNAN MADATHIL REMESH" w:date="2025-03-27T00:02:00Z" w16du:dateUtc="2025-03-27T00:02:00Z"/>
          <w:rFonts w:ascii="Trebuchet MS" w:hAnsi="Trebuchet MS"/>
        </w:rPr>
      </w:pPr>
    </w:p>
    <w:p w14:paraId="71745764" w14:textId="77777777" w:rsidR="009354C8" w:rsidRPr="00272B1A" w:rsidRDefault="009354C8">
      <w:pPr>
        <w:spacing w:before="100" w:beforeAutospacing="1" w:after="100" w:afterAutospacing="1" w:line="276" w:lineRule="auto"/>
        <w:jc w:val="both"/>
        <w:rPr>
          <w:ins w:id="2463" w:author="ANANDHAKRISHNAN MADATHIL REMESH" w:date="2025-03-27T00:02:00Z" w16du:dateUtc="2025-03-27T00:02:00Z"/>
          <w:rFonts w:ascii="Trebuchet MS" w:hAnsi="Trebuchet MS"/>
          <w:color w:val="000000"/>
        </w:rPr>
        <w:pPrChange w:id="2464" w:author="ANANDHAKRISHNAN MADATHIL REMESH" w:date="2025-04-11T19:57:00Z" w16du:dateUtc="2025-04-11T18:57:00Z">
          <w:pPr>
            <w:spacing w:before="100" w:beforeAutospacing="1" w:after="100" w:afterAutospacing="1" w:line="276" w:lineRule="auto"/>
          </w:pPr>
        </w:pPrChange>
      </w:pPr>
      <w:ins w:id="2465" w:author="ANANDHAKRISHNAN MADATHIL REMESH" w:date="2025-03-27T00:02:00Z" w16du:dateUtc="2025-03-27T00:02:00Z">
        <w:r w:rsidRPr="00272B1A">
          <w:rPr>
            <w:rFonts w:ascii="Trebuchet MS" w:hAnsi="Trebuchet MS"/>
            <w:color w:val="000000"/>
          </w:rPr>
          <w:t>Following successful verification, I saved the updated and refined dataset into a new CSV file named </w:t>
        </w:r>
        <w:r w:rsidRPr="00272B1A">
          <w:rPr>
            <w:rFonts w:ascii="Trebuchet MS" w:hAnsi="Trebuchet MS" w:cs="Courier New"/>
            <w:color w:val="000000"/>
            <w:sz w:val="20"/>
            <w:szCs w:val="20"/>
          </w:rPr>
          <w:t>flood_data_updated.csv</w:t>
        </w:r>
        <w:r w:rsidRPr="00272B1A">
          <w:rPr>
            <w:rFonts w:ascii="Trebuchet MS" w:hAnsi="Trebuchet MS"/>
            <w:color w:val="000000"/>
          </w:rPr>
          <w:t>. This action ensured that the original data remained intact for reference while facilitating organized data management for subsequent analytical tasks. The code for this step is as follows:</w:t>
        </w:r>
      </w:ins>
    </w:p>
    <w:p w14:paraId="45421F35" w14:textId="77777777" w:rsidR="00975A4C" w:rsidRDefault="009354C8">
      <w:pPr>
        <w:keepNext/>
        <w:spacing w:line="276" w:lineRule="auto"/>
        <w:rPr>
          <w:ins w:id="2466" w:author="ANANDHAKRISHNAN MADATHIL REMESH" w:date="2025-04-01T15:33:00Z" w16du:dateUtc="2025-04-01T14:33:00Z"/>
        </w:rPr>
        <w:pPrChange w:id="2467" w:author="ANANDHAKRISHNAN MADATHIL REMESH" w:date="2025-04-01T15:33:00Z" w16du:dateUtc="2025-04-01T14:33:00Z">
          <w:pPr>
            <w:spacing w:line="276" w:lineRule="auto"/>
          </w:pPr>
        </w:pPrChange>
      </w:pPr>
      <w:ins w:id="2468" w:author="ANANDHAKRISHNAN MADATHIL REMESH" w:date="2025-03-27T00:02:00Z" w16du:dateUtc="2025-03-27T00:02:00Z">
        <w:r w:rsidRPr="00272B1A">
          <w:rPr>
            <w:rFonts w:ascii="Trebuchet MS" w:hAnsi="Trebuchet MS"/>
            <w:noProof/>
          </w:rPr>
          <w:drawing>
            <wp:inline distT="0" distB="0" distL="0" distR="0" wp14:anchorId="14DDB820" wp14:editId="45F3ED11">
              <wp:extent cx="5760085" cy="370205"/>
              <wp:effectExtent l="0" t="0" r="5715" b="0"/>
              <wp:docPr id="1298818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8544" name="Picture 12988185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70205"/>
                      </a:xfrm>
                      <a:prstGeom prst="rect">
                        <a:avLst/>
                      </a:prstGeom>
                    </pic:spPr>
                  </pic:pic>
                </a:graphicData>
              </a:graphic>
            </wp:inline>
          </w:drawing>
        </w:r>
      </w:ins>
    </w:p>
    <w:p w14:paraId="17499D74" w14:textId="169CF6D9" w:rsidR="009354C8" w:rsidRPr="00132EC7" w:rsidRDefault="00975A4C">
      <w:pPr>
        <w:pStyle w:val="Caption"/>
        <w:rPr>
          <w:ins w:id="2469" w:author="ANANDHAKRISHNAN MADATHIL REMESH" w:date="2025-03-27T00:02:00Z" w16du:dateUtc="2025-03-27T00:02:00Z"/>
          <w:rFonts w:ascii="Trebuchet MS" w:hAnsi="Trebuchet MS"/>
        </w:rPr>
        <w:pPrChange w:id="2470" w:author="ANANDHAKRISHNAN MADATHIL REMESH" w:date="2025-04-01T15:33:00Z" w16du:dateUtc="2025-04-01T14:33:00Z">
          <w:pPr>
            <w:spacing w:line="276" w:lineRule="auto"/>
          </w:pPr>
        </w:pPrChange>
      </w:pPr>
      <w:bookmarkStart w:id="2471" w:name="_Toc195466821"/>
      <w:ins w:id="2472" w:author="ANANDHAKRISHNAN MADATHIL REMESH" w:date="2025-04-01T15:33:00Z" w16du:dateUtc="2025-04-01T14:33:00Z">
        <w:r w:rsidRPr="00132EC7">
          <w:rPr>
            <w:rFonts w:ascii="Trebuchet MS" w:hAnsi="Trebuchet MS"/>
            <w:rPrChange w:id="2473" w:author="ANANDHAKRISHNAN MADATHIL REMESH" w:date="2025-04-02T18:55:00Z" w16du:dateUtc="2025-04-02T17:55:00Z">
              <w:rPr>
                <w:bCs/>
                <w:szCs w:val="22"/>
              </w:rPr>
            </w:rPrChange>
          </w:rPr>
          <w:t xml:space="preserve">Figure </w:t>
        </w:r>
        <w:r w:rsidRPr="00132EC7">
          <w:rPr>
            <w:rFonts w:ascii="Trebuchet MS" w:hAnsi="Trebuchet MS"/>
            <w:rPrChange w:id="2474" w:author="ANANDHAKRISHNAN MADATHIL REMESH" w:date="2025-04-02T18:55:00Z" w16du:dateUtc="2025-04-02T17:55:00Z">
              <w:rPr>
                <w:bCs/>
                <w:szCs w:val="22"/>
              </w:rPr>
            </w:rPrChange>
          </w:rPr>
          <w:fldChar w:fldCharType="begin"/>
        </w:r>
        <w:r w:rsidRPr="00132EC7">
          <w:rPr>
            <w:rFonts w:ascii="Trebuchet MS" w:hAnsi="Trebuchet MS"/>
            <w:rPrChange w:id="2475" w:author="ANANDHAKRISHNAN MADATHIL REMESH" w:date="2025-04-02T18:55:00Z" w16du:dateUtc="2025-04-02T17:55:00Z">
              <w:rPr>
                <w:bCs/>
                <w:szCs w:val="22"/>
              </w:rPr>
            </w:rPrChange>
          </w:rPr>
          <w:instrText xml:space="preserve"> SEQ Figure \* ARABIC </w:instrText>
        </w:r>
      </w:ins>
      <w:r w:rsidRPr="00132EC7">
        <w:rPr>
          <w:rFonts w:ascii="Trebuchet MS" w:hAnsi="Trebuchet MS"/>
          <w:rPrChange w:id="2476" w:author="ANANDHAKRISHNAN MADATHIL REMESH" w:date="2025-04-02T18:55:00Z" w16du:dateUtc="2025-04-02T17:55:00Z">
            <w:rPr>
              <w:bCs/>
              <w:szCs w:val="22"/>
            </w:rPr>
          </w:rPrChange>
        </w:rPr>
        <w:fldChar w:fldCharType="separate"/>
      </w:r>
      <w:ins w:id="2477" w:author="ANANDHAKRISHNAN MADATHIL REMESH" w:date="2025-04-13T20:05:00Z" w16du:dateUtc="2025-04-13T19:05:00Z">
        <w:r w:rsidR="009B2C7D">
          <w:rPr>
            <w:rFonts w:ascii="Trebuchet MS" w:hAnsi="Trebuchet MS"/>
            <w:noProof/>
          </w:rPr>
          <w:t>9</w:t>
        </w:r>
      </w:ins>
      <w:ins w:id="2478" w:author="ANANDHAKRISHNAN MADATHIL REMESH" w:date="2025-04-01T15:33:00Z" w16du:dateUtc="2025-04-01T14:33:00Z">
        <w:r w:rsidRPr="00132EC7">
          <w:rPr>
            <w:rFonts w:ascii="Trebuchet MS" w:hAnsi="Trebuchet MS"/>
            <w:rPrChange w:id="2479" w:author="ANANDHAKRISHNAN MADATHIL REMESH" w:date="2025-04-02T18:55:00Z" w16du:dateUtc="2025-04-02T17:55:00Z">
              <w:rPr>
                <w:bCs/>
                <w:szCs w:val="22"/>
              </w:rPr>
            </w:rPrChange>
          </w:rPr>
          <w:fldChar w:fldCharType="end"/>
        </w:r>
        <w:r w:rsidRPr="00132EC7">
          <w:rPr>
            <w:rFonts w:ascii="Trebuchet MS" w:hAnsi="Trebuchet MS"/>
            <w:rPrChange w:id="2480" w:author="ANANDHAKRISHNAN MADATHIL REMESH" w:date="2025-04-02T18:55:00Z" w16du:dateUtc="2025-04-02T17:55:00Z">
              <w:rPr>
                <w:bCs/>
                <w:szCs w:val="22"/>
              </w:rPr>
            </w:rPrChange>
          </w:rPr>
          <w:t xml:space="preserve"> Saving the Dataset</w:t>
        </w:r>
      </w:ins>
      <w:bookmarkEnd w:id="2471"/>
    </w:p>
    <w:p w14:paraId="7E2A23DC" w14:textId="77777777" w:rsidR="009354C8" w:rsidRPr="00272B1A" w:rsidRDefault="009354C8" w:rsidP="009354C8">
      <w:pPr>
        <w:spacing w:line="276" w:lineRule="auto"/>
        <w:rPr>
          <w:ins w:id="2481" w:author="ANANDHAKRISHNAN MADATHIL REMESH" w:date="2025-03-27T00:02:00Z" w16du:dateUtc="2025-03-27T00:02:00Z"/>
          <w:rFonts w:ascii="Trebuchet MS" w:hAnsi="Trebuchet MS"/>
        </w:rPr>
      </w:pPr>
    </w:p>
    <w:p w14:paraId="31AE9C05" w14:textId="77777777" w:rsidR="009354C8" w:rsidRPr="00272B1A" w:rsidRDefault="009354C8" w:rsidP="009354C8">
      <w:pPr>
        <w:spacing w:line="276" w:lineRule="auto"/>
        <w:rPr>
          <w:ins w:id="2482" w:author="ANANDHAKRISHNAN MADATHIL REMESH" w:date="2025-03-27T00:02:00Z" w16du:dateUtc="2025-03-27T00:02:00Z"/>
          <w:rFonts w:ascii="Trebuchet MS" w:hAnsi="Trebuchet MS"/>
        </w:rPr>
      </w:pPr>
    </w:p>
    <w:p w14:paraId="12A43147" w14:textId="77777777" w:rsidR="009354C8" w:rsidRPr="00272B1A" w:rsidRDefault="009354C8">
      <w:pPr>
        <w:spacing w:before="100" w:beforeAutospacing="1" w:after="100" w:afterAutospacing="1" w:line="276" w:lineRule="auto"/>
        <w:jc w:val="both"/>
        <w:rPr>
          <w:ins w:id="2483" w:author="ANANDHAKRISHNAN MADATHIL REMESH" w:date="2025-03-27T00:02:00Z" w16du:dateUtc="2025-03-27T00:02:00Z"/>
          <w:rFonts w:ascii="Trebuchet MS" w:hAnsi="Trebuchet MS"/>
          <w:color w:val="000000"/>
        </w:rPr>
        <w:pPrChange w:id="2484" w:author="ANANDHAKRISHNAN MADATHIL REMESH" w:date="2025-04-11T19:57:00Z" w16du:dateUtc="2025-04-11T18:57:00Z">
          <w:pPr>
            <w:spacing w:before="100" w:beforeAutospacing="1" w:after="100" w:afterAutospacing="1" w:line="276" w:lineRule="auto"/>
          </w:pPr>
        </w:pPrChange>
      </w:pPr>
      <w:ins w:id="2485" w:author="ANANDHAKRISHNAN MADATHIL REMESH" w:date="2025-03-27T00:02:00Z" w16du:dateUtc="2025-03-27T00:02:00Z">
        <w:r w:rsidRPr="00272B1A">
          <w:rPr>
            <w:rFonts w:ascii="Trebuchet MS" w:hAnsi="Trebuchet MS"/>
            <w:color w:val="000000"/>
          </w:rPr>
          <w:t>This structured approach to data preprocessing laid a strong foundation for accurate and efficient data analysis, ensuring clarity and usability in subsequent modeling phases of this dissertation.</w:t>
        </w:r>
      </w:ins>
    </w:p>
    <w:p w14:paraId="400332E1" w14:textId="77777777" w:rsidR="009354C8" w:rsidRPr="00272B1A" w:rsidRDefault="009354C8" w:rsidP="009354C8">
      <w:pPr>
        <w:spacing w:before="100" w:beforeAutospacing="1" w:after="100" w:afterAutospacing="1" w:line="276" w:lineRule="auto"/>
        <w:rPr>
          <w:ins w:id="2486" w:author="ANANDHAKRISHNAN MADATHIL REMESH" w:date="2025-03-27T00:02:00Z" w16du:dateUtc="2025-03-27T00:02:00Z"/>
          <w:rFonts w:ascii="Trebuchet MS" w:hAnsi="Trebuchet MS"/>
          <w:color w:val="000000"/>
        </w:rPr>
      </w:pPr>
    </w:p>
    <w:p w14:paraId="55C3C385" w14:textId="77777777" w:rsidR="009354C8" w:rsidRPr="00272B1A" w:rsidRDefault="009354C8" w:rsidP="009354C8">
      <w:pPr>
        <w:spacing w:before="100" w:beforeAutospacing="1" w:after="100" w:afterAutospacing="1" w:line="276" w:lineRule="auto"/>
        <w:rPr>
          <w:ins w:id="2487" w:author="ANANDHAKRISHNAN MADATHIL REMESH" w:date="2025-03-27T01:02:00Z" w16du:dateUtc="2025-03-27T01:02:00Z"/>
          <w:rFonts w:ascii="Trebuchet MS" w:hAnsi="Trebuchet MS"/>
          <w:color w:val="000000"/>
        </w:rPr>
      </w:pPr>
    </w:p>
    <w:p w14:paraId="0DACF663" w14:textId="77777777" w:rsidR="00272B1A" w:rsidRPr="00272B1A" w:rsidRDefault="00272B1A" w:rsidP="009354C8">
      <w:pPr>
        <w:spacing w:before="100" w:beforeAutospacing="1" w:after="100" w:afterAutospacing="1" w:line="276" w:lineRule="auto"/>
        <w:rPr>
          <w:ins w:id="2488" w:author="ANANDHAKRISHNAN MADATHIL REMESH" w:date="2025-03-27T00:02:00Z" w16du:dateUtc="2025-03-27T00:02:00Z"/>
          <w:rFonts w:ascii="Trebuchet MS" w:hAnsi="Trebuchet MS"/>
          <w:color w:val="000000"/>
        </w:rPr>
      </w:pPr>
    </w:p>
    <w:p w14:paraId="5230A0BA" w14:textId="77777777" w:rsidR="009354C8" w:rsidRPr="00272B1A" w:rsidRDefault="009354C8">
      <w:pPr>
        <w:pStyle w:val="Heading4"/>
        <w:numPr>
          <w:ilvl w:val="0"/>
          <w:numId w:val="0"/>
        </w:numPr>
        <w:ind w:left="864"/>
        <w:rPr>
          <w:ins w:id="2489" w:author="ANANDHAKRISHNAN MADATHIL REMESH" w:date="2025-03-27T00:02:00Z" w16du:dateUtc="2025-03-27T00:02:00Z"/>
        </w:rPr>
        <w:pPrChange w:id="2490" w:author="ANANDHAKRISHNAN MADATHIL REMESH" w:date="2025-03-27T00:19:00Z" w16du:dateUtc="2025-03-27T00:19:00Z">
          <w:pPr>
            <w:spacing w:before="100" w:beforeAutospacing="1" w:after="100" w:afterAutospacing="1" w:line="276" w:lineRule="auto"/>
          </w:pPr>
        </w:pPrChange>
      </w:pPr>
    </w:p>
    <w:p w14:paraId="2E92F07D" w14:textId="10C9DCDD" w:rsidR="009354C8" w:rsidRPr="00272B1A" w:rsidRDefault="009354C8">
      <w:pPr>
        <w:pStyle w:val="Heading4"/>
        <w:rPr>
          <w:ins w:id="2491" w:author="ANANDHAKRISHNAN MADATHIL REMESH" w:date="2025-03-27T00:02:00Z" w16du:dateUtc="2025-03-27T00:02:00Z"/>
        </w:rPr>
        <w:pPrChange w:id="2492" w:author="ANANDHAKRISHNAN MADATHIL REMESH" w:date="2025-03-27T00:59:00Z" w16du:dateUtc="2025-03-27T00:59:00Z">
          <w:pPr>
            <w:pStyle w:val="p1"/>
            <w:spacing w:line="276" w:lineRule="auto"/>
            <w:jc w:val="both"/>
          </w:pPr>
        </w:pPrChange>
      </w:pPr>
      <w:ins w:id="2493" w:author="ANANDHAKRISHNAN MADATHIL REMESH" w:date="2025-03-27T00:02:00Z" w16du:dateUtc="2025-03-27T00:02:00Z">
        <w:r w:rsidRPr="00272B1A">
          <w:rPr>
            <w:bCs w:val="0"/>
            <w:iCs w:val="0"/>
          </w:rPr>
          <w:t xml:space="preserve"> Outlier and Data Filtering</w:t>
        </w:r>
      </w:ins>
    </w:p>
    <w:p w14:paraId="5620BAFC" w14:textId="77777777" w:rsidR="009354C8" w:rsidRPr="00272B1A" w:rsidRDefault="009354C8" w:rsidP="009354C8">
      <w:pPr>
        <w:pStyle w:val="p1"/>
        <w:spacing w:line="276" w:lineRule="auto"/>
        <w:jc w:val="both"/>
        <w:rPr>
          <w:ins w:id="2494" w:author="ANANDHAKRISHNAN MADATHIL REMESH" w:date="2025-03-27T00:02:00Z" w16du:dateUtc="2025-03-27T00:02:00Z"/>
          <w:rFonts w:ascii="Trebuchet MS" w:hAnsi="Trebuchet MS"/>
        </w:rPr>
      </w:pPr>
      <w:ins w:id="2495" w:author="ANANDHAKRISHNAN MADATHIL REMESH" w:date="2025-03-27T00:02:00Z" w16du:dateUtc="2025-03-27T00:02:00Z">
        <w:r w:rsidRPr="00272B1A">
          <w:rPr>
            <w:rFonts w:ascii="Trebuchet MS" w:hAnsi="Trebuchet MS"/>
          </w:rPr>
          <w:t>In the subsequent preprocessing step, I performed additional data cleaning by addressing potential outliers within the dataset. This involved identifying and filtering rows with exceptionally high feature values, as these could skew analytical results or predictive modeling.</w:t>
        </w:r>
      </w:ins>
    </w:p>
    <w:p w14:paraId="40B22BA4" w14:textId="77777777" w:rsidR="009354C8" w:rsidRPr="00272B1A" w:rsidRDefault="009354C8" w:rsidP="009354C8">
      <w:pPr>
        <w:pStyle w:val="p2"/>
        <w:spacing w:line="276" w:lineRule="auto"/>
        <w:jc w:val="both"/>
        <w:rPr>
          <w:ins w:id="2496" w:author="ANANDHAKRISHNAN MADATHIL REMESH" w:date="2025-03-27T00:02:00Z" w16du:dateUtc="2025-03-27T00:02:00Z"/>
          <w:rFonts w:ascii="Trebuchet MS" w:hAnsi="Trebuchet MS"/>
        </w:rPr>
      </w:pPr>
    </w:p>
    <w:p w14:paraId="0E41011B" w14:textId="77777777" w:rsidR="009354C8" w:rsidRPr="00272B1A" w:rsidRDefault="009354C8" w:rsidP="009354C8">
      <w:pPr>
        <w:pStyle w:val="p1"/>
        <w:spacing w:line="276" w:lineRule="auto"/>
        <w:jc w:val="both"/>
        <w:rPr>
          <w:ins w:id="2497" w:author="ANANDHAKRISHNAN MADATHIL REMESH" w:date="2025-03-27T00:02:00Z" w16du:dateUtc="2025-03-27T00:02:00Z"/>
          <w:rFonts w:ascii="Trebuchet MS" w:hAnsi="Trebuchet MS"/>
        </w:rPr>
      </w:pPr>
      <w:ins w:id="2498" w:author="ANANDHAKRISHNAN MADATHIL REMESH" w:date="2025-03-27T00:02:00Z" w16du:dateUtc="2025-03-27T00:02:00Z">
        <w:r w:rsidRPr="00272B1A">
          <w:rPr>
            <w:rFonts w:ascii="Trebuchet MS" w:hAnsi="Trebuchet MS"/>
          </w:rPr>
          <w:t>Initially, I reloaded the previously processed dataset (</w:t>
        </w:r>
        <w:r w:rsidRPr="00272B1A">
          <w:rPr>
            <w:rStyle w:val="s1"/>
            <w:rFonts w:ascii="Trebuchet MS" w:hAnsi="Trebuchet MS"/>
          </w:rPr>
          <w:t>flood_data_updated.csv</w:t>
        </w:r>
        <w:r w:rsidRPr="00272B1A">
          <w:rPr>
            <w:rFonts w:ascii="Trebuchet MS" w:hAnsi="Trebuchet MS"/>
          </w:rPr>
          <w:t>) into Python for further processing:</w:t>
        </w:r>
      </w:ins>
    </w:p>
    <w:p w14:paraId="3D53C313" w14:textId="77777777" w:rsidR="009354C8" w:rsidRPr="00272B1A" w:rsidRDefault="009354C8" w:rsidP="009354C8">
      <w:pPr>
        <w:pStyle w:val="p1"/>
        <w:spacing w:line="276" w:lineRule="auto"/>
        <w:jc w:val="both"/>
        <w:rPr>
          <w:ins w:id="2499" w:author="ANANDHAKRISHNAN MADATHIL REMESH" w:date="2025-03-27T00:02:00Z" w16du:dateUtc="2025-03-27T00:02:00Z"/>
          <w:rFonts w:ascii="Trebuchet MS" w:hAnsi="Trebuchet MS"/>
        </w:rPr>
      </w:pPr>
      <w:ins w:id="2500" w:author="ANANDHAKRISHNAN MADATHIL REMESH" w:date="2025-03-27T00:02:00Z" w16du:dateUtc="2025-03-27T00:02:00Z">
        <w:r w:rsidRPr="00272B1A">
          <w:rPr>
            <w:rFonts w:ascii="Trebuchet MS" w:hAnsi="Trebuchet MS"/>
          </w:rPr>
          <w:t>Next, I identified all numeric feature columns while explicitly excluding the target variables (</w:t>
        </w:r>
        <w:proofErr w:type="spellStart"/>
        <w:r w:rsidRPr="00272B1A">
          <w:rPr>
            <w:rStyle w:val="s1"/>
            <w:rFonts w:ascii="Trebuchet MS" w:eastAsiaTheme="majorEastAsia" w:hAnsi="Trebuchet MS"/>
          </w:rPr>
          <w:t>FloodProbability</w:t>
        </w:r>
        <w:proofErr w:type="spellEnd"/>
        <w:r w:rsidRPr="00272B1A">
          <w:rPr>
            <w:rFonts w:ascii="Trebuchet MS" w:hAnsi="Trebuchet MS"/>
          </w:rPr>
          <w:t xml:space="preserve"> and </w:t>
        </w:r>
        <w:proofErr w:type="spellStart"/>
        <w:r w:rsidRPr="00272B1A">
          <w:rPr>
            <w:rStyle w:val="s1"/>
            <w:rFonts w:ascii="Trebuchet MS" w:eastAsiaTheme="majorEastAsia" w:hAnsi="Trebuchet MS"/>
          </w:rPr>
          <w:t>FloodProbability_Percentage</w:t>
        </w:r>
        <w:proofErr w:type="spellEnd"/>
        <w:r w:rsidRPr="00272B1A">
          <w:rPr>
            <w:rFonts w:ascii="Trebuchet MS" w:hAnsi="Trebuchet MS"/>
          </w:rPr>
          <w:t>) to ensure accurate filtering focused only on input features:</w:t>
        </w:r>
      </w:ins>
    </w:p>
    <w:p w14:paraId="6C5FF912" w14:textId="77777777" w:rsidR="00975A4C" w:rsidRDefault="009354C8" w:rsidP="00975A4C">
      <w:pPr>
        <w:pStyle w:val="Heading4"/>
        <w:numPr>
          <w:ilvl w:val="0"/>
          <w:numId w:val="0"/>
        </w:numPr>
        <w:rPr>
          <w:ins w:id="2501" w:author="ANANDHAKRISHNAN MADATHIL REMESH" w:date="2025-04-01T15:35:00Z" w16du:dateUtc="2025-04-01T14:35:00Z"/>
        </w:rPr>
      </w:pPr>
      <w:bookmarkStart w:id="2502" w:name="_Toc193925018"/>
      <w:ins w:id="2503" w:author="ANANDHAKRISHNAN MADATHIL REMESH" w:date="2025-03-27T00:02:00Z" w16du:dateUtc="2025-03-27T00:02:00Z">
        <w:r w:rsidRPr="00272B1A">
          <w:rPr>
            <w:bCs w:val="0"/>
            <w:iCs w:val="0"/>
            <w:noProof/>
            <w:color w:val="2F5897" w:themeColor="text2"/>
          </w:rPr>
          <w:drawing>
            <wp:inline distT="0" distB="0" distL="0" distR="0" wp14:anchorId="651F0783" wp14:editId="066759FD">
              <wp:extent cx="5760085" cy="429260"/>
              <wp:effectExtent l="0" t="0" r="5715" b="2540"/>
              <wp:docPr id="1007190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0401" name="Picture 10071904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29260"/>
                      </a:xfrm>
                      <a:prstGeom prst="rect">
                        <a:avLst/>
                      </a:prstGeom>
                    </pic:spPr>
                  </pic:pic>
                </a:graphicData>
              </a:graphic>
            </wp:inline>
          </w:drawing>
        </w:r>
      </w:ins>
      <w:bookmarkEnd w:id="2502"/>
    </w:p>
    <w:p w14:paraId="516F7656" w14:textId="4153342D" w:rsidR="009354C8" w:rsidRPr="001A6657" w:rsidRDefault="00975A4C">
      <w:pPr>
        <w:pStyle w:val="Caption"/>
        <w:rPr>
          <w:ins w:id="2504" w:author="ANANDHAKRISHNAN MADATHIL REMESH" w:date="2025-03-27T00:02:00Z" w16du:dateUtc="2025-03-27T00:02:00Z"/>
          <w:bCs w:val="0"/>
          <w:color w:val="2F5897" w:themeColor="text2"/>
        </w:rPr>
        <w:pPrChange w:id="2505" w:author="ANANDHAKRISHNAN MADATHIL REMESH" w:date="2025-04-01T15:35:00Z" w16du:dateUtc="2025-04-01T14:35:00Z">
          <w:pPr>
            <w:pStyle w:val="Heading4"/>
            <w:numPr>
              <w:ilvl w:val="0"/>
              <w:numId w:val="0"/>
            </w:numPr>
            <w:ind w:left="0" w:firstLine="0"/>
          </w:pPr>
        </w:pPrChange>
      </w:pPr>
      <w:bookmarkStart w:id="2506" w:name="_Toc195466822"/>
      <w:ins w:id="2507" w:author="ANANDHAKRISHNAN MADATHIL REMESH" w:date="2025-04-01T15:35:00Z" w16du:dateUtc="2025-04-01T14:35:00Z">
        <w:r w:rsidRPr="00975A4C">
          <w:rPr>
            <w:rFonts w:ascii="Trebuchet MS" w:eastAsiaTheme="minorEastAsia" w:hAnsi="Trebuchet MS" w:cstheme="minorBidi"/>
            <w:rPrChange w:id="2508" w:author="ANANDHAKRISHNAN MADATHIL REMESH" w:date="2025-04-01T15:35:00Z" w16du:dateUtc="2025-04-01T14:35:00Z">
              <w:rPr>
                <w:iCs w:val="0"/>
                <w:szCs w:val="22"/>
              </w:rPr>
            </w:rPrChange>
          </w:rPr>
          <w:t xml:space="preserve">Figure </w:t>
        </w:r>
        <w:r w:rsidRPr="00975A4C">
          <w:rPr>
            <w:rFonts w:ascii="Trebuchet MS" w:eastAsiaTheme="minorEastAsia" w:hAnsi="Trebuchet MS" w:cstheme="minorBidi"/>
            <w:rPrChange w:id="2509" w:author="ANANDHAKRISHNAN MADATHIL REMESH" w:date="2025-04-01T15:35:00Z" w16du:dateUtc="2025-04-01T14:35:00Z">
              <w:rPr>
                <w:iCs w:val="0"/>
                <w:szCs w:val="22"/>
              </w:rPr>
            </w:rPrChange>
          </w:rPr>
          <w:fldChar w:fldCharType="begin"/>
        </w:r>
        <w:r w:rsidRPr="00975A4C">
          <w:rPr>
            <w:rFonts w:ascii="Trebuchet MS" w:eastAsiaTheme="minorEastAsia" w:hAnsi="Trebuchet MS" w:cstheme="minorBidi"/>
            <w:rPrChange w:id="2510" w:author="ANANDHAKRISHNAN MADATHIL REMESH" w:date="2025-04-01T15:35:00Z" w16du:dateUtc="2025-04-01T14:35:00Z">
              <w:rPr>
                <w:iCs w:val="0"/>
                <w:szCs w:val="22"/>
              </w:rPr>
            </w:rPrChange>
          </w:rPr>
          <w:instrText xml:space="preserve"> SEQ Figure \* ARABIC </w:instrText>
        </w:r>
      </w:ins>
      <w:r w:rsidRPr="00975A4C">
        <w:rPr>
          <w:rFonts w:ascii="Trebuchet MS" w:eastAsiaTheme="minorEastAsia" w:hAnsi="Trebuchet MS" w:cstheme="minorBidi"/>
          <w:rPrChange w:id="2511" w:author="ANANDHAKRISHNAN MADATHIL REMESH" w:date="2025-04-01T15:35:00Z" w16du:dateUtc="2025-04-01T14:35:00Z">
            <w:rPr>
              <w:iCs w:val="0"/>
              <w:szCs w:val="22"/>
            </w:rPr>
          </w:rPrChange>
        </w:rPr>
        <w:fldChar w:fldCharType="separate"/>
      </w:r>
      <w:ins w:id="2512" w:author="ANANDHAKRISHNAN MADATHIL REMESH" w:date="2025-04-13T20:05:00Z" w16du:dateUtc="2025-04-13T19:05:00Z">
        <w:r w:rsidR="009B2C7D">
          <w:rPr>
            <w:rFonts w:ascii="Trebuchet MS" w:eastAsiaTheme="minorEastAsia" w:hAnsi="Trebuchet MS" w:cstheme="minorBidi"/>
            <w:noProof/>
          </w:rPr>
          <w:t>10</w:t>
        </w:r>
      </w:ins>
      <w:ins w:id="2513" w:author="ANANDHAKRISHNAN MADATHIL REMESH" w:date="2025-04-01T15:35:00Z" w16du:dateUtc="2025-04-01T14:35:00Z">
        <w:r w:rsidRPr="00975A4C">
          <w:rPr>
            <w:rFonts w:ascii="Trebuchet MS" w:eastAsiaTheme="minorEastAsia" w:hAnsi="Trebuchet MS" w:cstheme="minorBidi"/>
            <w:rPrChange w:id="2514" w:author="ANANDHAKRISHNAN MADATHIL REMESH" w:date="2025-04-01T15:35:00Z" w16du:dateUtc="2025-04-01T14:35:00Z">
              <w:rPr>
                <w:iCs w:val="0"/>
                <w:szCs w:val="22"/>
              </w:rPr>
            </w:rPrChange>
          </w:rPr>
          <w:fldChar w:fldCharType="end"/>
        </w:r>
        <w:r w:rsidRPr="00975A4C">
          <w:rPr>
            <w:rFonts w:ascii="Trebuchet MS" w:eastAsiaTheme="minorEastAsia" w:hAnsi="Trebuchet MS" w:cstheme="minorBidi"/>
            <w:rPrChange w:id="2515" w:author="ANANDHAKRISHNAN MADATHIL REMESH" w:date="2025-04-01T15:35:00Z" w16du:dateUtc="2025-04-01T14:35:00Z">
              <w:rPr>
                <w:iCs w:val="0"/>
                <w:szCs w:val="22"/>
              </w:rPr>
            </w:rPrChange>
          </w:rPr>
          <w:t xml:space="preserve"> Identifying </w:t>
        </w:r>
      </w:ins>
      <w:ins w:id="2516" w:author="ANANDHAKRISHNAN MADATHIL REMESH" w:date="2025-04-01T15:36:00Z" w16du:dateUtc="2025-04-01T14:36:00Z">
        <w:r w:rsidRPr="00975A4C">
          <w:rPr>
            <w:rFonts w:ascii="Trebuchet MS" w:hAnsi="Trebuchet MS"/>
          </w:rPr>
          <w:t>Numeric Values</w:t>
        </w:r>
      </w:ins>
      <w:bookmarkEnd w:id="2506"/>
    </w:p>
    <w:p w14:paraId="3C1B9131" w14:textId="77777777" w:rsidR="009354C8" w:rsidRPr="00272B1A" w:rsidRDefault="009354C8" w:rsidP="009354C8">
      <w:pPr>
        <w:spacing w:line="276" w:lineRule="auto"/>
        <w:rPr>
          <w:ins w:id="2517" w:author="ANANDHAKRISHNAN MADATHIL REMESH" w:date="2025-03-27T00:02:00Z" w16du:dateUtc="2025-03-27T00:02:00Z"/>
          <w:rFonts w:ascii="Trebuchet MS" w:hAnsi="Trebuchet MS"/>
        </w:rPr>
      </w:pPr>
    </w:p>
    <w:p w14:paraId="089DD760" w14:textId="63045502" w:rsidR="009354C8" w:rsidRPr="00272B1A" w:rsidRDefault="009354C8" w:rsidP="009354C8">
      <w:pPr>
        <w:pStyle w:val="p1"/>
        <w:spacing w:line="276" w:lineRule="auto"/>
        <w:jc w:val="both"/>
        <w:rPr>
          <w:ins w:id="2518" w:author="ANANDHAKRISHNAN MADATHIL REMESH" w:date="2025-03-27T00:02:00Z" w16du:dateUtc="2025-03-27T00:02:00Z"/>
          <w:rFonts w:ascii="Trebuchet MS" w:hAnsi="Trebuchet MS"/>
        </w:rPr>
      </w:pPr>
      <w:ins w:id="2519" w:author="ANANDHAKRISHNAN MADATHIL REMESH" w:date="2025-03-27T00:02:00Z" w16du:dateUtc="2025-03-27T00:02:00Z">
        <w:r w:rsidRPr="00272B1A">
          <w:rPr>
            <w:rFonts w:ascii="Trebuchet MS" w:hAnsi="Trebuchet MS"/>
          </w:rPr>
          <w:t xml:space="preserve">I then created a </w:t>
        </w:r>
      </w:ins>
      <w:ins w:id="2520" w:author="ANANDHAKRISHNAN MADATHIL REMESH" w:date="2025-04-01T15:37:00Z" w16du:dateUtc="2025-04-01T14:37:00Z">
        <w:r w:rsidR="00975A4C" w:rsidRPr="00272B1A">
          <w:rPr>
            <w:rFonts w:ascii="Trebuchet MS" w:hAnsi="Trebuchet MS"/>
          </w:rPr>
          <w:t>Boolean</w:t>
        </w:r>
      </w:ins>
      <w:ins w:id="2521" w:author="ANANDHAKRISHNAN MADATHIL REMESH" w:date="2025-03-27T00:02:00Z" w16du:dateUtc="2025-03-27T00:02:00Z">
        <w:r w:rsidRPr="00272B1A">
          <w:rPr>
            <w:rFonts w:ascii="Trebuchet MS" w:hAnsi="Trebuchet MS"/>
          </w:rPr>
          <w:t xml:space="preserve"> mask to filter out rows that contained values greater than 10 in any of these feature columns. This threshold was selected to maintain data consistency and minimize the influence of potential outliers</w:t>
        </w:r>
      </w:ins>
    </w:p>
    <w:p w14:paraId="7D61D7B1" w14:textId="77777777" w:rsidR="00975A4C" w:rsidRDefault="009354C8">
      <w:pPr>
        <w:keepNext/>
        <w:spacing w:line="276" w:lineRule="auto"/>
        <w:rPr>
          <w:ins w:id="2522" w:author="ANANDHAKRISHNAN MADATHIL REMESH" w:date="2025-04-01T15:36:00Z" w16du:dateUtc="2025-04-01T14:36:00Z"/>
        </w:rPr>
        <w:pPrChange w:id="2523" w:author="ANANDHAKRISHNAN MADATHIL REMESH" w:date="2025-04-01T15:36:00Z" w16du:dateUtc="2025-04-01T14:36:00Z">
          <w:pPr>
            <w:spacing w:line="276" w:lineRule="auto"/>
          </w:pPr>
        </w:pPrChange>
      </w:pPr>
      <w:ins w:id="2524" w:author="ANANDHAKRISHNAN MADATHIL REMESH" w:date="2025-03-27T00:02:00Z" w16du:dateUtc="2025-03-27T00:02:00Z">
        <w:r w:rsidRPr="00272B1A">
          <w:rPr>
            <w:rFonts w:ascii="Trebuchet MS" w:hAnsi="Trebuchet MS"/>
            <w:noProof/>
          </w:rPr>
          <w:drawing>
            <wp:inline distT="0" distB="0" distL="0" distR="0" wp14:anchorId="4FBBEFBC" wp14:editId="77E8DD2E">
              <wp:extent cx="5760085" cy="796290"/>
              <wp:effectExtent l="0" t="0" r="5715" b="3810"/>
              <wp:docPr id="1125851457" name="Picture 8"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1457" name="Picture 8" descr="A close-up of a white background&#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085" cy="796290"/>
                      </a:xfrm>
                      <a:prstGeom prst="rect">
                        <a:avLst/>
                      </a:prstGeom>
                    </pic:spPr>
                  </pic:pic>
                </a:graphicData>
              </a:graphic>
            </wp:inline>
          </w:drawing>
        </w:r>
      </w:ins>
    </w:p>
    <w:p w14:paraId="2A5C37CC" w14:textId="26F1A06E" w:rsidR="009354C8" w:rsidRPr="00975A4C" w:rsidRDefault="00975A4C">
      <w:pPr>
        <w:pStyle w:val="Caption"/>
        <w:rPr>
          <w:ins w:id="2525" w:author="ANANDHAKRISHNAN MADATHIL REMESH" w:date="2025-03-27T00:02:00Z" w16du:dateUtc="2025-03-27T00:02:00Z"/>
          <w:rFonts w:ascii="Trebuchet MS" w:hAnsi="Trebuchet MS"/>
        </w:rPr>
        <w:pPrChange w:id="2526" w:author="ANANDHAKRISHNAN MADATHIL REMESH" w:date="2025-04-01T15:36:00Z" w16du:dateUtc="2025-04-01T14:36:00Z">
          <w:pPr>
            <w:spacing w:line="276" w:lineRule="auto"/>
          </w:pPr>
        </w:pPrChange>
      </w:pPr>
      <w:bookmarkStart w:id="2527" w:name="_Toc195466823"/>
      <w:ins w:id="2528" w:author="ANANDHAKRISHNAN MADATHIL REMESH" w:date="2025-04-01T15:36:00Z" w16du:dateUtc="2025-04-01T14:36:00Z">
        <w:r w:rsidRPr="00975A4C">
          <w:rPr>
            <w:rFonts w:ascii="Trebuchet MS" w:hAnsi="Trebuchet MS"/>
            <w:rPrChange w:id="2529" w:author="ANANDHAKRISHNAN MADATHIL REMESH" w:date="2025-04-01T15:37:00Z" w16du:dateUtc="2025-04-01T14:37:00Z">
              <w:rPr>
                <w:bCs/>
                <w:szCs w:val="22"/>
              </w:rPr>
            </w:rPrChange>
          </w:rPr>
          <w:t xml:space="preserve">Figure </w:t>
        </w:r>
        <w:r w:rsidRPr="00975A4C">
          <w:rPr>
            <w:rFonts w:ascii="Trebuchet MS" w:hAnsi="Trebuchet MS"/>
            <w:rPrChange w:id="2530" w:author="ANANDHAKRISHNAN MADATHIL REMESH" w:date="2025-04-01T15:37:00Z" w16du:dateUtc="2025-04-01T14:37:00Z">
              <w:rPr>
                <w:bCs/>
                <w:szCs w:val="22"/>
              </w:rPr>
            </w:rPrChange>
          </w:rPr>
          <w:fldChar w:fldCharType="begin"/>
        </w:r>
        <w:r w:rsidRPr="00975A4C">
          <w:rPr>
            <w:rFonts w:ascii="Trebuchet MS" w:hAnsi="Trebuchet MS"/>
            <w:rPrChange w:id="2531" w:author="ANANDHAKRISHNAN MADATHIL REMESH" w:date="2025-04-01T15:37:00Z" w16du:dateUtc="2025-04-01T14:37:00Z">
              <w:rPr>
                <w:bCs/>
                <w:szCs w:val="22"/>
              </w:rPr>
            </w:rPrChange>
          </w:rPr>
          <w:instrText xml:space="preserve"> SEQ Figure \* ARABIC </w:instrText>
        </w:r>
      </w:ins>
      <w:r w:rsidRPr="00975A4C">
        <w:rPr>
          <w:rFonts w:ascii="Trebuchet MS" w:hAnsi="Trebuchet MS"/>
          <w:rPrChange w:id="2532" w:author="ANANDHAKRISHNAN MADATHIL REMESH" w:date="2025-04-01T15:37:00Z" w16du:dateUtc="2025-04-01T14:37:00Z">
            <w:rPr>
              <w:bCs/>
              <w:szCs w:val="22"/>
            </w:rPr>
          </w:rPrChange>
        </w:rPr>
        <w:fldChar w:fldCharType="separate"/>
      </w:r>
      <w:ins w:id="2533" w:author="ANANDHAKRISHNAN MADATHIL REMESH" w:date="2025-04-13T20:05:00Z" w16du:dateUtc="2025-04-13T19:05:00Z">
        <w:r w:rsidR="009B2C7D">
          <w:rPr>
            <w:rFonts w:ascii="Trebuchet MS" w:hAnsi="Trebuchet MS"/>
            <w:noProof/>
          </w:rPr>
          <w:t>11</w:t>
        </w:r>
      </w:ins>
      <w:ins w:id="2534" w:author="ANANDHAKRISHNAN MADATHIL REMESH" w:date="2025-04-01T15:36:00Z" w16du:dateUtc="2025-04-01T14:36:00Z">
        <w:r w:rsidRPr="00975A4C">
          <w:rPr>
            <w:rFonts w:ascii="Trebuchet MS" w:hAnsi="Trebuchet MS"/>
            <w:rPrChange w:id="2535" w:author="ANANDHAKRISHNAN MADATHIL REMESH" w:date="2025-04-01T15:37:00Z" w16du:dateUtc="2025-04-01T14:37:00Z">
              <w:rPr>
                <w:bCs/>
                <w:szCs w:val="22"/>
              </w:rPr>
            </w:rPrChange>
          </w:rPr>
          <w:fldChar w:fldCharType="end"/>
        </w:r>
        <w:r w:rsidRPr="00975A4C">
          <w:rPr>
            <w:rFonts w:ascii="Trebuchet MS" w:hAnsi="Trebuchet MS"/>
            <w:rPrChange w:id="2536" w:author="ANANDHAKRISHNAN MADATHIL REMESH" w:date="2025-04-01T15:37:00Z" w16du:dateUtc="2025-04-01T14:37:00Z">
              <w:rPr>
                <w:bCs/>
                <w:szCs w:val="22"/>
              </w:rPr>
            </w:rPrChange>
          </w:rPr>
          <w:t xml:space="preserve"> Filtering out the values</w:t>
        </w:r>
      </w:ins>
      <w:bookmarkEnd w:id="2527"/>
    </w:p>
    <w:p w14:paraId="2ED5503F" w14:textId="77777777" w:rsidR="009354C8" w:rsidRPr="00272B1A" w:rsidRDefault="009354C8" w:rsidP="009354C8">
      <w:pPr>
        <w:spacing w:line="276" w:lineRule="auto"/>
        <w:rPr>
          <w:ins w:id="2537" w:author="ANANDHAKRISHNAN MADATHIL REMESH" w:date="2025-03-27T00:02:00Z" w16du:dateUtc="2025-03-27T00:02:00Z"/>
          <w:rFonts w:ascii="Trebuchet MS" w:hAnsi="Trebuchet MS"/>
        </w:rPr>
      </w:pPr>
    </w:p>
    <w:p w14:paraId="48745122" w14:textId="77777777" w:rsidR="009354C8" w:rsidRPr="00272B1A" w:rsidRDefault="009354C8" w:rsidP="009354C8">
      <w:pPr>
        <w:pStyle w:val="p1"/>
        <w:spacing w:line="276" w:lineRule="auto"/>
        <w:jc w:val="both"/>
        <w:rPr>
          <w:ins w:id="2538" w:author="ANANDHAKRISHNAN MADATHIL REMESH" w:date="2025-03-27T00:02:00Z" w16du:dateUtc="2025-03-27T00:02:00Z"/>
          <w:rFonts w:ascii="Trebuchet MS" w:hAnsi="Trebuchet MS"/>
        </w:rPr>
      </w:pPr>
      <w:ins w:id="2539" w:author="ANANDHAKRISHNAN MADATHIL REMESH" w:date="2025-03-27T00:02:00Z" w16du:dateUtc="2025-03-27T00:02:00Z">
        <w:r w:rsidRPr="00272B1A">
          <w:rPr>
            <w:rFonts w:ascii="Trebuchet MS" w:hAnsi="Trebuchet MS"/>
          </w:rPr>
          <w:t>After applying this filtering process, I compared the dimensions of the original and filtered datasets to verify the impact of the removal process:</w:t>
        </w:r>
      </w:ins>
    </w:p>
    <w:p w14:paraId="12062B48" w14:textId="77777777" w:rsidR="00975A4C" w:rsidRDefault="009354C8">
      <w:pPr>
        <w:keepNext/>
        <w:spacing w:line="276" w:lineRule="auto"/>
        <w:rPr>
          <w:ins w:id="2540" w:author="ANANDHAKRISHNAN MADATHIL REMESH" w:date="2025-04-01T15:37:00Z" w16du:dateUtc="2025-04-01T14:37:00Z"/>
        </w:rPr>
        <w:pPrChange w:id="2541" w:author="ANANDHAKRISHNAN MADATHIL REMESH" w:date="2025-04-01T15:37:00Z" w16du:dateUtc="2025-04-01T14:37:00Z">
          <w:pPr>
            <w:spacing w:line="276" w:lineRule="auto"/>
          </w:pPr>
        </w:pPrChange>
      </w:pPr>
      <w:ins w:id="2542" w:author="ANANDHAKRISHNAN MADATHIL REMESH" w:date="2025-03-27T00:02:00Z" w16du:dateUtc="2025-03-27T00:02:00Z">
        <w:r w:rsidRPr="00272B1A">
          <w:rPr>
            <w:rFonts w:ascii="Trebuchet MS" w:hAnsi="Trebuchet MS"/>
            <w:noProof/>
          </w:rPr>
          <w:drawing>
            <wp:inline distT="0" distB="0" distL="0" distR="0" wp14:anchorId="3B7A1E67" wp14:editId="73D881CA">
              <wp:extent cx="4273273" cy="553720"/>
              <wp:effectExtent l="0" t="0" r="0" b="5080"/>
              <wp:docPr id="1588252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52907"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4273273" cy="553720"/>
                      </a:xfrm>
                      <a:prstGeom prst="rect">
                        <a:avLst/>
                      </a:prstGeom>
                    </pic:spPr>
                  </pic:pic>
                </a:graphicData>
              </a:graphic>
            </wp:inline>
          </w:drawing>
        </w:r>
      </w:ins>
    </w:p>
    <w:p w14:paraId="315973CC" w14:textId="0943286C" w:rsidR="009354C8" w:rsidRPr="00975A4C" w:rsidRDefault="00975A4C">
      <w:pPr>
        <w:pStyle w:val="Caption"/>
        <w:rPr>
          <w:ins w:id="2543" w:author="ANANDHAKRISHNAN MADATHIL REMESH" w:date="2025-03-27T00:02:00Z" w16du:dateUtc="2025-03-27T00:02:00Z"/>
          <w:rFonts w:ascii="Trebuchet MS" w:hAnsi="Trebuchet MS"/>
        </w:rPr>
        <w:pPrChange w:id="2544" w:author="ANANDHAKRISHNAN MADATHIL REMESH" w:date="2025-04-01T15:37:00Z" w16du:dateUtc="2025-04-01T14:37:00Z">
          <w:pPr>
            <w:spacing w:line="276" w:lineRule="auto"/>
          </w:pPr>
        </w:pPrChange>
      </w:pPr>
      <w:bookmarkStart w:id="2545" w:name="_Toc195466824"/>
      <w:ins w:id="2546" w:author="ANANDHAKRISHNAN MADATHIL REMESH" w:date="2025-04-01T15:37:00Z" w16du:dateUtc="2025-04-01T14:37:00Z">
        <w:r w:rsidRPr="00975A4C">
          <w:rPr>
            <w:rFonts w:ascii="Trebuchet MS" w:hAnsi="Trebuchet MS"/>
            <w:rPrChange w:id="2547" w:author="ANANDHAKRISHNAN MADATHIL REMESH" w:date="2025-04-01T15:37:00Z" w16du:dateUtc="2025-04-01T14:37:00Z">
              <w:rPr>
                <w:bCs/>
                <w:szCs w:val="22"/>
              </w:rPr>
            </w:rPrChange>
          </w:rPr>
          <w:t xml:space="preserve">Figure </w:t>
        </w:r>
        <w:r w:rsidRPr="00975A4C">
          <w:rPr>
            <w:rFonts w:ascii="Trebuchet MS" w:hAnsi="Trebuchet MS"/>
            <w:rPrChange w:id="2548" w:author="ANANDHAKRISHNAN MADATHIL REMESH" w:date="2025-04-01T15:37:00Z" w16du:dateUtc="2025-04-01T14:37:00Z">
              <w:rPr>
                <w:bCs/>
                <w:szCs w:val="22"/>
              </w:rPr>
            </w:rPrChange>
          </w:rPr>
          <w:fldChar w:fldCharType="begin"/>
        </w:r>
        <w:r w:rsidRPr="00975A4C">
          <w:rPr>
            <w:rFonts w:ascii="Trebuchet MS" w:hAnsi="Trebuchet MS"/>
            <w:rPrChange w:id="2549" w:author="ANANDHAKRISHNAN MADATHIL REMESH" w:date="2025-04-01T15:37:00Z" w16du:dateUtc="2025-04-01T14:37:00Z">
              <w:rPr>
                <w:bCs/>
                <w:szCs w:val="22"/>
              </w:rPr>
            </w:rPrChange>
          </w:rPr>
          <w:instrText xml:space="preserve"> SEQ Figure \* ARABIC </w:instrText>
        </w:r>
      </w:ins>
      <w:r w:rsidRPr="00975A4C">
        <w:rPr>
          <w:rFonts w:ascii="Trebuchet MS" w:hAnsi="Trebuchet MS"/>
          <w:rPrChange w:id="2550" w:author="ANANDHAKRISHNAN MADATHIL REMESH" w:date="2025-04-01T15:37:00Z" w16du:dateUtc="2025-04-01T14:37:00Z">
            <w:rPr>
              <w:bCs/>
              <w:szCs w:val="22"/>
            </w:rPr>
          </w:rPrChange>
        </w:rPr>
        <w:fldChar w:fldCharType="separate"/>
      </w:r>
      <w:ins w:id="2551" w:author="ANANDHAKRISHNAN MADATHIL REMESH" w:date="2025-04-13T20:05:00Z" w16du:dateUtc="2025-04-13T19:05:00Z">
        <w:r w:rsidR="009B2C7D">
          <w:rPr>
            <w:rFonts w:ascii="Trebuchet MS" w:hAnsi="Trebuchet MS"/>
            <w:noProof/>
          </w:rPr>
          <w:t>12</w:t>
        </w:r>
      </w:ins>
      <w:ins w:id="2552" w:author="ANANDHAKRISHNAN MADATHIL REMESH" w:date="2025-04-01T15:37:00Z" w16du:dateUtc="2025-04-01T14:37:00Z">
        <w:r w:rsidRPr="00975A4C">
          <w:rPr>
            <w:rFonts w:ascii="Trebuchet MS" w:hAnsi="Trebuchet MS"/>
            <w:rPrChange w:id="2553" w:author="ANANDHAKRISHNAN MADATHIL REMESH" w:date="2025-04-01T15:37:00Z" w16du:dateUtc="2025-04-01T14:37:00Z">
              <w:rPr>
                <w:bCs/>
                <w:szCs w:val="22"/>
              </w:rPr>
            </w:rPrChange>
          </w:rPr>
          <w:fldChar w:fldCharType="end"/>
        </w:r>
        <w:r w:rsidRPr="00975A4C">
          <w:rPr>
            <w:rFonts w:ascii="Trebuchet MS" w:hAnsi="Trebuchet MS"/>
            <w:rPrChange w:id="2554" w:author="ANANDHAKRISHNAN MADATHIL REMESH" w:date="2025-04-01T15:37:00Z" w16du:dateUtc="2025-04-01T14:37:00Z">
              <w:rPr>
                <w:bCs/>
                <w:szCs w:val="22"/>
              </w:rPr>
            </w:rPrChange>
          </w:rPr>
          <w:t xml:space="preserve"> Again Verifying</w:t>
        </w:r>
      </w:ins>
      <w:bookmarkEnd w:id="2545"/>
    </w:p>
    <w:p w14:paraId="4FBC28E8" w14:textId="77777777" w:rsidR="009354C8" w:rsidRPr="00272B1A" w:rsidRDefault="009354C8" w:rsidP="009354C8">
      <w:pPr>
        <w:pStyle w:val="p1"/>
        <w:spacing w:line="276" w:lineRule="auto"/>
        <w:jc w:val="both"/>
        <w:rPr>
          <w:ins w:id="2555" w:author="ANANDHAKRISHNAN MADATHIL REMESH" w:date="2025-03-27T00:02:00Z" w16du:dateUtc="2025-03-27T00:02:00Z"/>
          <w:rFonts w:ascii="Trebuchet MS" w:hAnsi="Trebuchet MS"/>
        </w:rPr>
      </w:pPr>
      <w:ins w:id="2556" w:author="ANANDHAKRISHNAN MADATHIL REMESH" w:date="2025-03-27T00:02:00Z" w16du:dateUtc="2025-03-27T00:02:00Z">
        <w:r w:rsidRPr="00272B1A">
          <w:rPr>
            <w:rFonts w:ascii="Trebuchet MS" w:hAnsi="Trebuchet MS"/>
          </w:rPr>
          <w:lastRenderedPageBreak/>
          <w:t xml:space="preserve">Lastly, the filtered dataset was saved into a new CSV file named </w:t>
        </w:r>
        <w:r w:rsidRPr="00272B1A">
          <w:rPr>
            <w:rStyle w:val="s1"/>
            <w:rFonts w:ascii="Trebuchet MS" w:eastAsiaTheme="majorEastAsia" w:hAnsi="Trebuchet MS"/>
          </w:rPr>
          <w:t>flood_data_filtered.csv</w:t>
        </w:r>
        <w:r w:rsidRPr="00272B1A">
          <w:rPr>
            <w:rFonts w:ascii="Trebuchet MS" w:hAnsi="Trebuchet MS"/>
          </w:rPr>
          <w:t>, ensuring a clear distinction between the cleaned data used for detailed analyses and the previously saved datasets This meticulous filtering step significantly enhanced data quality by reducing potential distortions due to outlier values, thereby preparing a robust foundation for subsequent analytical and predictive modeling stages of my dissertation.</w:t>
        </w:r>
      </w:ins>
    </w:p>
    <w:p w14:paraId="007A3748" w14:textId="39C09FA6" w:rsidR="009354C8" w:rsidRPr="00272B1A" w:rsidRDefault="009354C8">
      <w:pPr>
        <w:pStyle w:val="Heading4"/>
        <w:rPr>
          <w:ins w:id="2557" w:author="ANANDHAKRISHNAN MADATHIL REMESH" w:date="2025-03-27T00:02:00Z" w16du:dateUtc="2025-03-27T00:02:00Z"/>
          <w:bCs w:val="0"/>
          <w:rPrChange w:id="2558" w:author="ANANDHAKRISHNAN MADATHIL REMESH" w:date="2025-03-27T01:05:00Z" w16du:dateUtc="2025-03-27T01:05:00Z">
            <w:rPr>
              <w:ins w:id="2559" w:author="ANANDHAKRISHNAN MADATHIL REMESH" w:date="2025-03-27T00:02:00Z" w16du:dateUtc="2025-03-27T00:02:00Z"/>
              <w:sz w:val="27"/>
            </w:rPr>
          </w:rPrChange>
        </w:rPr>
        <w:pPrChange w:id="2560" w:author="ANANDHAKRISHNAN MADATHIL REMESH" w:date="2025-03-27T00:59:00Z" w16du:dateUtc="2025-03-27T00:59:00Z">
          <w:pPr>
            <w:pStyle w:val="Heading3"/>
            <w:spacing w:line="276" w:lineRule="auto"/>
          </w:pPr>
        </w:pPrChange>
      </w:pPr>
      <w:bookmarkStart w:id="2561" w:name="_Toc193916143"/>
      <w:bookmarkStart w:id="2562" w:name="_Toc193925019"/>
      <w:ins w:id="2563" w:author="ANANDHAKRISHNAN MADATHIL REMESH" w:date="2025-03-27T00:02:00Z" w16du:dateUtc="2025-03-27T00:02:00Z">
        <w:r w:rsidRPr="00272B1A">
          <w:rPr>
            <w:bCs w:val="0"/>
            <w:iCs w:val="0"/>
          </w:rPr>
          <w:t>Feature Selection and Synthetic Data Generation</w:t>
        </w:r>
        <w:bookmarkEnd w:id="2561"/>
        <w:bookmarkEnd w:id="2562"/>
      </w:ins>
    </w:p>
    <w:p w14:paraId="6BA78751" w14:textId="77777777" w:rsidR="009354C8" w:rsidRPr="00272B1A" w:rsidRDefault="009354C8">
      <w:pPr>
        <w:spacing w:before="100" w:beforeAutospacing="1" w:after="100" w:afterAutospacing="1" w:line="276" w:lineRule="auto"/>
        <w:jc w:val="both"/>
        <w:rPr>
          <w:ins w:id="2564" w:author="ANANDHAKRISHNAN MADATHIL REMESH" w:date="2025-03-27T00:02:00Z" w16du:dateUtc="2025-03-27T00:02:00Z"/>
          <w:rFonts w:ascii="Trebuchet MS" w:hAnsi="Trebuchet MS"/>
          <w:color w:val="000000"/>
        </w:rPr>
        <w:pPrChange w:id="2565" w:author="ANANDHAKRISHNAN MADATHIL REMESH" w:date="2025-04-11T19:57:00Z" w16du:dateUtc="2025-04-11T18:57:00Z">
          <w:pPr>
            <w:spacing w:before="100" w:beforeAutospacing="1" w:after="100" w:afterAutospacing="1" w:line="276" w:lineRule="auto"/>
          </w:pPr>
        </w:pPrChange>
      </w:pPr>
      <w:ins w:id="2566" w:author="ANANDHAKRISHNAN MADATHIL REMESH" w:date="2025-03-27T00:02:00Z" w16du:dateUtc="2025-03-27T00:02:00Z">
        <w:r w:rsidRPr="00272B1A">
          <w:rPr>
            <w:rFonts w:ascii="Trebuchet MS" w:hAnsi="Trebuchet MS"/>
            <w:color w:val="000000"/>
          </w:rPr>
          <w:t>Continuing the preprocessing stage, I performed a focused feature selection to refine the dataset further for meaningful analysis. After reloading the previously filtered dataset (</w:t>
        </w:r>
        <w:r w:rsidRPr="00272B1A">
          <w:rPr>
            <w:rFonts w:ascii="Trebuchet MS" w:hAnsi="Trebuchet MS" w:cs="Courier New"/>
            <w:color w:val="000000"/>
            <w:sz w:val="20"/>
            <w:szCs w:val="20"/>
          </w:rPr>
          <w:t>flood_data_filtered.csv</w:t>
        </w:r>
        <w:r w:rsidRPr="00272B1A">
          <w:rPr>
            <w:rFonts w:ascii="Trebuchet MS" w:hAnsi="Trebuchet MS"/>
            <w:color w:val="000000"/>
          </w:rPr>
          <w:t>), I removed the original </w:t>
        </w:r>
        <w:proofErr w:type="spellStart"/>
        <w:r w:rsidRPr="00272B1A">
          <w:rPr>
            <w:rFonts w:ascii="Trebuchet MS" w:hAnsi="Trebuchet MS" w:cs="Courier New"/>
            <w:color w:val="000000"/>
            <w:sz w:val="20"/>
            <w:szCs w:val="20"/>
          </w:rPr>
          <w:t>FloodProbability</w:t>
        </w:r>
        <w:proofErr w:type="spellEnd"/>
        <w:r w:rsidRPr="00272B1A">
          <w:rPr>
            <w:rFonts w:ascii="Trebuchet MS" w:hAnsi="Trebuchet MS"/>
            <w:color w:val="000000"/>
          </w:rPr>
          <w:t> column, retaining only the percentage-based probability column (</w:t>
        </w:r>
        <w:proofErr w:type="spellStart"/>
        <w:r w:rsidRPr="00272B1A">
          <w:rPr>
            <w:rFonts w:ascii="Trebuchet MS" w:hAnsi="Trebuchet MS" w:cs="Courier New"/>
            <w:color w:val="000000"/>
            <w:sz w:val="20"/>
            <w:szCs w:val="20"/>
          </w:rPr>
          <w:t>FloodProbability_Percentage</w:t>
        </w:r>
        <w:proofErr w:type="spellEnd"/>
        <w:r w:rsidRPr="00272B1A">
          <w:rPr>
            <w:rFonts w:ascii="Trebuchet MS" w:hAnsi="Trebuchet MS"/>
            <w:color w:val="000000"/>
          </w:rPr>
          <w:t>). This decision aimed to standardize the target variable clearly.</w:t>
        </w:r>
      </w:ins>
    </w:p>
    <w:p w14:paraId="03C802A9" w14:textId="77777777" w:rsidR="00975A4C" w:rsidRDefault="009354C8">
      <w:pPr>
        <w:keepNext/>
        <w:spacing w:line="276" w:lineRule="auto"/>
        <w:rPr>
          <w:ins w:id="2567" w:author="ANANDHAKRISHNAN MADATHIL REMESH" w:date="2025-04-01T16:06:00Z" w16du:dateUtc="2025-04-01T15:06:00Z"/>
        </w:rPr>
        <w:pPrChange w:id="2568" w:author="ANANDHAKRISHNAN MADATHIL REMESH" w:date="2025-04-01T16:06:00Z" w16du:dateUtc="2025-04-01T15:06:00Z">
          <w:pPr>
            <w:spacing w:line="276" w:lineRule="auto"/>
          </w:pPr>
        </w:pPrChange>
      </w:pPr>
      <w:ins w:id="2569" w:author="ANANDHAKRISHNAN MADATHIL REMESH" w:date="2025-03-27T00:02:00Z" w16du:dateUtc="2025-03-27T00:02:00Z">
        <w:r w:rsidRPr="00272B1A">
          <w:rPr>
            <w:rFonts w:ascii="Trebuchet MS" w:hAnsi="Trebuchet MS"/>
            <w:noProof/>
          </w:rPr>
          <w:drawing>
            <wp:inline distT="0" distB="0" distL="0" distR="0" wp14:anchorId="654EBC3B" wp14:editId="18981733">
              <wp:extent cx="5760085" cy="553720"/>
              <wp:effectExtent l="0" t="0" r="5715" b="5080"/>
              <wp:docPr id="1399289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89296" name="Picture 1399289296"/>
                      <pic:cNvPicPr/>
                    </pic:nvPicPr>
                    <pic:blipFill>
                      <a:blip r:embed="rId29">
                        <a:extLst>
                          <a:ext uri="{28A0092B-C50C-407E-A947-70E740481C1C}">
                            <a14:useLocalDpi xmlns:a14="http://schemas.microsoft.com/office/drawing/2010/main" val="0"/>
                          </a:ext>
                        </a:extLst>
                      </a:blip>
                      <a:stretch>
                        <a:fillRect/>
                      </a:stretch>
                    </pic:blipFill>
                    <pic:spPr>
                      <a:xfrm>
                        <a:off x="0" y="0"/>
                        <a:ext cx="5760085" cy="553720"/>
                      </a:xfrm>
                      <a:prstGeom prst="rect">
                        <a:avLst/>
                      </a:prstGeom>
                    </pic:spPr>
                  </pic:pic>
                </a:graphicData>
              </a:graphic>
            </wp:inline>
          </w:drawing>
        </w:r>
      </w:ins>
    </w:p>
    <w:p w14:paraId="14FF172E" w14:textId="777BA1AB" w:rsidR="009354C8" w:rsidRPr="00975A4C" w:rsidRDefault="00975A4C">
      <w:pPr>
        <w:pStyle w:val="Caption"/>
        <w:rPr>
          <w:ins w:id="2570" w:author="ANANDHAKRISHNAN MADATHIL REMESH" w:date="2025-03-27T00:02:00Z" w16du:dateUtc="2025-03-27T00:02:00Z"/>
          <w:rFonts w:ascii="Trebuchet MS" w:hAnsi="Trebuchet MS"/>
        </w:rPr>
        <w:pPrChange w:id="2571" w:author="ANANDHAKRISHNAN MADATHIL REMESH" w:date="2025-04-01T16:06:00Z" w16du:dateUtc="2025-04-01T15:06:00Z">
          <w:pPr>
            <w:spacing w:line="276" w:lineRule="auto"/>
          </w:pPr>
        </w:pPrChange>
      </w:pPr>
      <w:bookmarkStart w:id="2572" w:name="_Toc195466825"/>
      <w:ins w:id="2573" w:author="ANANDHAKRISHNAN MADATHIL REMESH" w:date="2025-04-01T16:06:00Z" w16du:dateUtc="2025-04-01T15:06:00Z">
        <w:r w:rsidRPr="00975A4C">
          <w:rPr>
            <w:rFonts w:ascii="Trebuchet MS" w:hAnsi="Trebuchet MS"/>
            <w:rPrChange w:id="2574" w:author="ANANDHAKRISHNAN MADATHIL REMESH" w:date="2025-04-01T16:06:00Z" w16du:dateUtc="2025-04-01T15:06:00Z">
              <w:rPr>
                <w:bCs/>
                <w:szCs w:val="22"/>
              </w:rPr>
            </w:rPrChange>
          </w:rPr>
          <w:t xml:space="preserve">Figure </w:t>
        </w:r>
        <w:r w:rsidRPr="00975A4C">
          <w:rPr>
            <w:rFonts w:ascii="Trebuchet MS" w:hAnsi="Trebuchet MS"/>
            <w:rPrChange w:id="2575" w:author="ANANDHAKRISHNAN MADATHIL REMESH" w:date="2025-04-01T16:06:00Z" w16du:dateUtc="2025-04-01T15:06:00Z">
              <w:rPr>
                <w:bCs/>
                <w:szCs w:val="22"/>
              </w:rPr>
            </w:rPrChange>
          </w:rPr>
          <w:fldChar w:fldCharType="begin"/>
        </w:r>
        <w:r w:rsidRPr="00975A4C">
          <w:rPr>
            <w:rFonts w:ascii="Trebuchet MS" w:hAnsi="Trebuchet MS"/>
            <w:rPrChange w:id="2576" w:author="ANANDHAKRISHNAN MADATHIL REMESH" w:date="2025-04-01T16:06:00Z" w16du:dateUtc="2025-04-01T15:06:00Z">
              <w:rPr>
                <w:bCs/>
                <w:szCs w:val="22"/>
              </w:rPr>
            </w:rPrChange>
          </w:rPr>
          <w:instrText xml:space="preserve"> SEQ Figure \* ARABIC </w:instrText>
        </w:r>
      </w:ins>
      <w:r w:rsidRPr="00975A4C">
        <w:rPr>
          <w:rFonts w:ascii="Trebuchet MS" w:hAnsi="Trebuchet MS"/>
          <w:rPrChange w:id="2577" w:author="ANANDHAKRISHNAN MADATHIL REMESH" w:date="2025-04-01T16:06:00Z" w16du:dateUtc="2025-04-01T15:06:00Z">
            <w:rPr>
              <w:bCs/>
              <w:szCs w:val="22"/>
            </w:rPr>
          </w:rPrChange>
        </w:rPr>
        <w:fldChar w:fldCharType="separate"/>
      </w:r>
      <w:ins w:id="2578" w:author="ANANDHAKRISHNAN MADATHIL REMESH" w:date="2025-04-13T20:05:00Z" w16du:dateUtc="2025-04-13T19:05:00Z">
        <w:r w:rsidR="009B2C7D">
          <w:rPr>
            <w:rFonts w:ascii="Trebuchet MS" w:hAnsi="Trebuchet MS"/>
            <w:noProof/>
          </w:rPr>
          <w:t>13</w:t>
        </w:r>
      </w:ins>
      <w:ins w:id="2579" w:author="ANANDHAKRISHNAN MADATHIL REMESH" w:date="2025-04-01T16:06:00Z" w16du:dateUtc="2025-04-01T15:06:00Z">
        <w:r w:rsidRPr="00975A4C">
          <w:rPr>
            <w:rFonts w:ascii="Trebuchet MS" w:hAnsi="Trebuchet MS"/>
            <w:rPrChange w:id="2580" w:author="ANANDHAKRISHNAN MADATHIL REMESH" w:date="2025-04-01T16:06:00Z" w16du:dateUtc="2025-04-01T15:06:00Z">
              <w:rPr>
                <w:bCs/>
                <w:szCs w:val="22"/>
              </w:rPr>
            </w:rPrChange>
          </w:rPr>
          <w:fldChar w:fldCharType="end"/>
        </w:r>
        <w:r w:rsidRPr="00975A4C">
          <w:rPr>
            <w:rFonts w:ascii="Trebuchet MS" w:hAnsi="Trebuchet MS"/>
            <w:rPrChange w:id="2581" w:author="ANANDHAKRISHNAN MADATHIL REMESH" w:date="2025-04-01T16:06:00Z" w16du:dateUtc="2025-04-01T15:06:00Z">
              <w:rPr>
                <w:bCs/>
                <w:szCs w:val="22"/>
              </w:rPr>
            </w:rPrChange>
          </w:rPr>
          <w:t xml:space="preserve"> </w:t>
        </w:r>
      </w:ins>
      <w:ins w:id="2582" w:author="ANANDHAKRISHNAN MADATHIL REMESH" w:date="2025-04-01T16:07:00Z" w16du:dateUtc="2025-04-01T15:07:00Z">
        <w:r w:rsidR="00323CB0" w:rsidRPr="00975A4C">
          <w:rPr>
            <w:rFonts w:ascii="Trebuchet MS" w:hAnsi="Trebuchet MS"/>
          </w:rPr>
          <w:t>Dropping</w:t>
        </w:r>
        <w:r w:rsidR="00323CB0" w:rsidRPr="00323CB0">
          <w:rPr>
            <w:rFonts w:ascii="Trebuchet MS" w:hAnsi="Trebuchet MS"/>
          </w:rPr>
          <w:t xml:space="preserve"> Flood</w:t>
        </w:r>
      </w:ins>
      <w:ins w:id="2583" w:author="ANANDHAKRISHNAN MADATHIL REMESH" w:date="2025-04-01T16:06:00Z" w16du:dateUtc="2025-04-01T15:06:00Z">
        <w:r w:rsidRPr="00975A4C">
          <w:rPr>
            <w:rFonts w:ascii="Trebuchet MS" w:hAnsi="Trebuchet MS"/>
            <w:rPrChange w:id="2584" w:author="ANANDHAKRISHNAN MADATHIL REMESH" w:date="2025-04-01T16:06:00Z" w16du:dateUtc="2025-04-01T15:06:00Z">
              <w:rPr>
                <w:bCs/>
                <w:szCs w:val="22"/>
              </w:rPr>
            </w:rPrChange>
          </w:rPr>
          <w:t xml:space="preserve"> Probability</w:t>
        </w:r>
      </w:ins>
      <w:bookmarkEnd w:id="2572"/>
    </w:p>
    <w:p w14:paraId="1928FC2E" w14:textId="77777777" w:rsidR="009354C8" w:rsidRPr="00272B1A" w:rsidRDefault="009354C8" w:rsidP="009354C8">
      <w:pPr>
        <w:spacing w:line="276" w:lineRule="auto"/>
        <w:rPr>
          <w:ins w:id="2585" w:author="ANANDHAKRISHNAN MADATHIL REMESH" w:date="2025-03-27T00:02:00Z" w16du:dateUtc="2025-03-27T00:02:00Z"/>
          <w:rFonts w:ascii="Trebuchet MS" w:hAnsi="Trebuchet MS"/>
        </w:rPr>
      </w:pPr>
    </w:p>
    <w:p w14:paraId="545F3A97" w14:textId="646C80FB" w:rsidR="009354C8" w:rsidRPr="00E23765" w:rsidRDefault="009354C8">
      <w:pPr>
        <w:spacing w:before="100" w:beforeAutospacing="1" w:after="100" w:afterAutospacing="1" w:line="276" w:lineRule="auto"/>
        <w:jc w:val="both"/>
        <w:rPr>
          <w:ins w:id="2586" w:author="ANANDHAKRISHNAN MADATHIL REMESH" w:date="2025-04-01T16:13:00Z" w16du:dateUtc="2025-04-01T15:13:00Z"/>
          <w:rFonts w:ascii="Trebuchet MS" w:hAnsi="Trebuchet MS" w:cs="Arial"/>
          <w:color w:val="000000"/>
        </w:rPr>
        <w:pPrChange w:id="2587" w:author="ANANDHAKRISHNAN MADATHIL REMESH" w:date="2025-04-11T19:57:00Z" w16du:dateUtc="2025-04-11T18:57:00Z">
          <w:pPr>
            <w:spacing w:before="100" w:beforeAutospacing="1" w:after="100" w:afterAutospacing="1" w:line="276" w:lineRule="auto"/>
          </w:pPr>
        </w:pPrChange>
      </w:pPr>
      <w:ins w:id="2588" w:author="ANANDHAKRISHNAN MADATHIL REMESH" w:date="2025-03-27T00:02:00Z" w16du:dateUtc="2025-03-27T00:02:00Z">
        <w:r w:rsidRPr="00E23765">
          <w:rPr>
            <w:rFonts w:ascii="Trebuchet MS" w:hAnsi="Trebuchet MS" w:cs="Arial"/>
            <w:color w:val="000000"/>
          </w:rPr>
          <w:t>I selected 15 key flood-related features based on graphical correlation analysis, feature importance plots, and domain knowledge. The graphical analysis involved both correlation heatmaps and feature distribution graphs. These visual tools provided clear insights into which features most significantly influenced flood probabilities</w:t>
        </w:r>
      </w:ins>
      <w:ins w:id="2589" w:author="ANANDHAKRISHNAN MADATHIL REMESH" w:date="2025-04-01T16:18:00Z" w16du:dateUtc="2025-04-01T15:18:00Z">
        <w:r w:rsidR="00E23765">
          <w:rPr>
            <w:rFonts w:ascii="Trebuchet MS" w:hAnsi="Trebuchet MS" w:cs="Arial"/>
            <w:color w:val="000000"/>
          </w:rPr>
          <w:t> </w:t>
        </w:r>
      </w:ins>
      <w:ins w:id="2590" w:author="ANANDHAKRISHNAN MADATHIL REMESH" w:date="2025-03-27T00:02:00Z" w16du:dateUtc="2025-03-27T00:02:00Z">
        <w:r w:rsidRPr="00E23765">
          <w:rPr>
            <w:rFonts w:ascii="Trebuchet MS" w:hAnsi="Trebuchet MS" w:cs="Arial"/>
            <w:color w:val="000000"/>
          </w:rPr>
          <w:t>Features</w:t>
        </w:r>
      </w:ins>
      <w:ins w:id="2591" w:author="ANANDHAKRISHNAN MADATHIL REMESH" w:date="2025-04-01T16:18:00Z" w16du:dateUtc="2025-04-01T15:18:00Z">
        <w:r w:rsidR="00E23765">
          <w:rPr>
            <w:rFonts w:ascii="Trebuchet MS" w:hAnsi="Trebuchet MS" w:cs="Arial"/>
            <w:color w:val="000000"/>
          </w:rPr>
          <w:t> </w:t>
        </w:r>
      </w:ins>
      <w:ins w:id="2592" w:author="ANANDHAKRISHNAN MADATHIL REMESH" w:date="2025-03-27T00:02:00Z" w16du:dateUtc="2025-03-27T00:02:00Z">
        <w:r w:rsidRPr="00E23765">
          <w:rPr>
            <w:rFonts w:ascii="Trebuchet MS" w:hAnsi="Trebuchet MS" w:cs="Arial"/>
            <w:color w:val="000000"/>
          </w:rPr>
          <w:t>su</w:t>
        </w:r>
      </w:ins>
      <w:ins w:id="2593" w:author="ANANDHAKRISHNAN MADATHIL REMESH" w:date="2025-04-01T16:17:00Z" w16du:dateUtc="2025-04-01T15:17:00Z">
        <w:r w:rsidR="00323CB0" w:rsidRPr="00E23765">
          <w:rPr>
            <w:rFonts w:ascii="Trebuchet MS" w:hAnsi="Trebuchet MS" w:cs="Arial"/>
            <w:color w:val="000000"/>
            <w:rPrChange w:id="2594" w:author="ANANDHAKRISHNAN MADATHIL REMESH" w:date="2025-04-01T16:17:00Z" w16du:dateUtc="2025-04-01T15:17:00Z">
              <w:rPr>
                <w:rFonts w:ascii="Arial" w:hAnsi="Arial" w:cs="Arial"/>
                <w:color w:val="000000"/>
              </w:rPr>
            </w:rPrChange>
          </w:rPr>
          <w:t>ch</w:t>
        </w:r>
      </w:ins>
      <w:ins w:id="2595" w:author="ANANDHAKRISHNAN MADATHIL REMESH" w:date="2025-04-01T16:19:00Z" w16du:dateUtc="2025-04-01T15:19:00Z">
        <w:r w:rsidR="00E23765">
          <w:rPr>
            <w:rFonts w:ascii="Trebuchet MS" w:hAnsi="Trebuchet MS" w:cs="Arial"/>
            <w:color w:val="000000"/>
          </w:rPr>
          <w:t> </w:t>
        </w:r>
      </w:ins>
      <w:ins w:id="2596" w:author="ANANDHAKRISHNAN MADATHIL REMESH" w:date="2025-04-01T16:17:00Z" w16du:dateUtc="2025-04-01T15:17:00Z">
        <w:r w:rsidR="00E23765" w:rsidRPr="00E23765">
          <w:rPr>
            <w:rFonts w:ascii="Trebuchet MS" w:hAnsi="Trebuchet MS" w:cs="Arial"/>
            <w:color w:val="000000"/>
            <w:rPrChange w:id="2597" w:author="ANANDHAKRISHNAN MADATHIL REMESH" w:date="2025-04-01T16:17:00Z" w16du:dateUtc="2025-04-01T15:17:00Z">
              <w:rPr>
                <w:rFonts w:ascii="Arial" w:hAnsi="Arial" w:cs="Arial"/>
                <w:color w:val="000000"/>
              </w:rPr>
            </w:rPrChange>
          </w:rPr>
          <w:t>as</w:t>
        </w:r>
      </w:ins>
      <w:ins w:id="2598" w:author="ANANDHAKRISHNAN MADATHIL REMESH" w:date="2025-04-01T16:19:00Z" w16du:dateUtc="2025-04-01T15:19:00Z">
        <w:r w:rsidR="00E23765">
          <w:rPr>
            <w:rFonts w:ascii="Trebuchet MS" w:hAnsi="Trebuchet MS" w:cs="Arial"/>
            <w:color w:val="000000"/>
          </w:rPr>
          <w:t> </w:t>
        </w:r>
      </w:ins>
      <w:ins w:id="2599" w:author="ANANDHAKRISHNAN MADATHIL REMESH" w:date="2025-03-27T00:02:00Z" w16du:dateUtc="2025-03-27T00:02:00Z">
        <w:r w:rsidRPr="00E23765">
          <w:rPr>
            <w:rFonts w:ascii="Trebuchet MS" w:hAnsi="Trebuchet MS" w:cs="Arial"/>
            <w:color w:val="000000"/>
            <w:rPrChange w:id="2600" w:author="ANANDHAKRISHNAN MADATHIL REMESH" w:date="2025-04-01T16:17:00Z" w16du:dateUtc="2025-04-01T15:17:00Z">
              <w:rPr>
                <w:rFonts w:ascii="Trebuchet MS" w:hAnsi="Trebuchet MS" w:cs="Courier New"/>
                <w:color w:val="000000"/>
                <w:sz w:val="20"/>
                <w:szCs w:val="20"/>
              </w:rPr>
            </w:rPrChange>
          </w:rPr>
          <w:t>MonsoonIntensity</w:t>
        </w:r>
        <w:r w:rsidRPr="00E23765">
          <w:rPr>
            <w:rFonts w:ascii="Trebuchet MS" w:hAnsi="Trebuchet MS" w:cs="Arial"/>
            <w:color w:val="000000"/>
          </w:rPr>
          <w:t>, </w:t>
        </w:r>
        <w:r w:rsidRPr="00E23765">
          <w:rPr>
            <w:rFonts w:ascii="Trebuchet MS" w:hAnsi="Trebuchet MS" w:cs="Arial"/>
            <w:color w:val="000000"/>
            <w:rPrChange w:id="2601" w:author="ANANDHAKRISHNAN MADATHIL REMESH" w:date="2025-04-01T16:17:00Z" w16du:dateUtc="2025-04-01T15:17:00Z">
              <w:rPr>
                <w:rFonts w:ascii="Trebuchet MS" w:hAnsi="Trebuchet MS" w:cs="Courier New"/>
                <w:color w:val="000000"/>
                <w:sz w:val="20"/>
                <w:szCs w:val="20"/>
              </w:rPr>
            </w:rPrChange>
          </w:rPr>
          <w:t>ClimateChange</w:t>
        </w:r>
        <w:r w:rsidRPr="00E23765">
          <w:rPr>
            <w:rFonts w:ascii="Trebuchet MS" w:hAnsi="Trebuchet MS" w:cs="Arial"/>
            <w:color w:val="000000"/>
          </w:rPr>
          <w:t>, </w:t>
        </w:r>
        <w:r w:rsidRPr="00E23765">
          <w:rPr>
            <w:rFonts w:ascii="Trebuchet MS" w:hAnsi="Trebuchet MS" w:cs="Arial"/>
            <w:color w:val="000000"/>
            <w:rPrChange w:id="2602" w:author="ANANDHAKRISHNAN MADATHIL REMESH" w:date="2025-04-01T16:17:00Z" w16du:dateUtc="2025-04-01T15:17:00Z">
              <w:rPr>
                <w:rFonts w:ascii="Trebuchet MS" w:hAnsi="Trebuchet MS" w:cs="Courier New"/>
                <w:color w:val="000000"/>
                <w:sz w:val="20"/>
                <w:szCs w:val="20"/>
              </w:rPr>
            </w:rPrChange>
          </w:rPr>
          <w:t>DeterioratingInfrastructure</w:t>
        </w:r>
        <w:r w:rsidRPr="00E23765">
          <w:rPr>
            <w:rFonts w:ascii="Trebuchet MS" w:hAnsi="Trebuchet MS" w:cs="Arial"/>
            <w:color w:val="000000"/>
          </w:rPr>
          <w:t>, </w:t>
        </w:r>
        <w:r w:rsidRPr="00E23765">
          <w:rPr>
            <w:rFonts w:ascii="Trebuchet MS" w:hAnsi="Trebuchet MS" w:cs="Arial"/>
            <w:color w:val="000000"/>
            <w:rPrChange w:id="2603" w:author="ANANDHAKRISHNAN MADATHIL REMESH" w:date="2025-04-01T16:17:00Z" w16du:dateUtc="2025-04-01T15:17:00Z">
              <w:rPr>
                <w:rFonts w:ascii="Trebuchet MS" w:hAnsi="Trebuchet MS" w:cs="Courier New"/>
                <w:color w:val="000000"/>
                <w:sz w:val="20"/>
                <w:szCs w:val="20"/>
              </w:rPr>
            </w:rPrChange>
          </w:rPr>
          <w:t>IneffectiveDisasterPreparedness</w:t>
        </w:r>
        <w:r w:rsidRPr="00E23765">
          <w:rPr>
            <w:rFonts w:ascii="Trebuchet MS" w:hAnsi="Trebuchet MS" w:cs="Arial"/>
            <w:color w:val="000000"/>
          </w:rPr>
          <w:t>,</w:t>
        </w:r>
      </w:ins>
      <w:ins w:id="2604" w:author="ANANDHAKRISHNAN MADATHIL REMESH" w:date="2025-04-01T16:19:00Z" w16du:dateUtc="2025-04-01T15:19:00Z">
        <w:r w:rsidR="00E23765">
          <w:rPr>
            <w:rFonts w:ascii="Trebuchet MS" w:hAnsi="Trebuchet MS" w:cs="Arial"/>
            <w:color w:val="000000"/>
          </w:rPr>
          <w:t> </w:t>
        </w:r>
      </w:ins>
      <w:ins w:id="2605" w:author="ANANDHAKRISHNAN MADATHIL REMESH" w:date="2025-03-27T00:02:00Z" w16du:dateUtc="2025-03-27T00:02:00Z">
        <w:r w:rsidRPr="00E23765">
          <w:rPr>
            <w:rFonts w:ascii="Trebuchet MS" w:hAnsi="Trebuchet MS" w:cs="Arial"/>
            <w:color w:val="000000"/>
          </w:rPr>
          <w:t>and </w:t>
        </w:r>
      </w:ins>
      <w:ins w:id="2606" w:author="ANANDHAKRISHNAN MADATHIL REMESH" w:date="2025-04-01T16:19:00Z" w16du:dateUtc="2025-04-01T15:19:00Z">
        <w:r w:rsidR="00E23765" w:rsidRPr="00E23765">
          <w:rPr>
            <w:rFonts w:ascii="Trebuchet MS" w:hAnsi="Trebuchet MS" w:cs="Arial"/>
            <w:color w:val="000000"/>
          </w:rPr>
          <w:t>Inadequate</w:t>
        </w:r>
        <w:r w:rsidR="00E23765">
          <w:rPr>
            <w:rFonts w:ascii="Trebuchet MS" w:hAnsi="Trebuchet MS" w:cs="Arial"/>
            <w:color w:val="000000"/>
          </w:rPr>
          <w:t xml:space="preserve"> distinct</w:t>
        </w:r>
      </w:ins>
      <w:ins w:id="2607" w:author="ANANDHAKRISHNAN MADATHIL REMESH" w:date="2025-03-27T00:02:00Z" w16du:dateUtc="2025-03-27T00:02:00Z">
        <w:r w:rsidRPr="00E23765">
          <w:rPr>
            <w:rFonts w:ascii="Trebuchet MS" w:hAnsi="Trebuchet MS" w:cs="Arial"/>
            <w:color w:val="000000"/>
          </w:rPr>
          <w:t xml:space="preserve"> patterns and strong associations with high flood probability scenarios. Conversely, features like </w:t>
        </w:r>
      </w:ins>
      <w:ins w:id="2608" w:author="ANANDHAKRISHNAN MADATHIL REMESH" w:date="2025-04-01T16:19:00Z" w16du:dateUtc="2025-04-01T15:19:00Z">
        <w:r w:rsidR="00E23765" w:rsidRPr="00E23765">
          <w:rPr>
            <w:rFonts w:ascii="Trebuchet MS" w:hAnsi="Trebuchet MS" w:cs="Arial"/>
            <w:color w:val="000000"/>
          </w:rPr>
          <w:t>Dams Quality</w:t>
        </w:r>
      </w:ins>
      <w:ins w:id="2609" w:author="ANANDHAKRISHNAN MADATHIL REMESH" w:date="2025-03-27T00:02:00Z" w16du:dateUtc="2025-03-27T00:02:00Z">
        <w:r w:rsidRPr="00E23765">
          <w:rPr>
            <w:rFonts w:ascii="Trebuchet MS" w:hAnsi="Trebuchet MS" w:cs="Arial"/>
            <w:color w:val="000000"/>
          </w:rPr>
          <w:t> displayed clear inverse relationships, indicating their role in flood mitigation.</w:t>
        </w:r>
      </w:ins>
    </w:p>
    <w:p w14:paraId="03BCE5D8" w14:textId="77777777" w:rsidR="00323CB0" w:rsidRPr="00323CB0" w:rsidRDefault="00323CB0" w:rsidP="005D711B">
      <w:pPr>
        <w:spacing w:before="100" w:beforeAutospacing="1" w:after="100" w:afterAutospacing="1" w:line="276" w:lineRule="auto"/>
        <w:rPr>
          <w:ins w:id="2610" w:author="ANANDHAKRISHNAN MADATHIL REMESH" w:date="2025-04-01T16:13:00Z" w16du:dateUtc="2025-04-01T15:13:00Z"/>
          <w:rFonts w:ascii="Arial" w:hAnsi="Arial" w:cs="Arial"/>
          <w:color w:val="000000"/>
          <w:rPrChange w:id="2611" w:author="ANANDHAKRISHNAN MADATHIL REMESH" w:date="2025-04-01T16:16:00Z" w16du:dateUtc="2025-04-01T15:16:00Z">
            <w:rPr>
              <w:ins w:id="2612" w:author="ANANDHAKRISHNAN MADATHIL REMESH" w:date="2025-04-01T16:13:00Z" w16du:dateUtc="2025-04-01T15:13:00Z"/>
              <w:rFonts w:ascii="Trebuchet MS" w:hAnsi="Trebuchet MS"/>
              <w:color w:val="000000"/>
            </w:rPr>
          </w:rPrChange>
        </w:rPr>
      </w:pPr>
    </w:p>
    <w:p w14:paraId="0CFC2F04" w14:textId="77777777" w:rsidR="00E23765" w:rsidRDefault="009354C8">
      <w:pPr>
        <w:keepNext/>
        <w:spacing w:line="276" w:lineRule="auto"/>
        <w:rPr>
          <w:ins w:id="2613" w:author="ANANDHAKRISHNAN MADATHIL REMESH" w:date="2025-04-01T16:20:00Z" w16du:dateUtc="2025-04-01T15:20:00Z"/>
        </w:rPr>
        <w:pPrChange w:id="2614" w:author="ANANDHAKRISHNAN MADATHIL REMESH" w:date="2025-04-01T16:20:00Z" w16du:dateUtc="2025-04-01T15:20:00Z">
          <w:pPr>
            <w:spacing w:line="276" w:lineRule="auto"/>
          </w:pPr>
        </w:pPrChange>
      </w:pPr>
      <w:ins w:id="2615" w:author="ANANDHAKRISHNAN MADATHIL REMESH" w:date="2025-03-27T00:02:00Z" w16du:dateUtc="2025-03-27T00:02:00Z">
        <w:r w:rsidRPr="00272B1A">
          <w:rPr>
            <w:rFonts w:ascii="Trebuchet MS" w:hAnsi="Trebuchet MS"/>
            <w:noProof/>
          </w:rPr>
          <w:lastRenderedPageBreak/>
          <w:drawing>
            <wp:inline distT="0" distB="0" distL="0" distR="0" wp14:anchorId="1DBECB5B" wp14:editId="3B8C3501">
              <wp:extent cx="5760085" cy="5760085"/>
              <wp:effectExtent l="0" t="0" r="5715" b="5715"/>
              <wp:docPr id="1825850083" name="Picture 1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0083" name="Picture 11"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ins>
    </w:p>
    <w:p w14:paraId="241F5878" w14:textId="53AE0366" w:rsidR="00323CB0" w:rsidRDefault="00E23765" w:rsidP="00E23765">
      <w:pPr>
        <w:pStyle w:val="Caption"/>
        <w:rPr>
          <w:ins w:id="2616" w:author="ANANDHAKRISHNAN MADATHIL REMESH" w:date="2025-04-01T16:20:00Z" w16du:dateUtc="2025-04-01T15:20:00Z"/>
          <w:rFonts w:ascii="Trebuchet MS" w:hAnsi="Trebuchet MS"/>
        </w:rPr>
      </w:pPr>
      <w:bookmarkStart w:id="2617" w:name="_Toc195466826"/>
      <w:ins w:id="2618" w:author="ANANDHAKRISHNAN MADATHIL REMESH" w:date="2025-04-01T16:20:00Z" w16du:dateUtc="2025-04-01T15:20:00Z">
        <w:r w:rsidRPr="00E23765">
          <w:rPr>
            <w:rFonts w:ascii="Trebuchet MS" w:hAnsi="Trebuchet MS"/>
            <w:rPrChange w:id="2619" w:author="ANANDHAKRISHNAN MADATHIL REMESH" w:date="2025-04-01T16:20:00Z" w16du:dateUtc="2025-04-01T15:20:00Z">
              <w:rPr/>
            </w:rPrChange>
          </w:rPr>
          <w:t xml:space="preserve">Figure </w:t>
        </w:r>
        <w:r w:rsidRPr="00E23765">
          <w:rPr>
            <w:rFonts w:ascii="Trebuchet MS" w:hAnsi="Trebuchet MS"/>
            <w:rPrChange w:id="2620" w:author="ANANDHAKRISHNAN MADATHIL REMESH" w:date="2025-04-01T16:20:00Z" w16du:dateUtc="2025-04-01T15:20:00Z">
              <w:rPr/>
            </w:rPrChange>
          </w:rPr>
          <w:fldChar w:fldCharType="begin"/>
        </w:r>
        <w:r w:rsidRPr="00E23765">
          <w:rPr>
            <w:rFonts w:ascii="Trebuchet MS" w:hAnsi="Trebuchet MS"/>
            <w:rPrChange w:id="2621" w:author="ANANDHAKRISHNAN MADATHIL REMESH" w:date="2025-04-01T16:20:00Z" w16du:dateUtc="2025-04-01T15:20:00Z">
              <w:rPr/>
            </w:rPrChange>
          </w:rPr>
          <w:instrText xml:space="preserve"> SEQ Figure \* ARABIC </w:instrText>
        </w:r>
      </w:ins>
      <w:r w:rsidRPr="00E23765">
        <w:rPr>
          <w:rFonts w:ascii="Trebuchet MS" w:hAnsi="Trebuchet MS"/>
          <w:rPrChange w:id="2622" w:author="ANANDHAKRISHNAN MADATHIL REMESH" w:date="2025-04-01T16:20:00Z" w16du:dateUtc="2025-04-01T15:20:00Z">
            <w:rPr/>
          </w:rPrChange>
        </w:rPr>
        <w:fldChar w:fldCharType="separate"/>
      </w:r>
      <w:ins w:id="2623" w:author="ANANDHAKRISHNAN MADATHIL REMESH" w:date="2025-04-13T20:05:00Z" w16du:dateUtc="2025-04-13T19:05:00Z">
        <w:r w:rsidR="009B2C7D">
          <w:rPr>
            <w:rFonts w:ascii="Trebuchet MS" w:hAnsi="Trebuchet MS"/>
            <w:noProof/>
          </w:rPr>
          <w:t>14</w:t>
        </w:r>
      </w:ins>
      <w:ins w:id="2624" w:author="ANANDHAKRISHNAN MADATHIL REMESH" w:date="2025-04-01T16:20:00Z" w16du:dateUtc="2025-04-01T15:20:00Z">
        <w:r w:rsidRPr="00E23765">
          <w:rPr>
            <w:rFonts w:ascii="Trebuchet MS" w:hAnsi="Trebuchet MS"/>
            <w:rPrChange w:id="2625" w:author="ANANDHAKRISHNAN MADATHIL REMESH" w:date="2025-04-01T16:20:00Z" w16du:dateUtc="2025-04-01T15:20:00Z">
              <w:rPr/>
            </w:rPrChange>
          </w:rPr>
          <w:fldChar w:fldCharType="end"/>
        </w:r>
        <w:r w:rsidRPr="00E23765">
          <w:rPr>
            <w:rFonts w:ascii="Trebuchet MS" w:hAnsi="Trebuchet MS"/>
            <w:rPrChange w:id="2626" w:author="ANANDHAKRISHNAN MADATHIL REMESH" w:date="2025-04-01T16:20:00Z" w16du:dateUtc="2025-04-01T15:20:00Z">
              <w:rPr/>
            </w:rPrChange>
          </w:rPr>
          <w:t xml:space="preserve"> Generating High and Low </w:t>
        </w:r>
        <w:r w:rsidRPr="00E23765">
          <w:rPr>
            <w:rFonts w:ascii="Trebuchet MS" w:hAnsi="Trebuchet MS"/>
          </w:rPr>
          <w:t>synthetic</w:t>
        </w:r>
        <w:r w:rsidRPr="00E23765">
          <w:rPr>
            <w:rFonts w:ascii="Trebuchet MS" w:hAnsi="Trebuchet MS"/>
            <w:rPrChange w:id="2627" w:author="ANANDHAKRISHNAN MADATHIL REMESH" w:date="2025-04-01T16:20:00Z" w16du:dateUtc="2025-04-01T15:20:00Z">
              <w:rPr/>
            </w:rPrChange>
          </w:rPr>
          <w:t xml:space="preserve"> Data</w:t>
        </w:r>
        <w:bookmarkEnd w:id="2617"/>
      </w:ins>
    </w:p>
    <w:p w14:paraId="558A0F42" w14:textId="77777777" w:rsidR="00E23765" w:rsidRPr="00E23765" w:rsidRDefault="00E23765">
      <w:pPr>
        <w:spacing w:line="360" w:lineRule="auto"/>
        <w:ind w:firstLine="567"/>
        <w:rPr>
          <w:ins w:id="2628" w:author="ANANDHAKRISHNAN MADATHIL REMESH" w:date="2025-04-01T16:14:00Z" w16du:dateUtc="2025-04-01T15:14:00Z"/>
          <w:rPrChange w:id="2629" w:author="ANANDHAKRISHNAN MADATHIL REMESH" w:date="2025-04-01T16:20:00Z" w16du:dateUtc="2025-04-01T15:20:00Z">
            <w:rPr>
              <w:ins w:id="2630" w:author="ANANDHAKRISHNAN MADATHIL REMESH" w:date="2025-04-01T16:14:00Z" w16du:dateUtc="2025-04-01T15:14:00Z"/>
              <w:rFonts w:ascii="Trebuchet MS" w:hAnsi="Trebuchet MS"/>
            </w:rPr>
          </w:rPrChange>
        </w:rPr>
        <w:pPrChange w:id="2631" w:author="ANANDHAKRISHNAN MADATHIL REMESH" w:date="2025-04-01T16:20:00Z" w16du:dateUtc="2025-04-01T15:20:00Z">
          <w:pPr>
            <w:spacing w:line="276" w:lineRule="auto"/>
          </w:pPr>
        </w:pPrChange>
      </w:pPr>
    </w:p>
    <w:p w14:paraId="50D3DE5D" w14:textId="77777777" w:rsidR="00E0139A" w:rsidRDefault="009354C8">
      <w:pPr>
        <w:keepNext/>
        <w:spacing w:line="276" w:lineRule="auto"/>
        <w:rPr>
          <w:ins w:id="2632" w:author="ANANDHAKRISHNAN MADATHIL REMESH" w:date="2025-04-01T16:32:00Z" w16du:dateUtc="2025-04-01T15:32:00Z"/>
        </w:rPr>
        <w:pPrChange w:id="2633" w:author="ANANDHAKRISHNAN MADATHIL REMESH" w:date="2025-04-01T16:32:00Z" w16du:dateUtc="2025-04-01T15:32:00Z">
          <w:pPr>
            <w:spacing w:line="276" w:lineRule="auto"/>
          </w:pPr>
        </w:pPrChange>
      </w:pPr>
      <w:ins w:id="2634" w:author="ANANDHAKRISHNAN MADATHIL REMESH" w:date="2025-03-27T00:02:00Z" w16du:dateUtc="2025-03-27T00:02:00Z">
        <w:r w:rsidRPr="00272B1A">
          <w:rPr>
            <w:rFonts w:ascii="Trebuchet MS" w:hAnsi="Trebuchet MS"/>
            <w:noProof/>
          </w:rPr>
          <w:drawing>
            <wp:inline distT="0" distB="0" distL="0" distR="0" wp14:anchorId="0CDA4421" wp14:editId="2C745485">
              <wp:extent cx="5760085" cy="898525"/>
              <wp:effectExtent l="0" t="0" r="5715" b="3175"/>
              <wp:docPr id="1322797228" name="Picture 12"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7228" name="Picture 12" descr="A computer screen shot of a computer co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898525"/>
                      </a:xfrm>
                      <a:prstGeom prst="rect">
                        <a:avLst/>
                      </a:prstGeom>
                    </pic:spPr>
                  </pic:pic>
                </a:graphicData>
              </a:graphic>
            </wp:inline>
          </w:drawing>
        </w:r>
      </w:ins>
    </w:p>
    <w:p w14:paraId="64579070" w14:textId="70A81A37" w:rsidR="009354C8" w:rsidRDefault="00E0139A" w:rsidP="00E0139A">
      <w:pPr>
        <w:pStyle w:val="Caption"/>
        <w:rPr>
          <w:ins w:id="2635" w:author="ANANDHAKRISHNAN MADATHIL REMESH" w:date="2025-04-11T16:20:00Z" w16du:dateUtc="2025-04-11T15:20:00Z"/>
          <w:rFonts w:ascii="Arial" w:hAnsi="Arial" w:cs="Arial"/>
        </w:rPr>
      </w:pPr>
      <w:bookmarkStart w:id="2636" w:name="_Toc195466827"/>
      <w:ins w:id="2637" w:author="ANANDHAKRISHNAN MADATHIL REMESH" w:date="2025-04-01T16:32:00Z" w16du:dateUtc="2025-04-01T15:32:00Z">
        <w:r w:rsidRPr="00E0139A">
          <w:rPr>
            <w:rFonts w:ascii="Arial" w:hAnsi="Arial" w:cs="Arial"/>
            <w:rPrChange w:id="2638" w:author="ANANDHAKRISHNAN MADATHIL REMESH" w:date="2025-04-01T16:32:00Z" w16du:dateUtc="2025-04-01T15:32:00Z">
              <w:rPr/>
            </w:rPrChange>
          </w:rPr>
          <w:t xml:space="preserve">Figure </w:t>
        </w:r>
        <w:r w:rsidRPr="00E0139A">
          <w:rPr>
            <w:rFonts w:ascii="Arial" w:hAnsi="Arial" w:cs="Arial"/>
            <w:rPrChange w:id="2639" w:author="ANANDHAKRISHNAN MADATHIL REMESH" w:date="2025-04-01T16:32:00Z" w16du:dateUtc="2025-04-01T15:32:00Z">
              <w:rPr/>
            </w:rPrChange>
          </w:rPr>
          <w:fldChar w:fldCharType="begin"/>
        </w:r>
        <w:r w:rsidRPr="00E0139A">
          <w:rPr>
            <w:rFonts w:ascii="Arial" w:hAnsi="Arial" w:cs="Arial"/>
            <w:rPrChange w:id="2640" w:author="ANANDHAKRISHNAN MADATHIL REMESH" w:date="2025-04-01T16:32:00Z" w16du:dateUtc="2025-04-01T15:32:00Z">
              <w:rPr/>
            </w:rPrChange>
          </w:rPr>
          <w:instrText xml:space="preserve"> SEQ Figure \* ARABIC </w:instrText>
        </w:r>
      </w:ins>
      <w:r w:rsidRPr="00E0139A">
        <w:rPr>
          <w:rFonts w:ascii="Arial" w:hAnsi="Arial" w:cs="Arial"/>
          <w:rPrChange w:id="2641" w:author="ANANDHAKRISHNAN MADATHIL REMESH" w:date="2025-04-01T16:32:00Z" w16du:dateUtc="2025-04-01T15:32:00Z">
            <w:rPr/>
          </w:rPrChange>
        </w:rPr>
        <w:fldChar w:fldCharType="separate"/>
      </w:r>
      <w:ins w:id="2642" w:author="ANANDHAKRISHNAN MADATHIL REMESH" w:date="2025-04-13T20:05:00Z" w16du:dateUtc="2025-04-13T19:05:00Z">
        <w:r w:rsidR="009B2C7D">
          <w:rPr>
            <w:rFonts w:ascii="Arial" w:hAnsi="Arial" w:cs="Arial"/>
            <w:noProof/>
          </w:rPr>
          <w:t>15</w:t>
        </w:r>
      </w:ins>
      <w:ins w:id="2643" w:author="ANANDHAKRISHNAN MADATHIL REMESH" w:date="2025-04-01T16:32:00Z" w16du:dateUtc="2025-04-01T15:32:00Z">
        <w:r w:rsidRPr="00E0139A">
          <w:rPr>
            <w:rFonts w:ascii="Arial" w:hAnsi="Arial" w:cs="Arial"/>
            <w:rPrChange w:id="2644" w:author="ANANDHAKRISHNAN MADATHIL REMESH" w:date="2025-04-01T16:32:00Z" w16du:dateUtc="2025-04-01T15:32:00Z">
              <w:rPr/>
            </w:rPrChange>
          </w:rPr>
          <w:fldChar w:fldCharType="end"/>
        </w:r>
        <w:r w:rsidRPr="00E0139A">
          <w:rPr>
            <w:rFonts w:ascii="Arial" w:hAnsi="Arial" w:cs="Arial"/>
            <w:rPrChange w:id="2645" w:author="ANANDHAKRISHNAN MADATHIL REMESH" w:date="2025-04-01T16:32:00Z" w16du:dateUtc="2025-04-01T15:32:00Z">
              <w:rPr/>
            </w:rPrChange>
          </w:rPr>
          <w:t xml:space="preserve"> Combining the data</w:t>
        </w:r>
      </w:ins>
      <w:bookmarkEnd w:id="2636"/>
    </w:p>
    <w:p w14:paraId="7F5D9933" w14:textId="77777777" w:rsidR="00B66352" w:rsidRDefault="00B66352" w:rsidP="00B66352">
      <w:pPr>
        <w:rPr>
          <w:ins w:id="2646" w:author="ANANDHAKRISHNAN MADATHIL REMESH" w:date="2025-04-11T16:20:00Z" w16du:dateUtc="2025-04-11T15:20:00Z"/>
        </w:rPr>
      </w:pPr>
    </w:p>
    <w:p w14:paraId="3F2086A4" w14:textId="77777777" w:rsidR="00B66352" w:rsidRDefault="00B66352" w:rsidP="00B66352">
      <w:pPr>
        <w:rPr>
          <w:ins w:id="2647" w:author="ANANDHAKRISHNAN MADATHIL REMESH" w:date="2025-04-11T16:20:00Z" w16du:dateUtc="2025-04-11T15:20:00Z"/>
        </w:rPr>
      </w:pPr>
    </w:p>
    <w:p w14:paraId="7F3A66B0" w14:textId="77777777" w:rsidR="00B66352" w:rsidRDefault="00B66352">
      <w:pPr>
        <w:keepNext/>
        <w:rPr>
          <w:ins w:id="2648" w:author="ANANDHAKRISHNAN MADATHIL REMESH" w:date="2025-04-11T16:22:00Z" w16du:dateUtc="2025-04-11T15:22:00Z"/>
        </w:rPr>
        <w:pPrChange w:id="2649" w:author="ANANDHAKRISHNAN MADATHIL REMESH" w:date="2025-04-11T16:22:00Z" w16du:dateUtc="2025-04-11T15:22:00Z">
          <w:pPr/>
        </w:pPrChange>
      </w:pPr>
      <w:ins w:id="2650" w:author="ANANDHAKRISHNAN MADATHIL REMESH" w:date="2025-04-11T16:20:00Z" w16du:dateUtc="2025-04-11T15:20:00Z">
        <w:r>
          <w:rPr>
            <w:noProof/>
          </w:rPr>
          <w:drawing>
            <wp:inline distT="0" distB="0" distL="0" distR="0" wp14:anchorId="2FBC5F69" wp14:editId="6DCB76E6">
              <wp:extent cx="4622800" cy="920794"/>
              <wp:effectExtent l="0" t="0" r="0" b="6350"/>
              <wp:docPr id="730005073" name="Picture 1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5073" name="Picture 11" descr="A white background with black text&#10;&#10;AI-generated content may be incorrect."/>
                      <pic:cNvPicPr/>
                    </pic:nvPicPr>
                    <pic:blipFill rotWithShape="1">
                      <a:blip r:embed="rId32">
                        <a:extLst>
                          <a:ext uri="{28A0092B-C50C-407E-A947-70E740481C1C}">
                            <a14:useLocalDpi xmlns:a14="http://schemas.microsoft.com/office/drawing/2010/main" val="0"/>
                          </a:ext>
                        </a:extLst>
                      </a:blip>
                      <a:srcRect t="1" b="4601"/>
                      <a:stretch/>
                    </pic:blipFill>
                    <pic:spPr bwMode="auto">
                      <a:xfrm>
                        <a:off x="0" y="0"/>
                        <a:ext cx="4622800" cy="920794"/>
                      </a:xfrm>
                      <a:prstGeom prst="rect">
                        <a:avLst/>
                      </a:prstGeom>
                      <a:ln>
                        <a:noFill/>
                      </a:ln>
                      <a:extLst>
                        <a:ext uri="{53640926-AAD7-44D8-BBD7-CCE9431645EC}">
                          <a14:shadowObscured xmlns:a14="http://schemas.microsoft.com/office/drawing/2010/main"/>
                        </a:ext>
                      </a:extLst>
                    </pic:spPr>
                  </pic:pic>
                </a:graphicData>
              </a:graphic>
            </wp:inline>
          </w:drawing>
        </w:r>
      </w:ins>
    </w:p>
    <w:p w14:paraId="1426C05D" w14:textId="5B5FCED7" w:rsidR="00B66352" w:rsidRPr="00B66352" w:rsidRDefault="00B66352" w:rsidP="00B66352">
      <w:pPr>
        <w:pStyle w:val="Caption"/>
        <w:rPr>
          <w:ins w:id="2651" w:author="ANANDHAKRISHNAN MADATHIL REMESH" w:date="2025-04-01T16:32:00Z" w16du:dateUtc="2025-04-01T15:32:00Z"/>
          <w:rFonts w:ascii="Trebuchet MS" w:hAnsi="Trebuchet MS"/>
          <w:rPrChange w:id="2652" w:author="ANANDHAKRISHNAN MADATHIL REMESH" w:date="2025-04-11T16:22:00Z" w16du:dateUtc="2025-04-11T15:22:00Z">
            <w:rPr>
              <w:ins w:id="2653" w:author="ANANDHAKRISHNAN MADATHIL REMESH" w:date="2025-04-01T16:32:00Z" w16du:dateUtc="2025-04-01T15:32:00Z"/>
              <w:rFonts w:ascii="Arial" w:hAnsi="Arial" w:cs="Arial"/>
            </w:rPr>
          </w:rPrChange>
        </w:rPr>
      </w:pPr>
      <w:bookmarkStart w:id="2654" w:name="_Toc195466828"/>
      <w:ins w:id="2655" w:author="ANANDHAKRISHNAN MADATHIL REMESH" w:date="2025-04-11T16:22:00Z" w16du:dateUtc="2025-04-11T15:22:00Z">
        <w:r w:rsidRPr="00B66352">
          <w:rPr>
            <w:rFonts w:ascii="Trebuchet MS" w:hAnsi="Trebuchet MS"/>
            <w:rPrChange w:id="2656" w:author="ANANDHAKRISHNAN MADATHIL REMESH" w:date="2025-04-11T16:22:00Z" w16du:dateUtc="2025-04-11T15:22:00Z">
              <w:rPr/>
            </w:rPrChange>
          </w:rPr>
          <w:t xml:space="preserve">Figure </w:t>
        </w:r>
        <w:r w:rsidRPr="00B66352">
          <w:rPr>
            <w:rFonts w:ascii="Trebuchet MS" w:hAnsi="Trebuchet MS"/>
            <w:rPrChange w:id="2657" w:author="ANANDHAKRISHNAN MADATHIL REMESH" w:date="2025-04-11T16:22:00Z" w16du:dateUtc="2025-04-11T15:22:00Z">
              <w:rPr/>
            </w:rPrChange>
          </w:rPr>
          <w:fldChar w:fldCharType="begin"/>
        </w:r>
        <w:r w:rsidRPr="00B66352">
          <w:rPr>
            <w:rFonts w:ascii="Trebuchet MS" w:hAnsi="Trebuchet MS"/>
            <w:rPrChange w:id="2658" w:author="ANANDHAKRISHNAN MADATHIL REMESH" w:date="2025-04-11T16:22:00Z" w16du:dateUtc="2025-04-11T15:22:00Z">
              <w:rPr/>
            </w:rPrChange>
          </w:rPr>
          <w:instrText xml:space="preserve"> SEQ Figure \* ARABIC </w:instrText>
        </w:r>
      </w:ins>
      <w:r w:rsidRPr="00B66352">
        <w:rPr>
          <w:rFonts w:ascii="Trebuchet MS" w:hAnsi="Trebuchet MS"/>
          <w:rPrChange w:id="2659" w:author="ANANDHAKRISHNAN MADATHIL REMESH" w:date="2025-04-11T16:22:00Z" w16du:dateUtc="2025-04-11T15:22:00Z">
            <w:rPr/>
          </w:rPrChange>
        </w:rPr>
        <w:fldChar w:fldCharType="separate"/>
      </w:r>
      <w:ins w:id="2660" w:author="ANANDHAKRISHNAN MADATHIL REMESH" w:date="2025-04-13T20:05:00Z" w16du:dateUtc="2025-04-13T19:05:00Z">
        <w:r w:rsidR="009B2C7D">
          <w:rPr>
            <w:rFonts w:ascii="Trebuchet MS" w:hAnsi="Trebuchet MS"/>
            <w:noProof/>
          </w:rPr>
          <w:t>16</w:t>
        </w:r>
      </w:ins>
      <w:ins w:id="2661" w:author="ANANDHAKRISHNAN MADATHIL REMESH" w:date="2025-04-11T16:22:00Z" w16du:dateUtc="2025-04-11T15:22:00Z">
        <w:r w:rsidRPr="00B66352">
          <w:rPr>
            <w:rFonts w:ascii="Trebuchet MS" w:hAnsi="Trebuchet MS"/>
            <w:rPrChange w:id="2662" w:author="ANANDHAKRISHNAN MADATHIL REMESH" w:date="2025-04-11T16:22:00Z" w16du:dateUtc="2025-04-11T15:22:00Z">
              <w:rPr/>
            </w:rPrChange>
          </w:rPr>
          <w:fldChar w:fldCharType="end"/>
        </w:r>
        <w:r w:rsidRPr="00B66352">
          <w:rPr>
            <w:rFonts w:ascii="Trebuchet MS" w:hAnsi="Trebuchet MS"/>
            <w:rPrChange w:id="2663" w:author="ANANDHAKRISHNAN MADATHIL REMESH" w:date="2025-04-11T16:22:00Z" w16du:dateUtc="2025-04-11T15:22:00Z">
              <w:rPr/>
            </w:rPrChange>
          </w:rPr>
          <w:t xml:space="preserve"> View of cases added</w:t>
        </w:r>
      </w:ins>
      <w:bookmarkEnd w:id="2654"/>
    </w:p>
    <w:p w14:paraId="6AA65AFE" w14:textId="77777777" w:rsidR="00E0139A" w:rsidRPr="00E0139A" w:rsidRDefault="00E0139A">
      <w:pPr>
        <w:spacing w:line="360" w:lineRule="auto"/>
        <w:ind w:firstLine="567"/>
        <w:rPr>
          <w:ins w:id="2664" w:author="ANANDHAKRISHNAN MADATHIL REMESH" w:date="2025-03-27T00:02:00Z" w16du:dateUtc="2025-03-27T00:02:00Z"/>
          <w:rPrChange w:id="2665" w:author="ANANDHAKRISHNAN MADATHIL REMESH" w:date="2025-04-01T16:32:00Z" w16du:dateUtc="2025-04-01T15:32:00Z">
            <w:rPr>
              <w:ins w:id="2666" w:author="ANANDHAKRISHNAN MADATHIL REMESH" w:date="2025-03-27T00:02:00Z" w16du:dateUtc="2025-03-27T00:02:00Z"/>
              <w:rFonts w:ascii="Trebuchet MS" w:hAnsi="Trebuchet MS"/>
            </w:rPr>
          </w:rPrChange>
        </w:rPr>
        <w:pPrChange w:id="2667" w:author="ANANDHAKRISHNAN MADATHIL REMESH" w:date="2025-04-01T16:32:00Z" w16du:dateUtc="2025-04-01T15:32:00Z">
          <w:pPr>
            <w:spacing w:line="276" w:lineRule="auto"/>
          </w:pPr>
        </w:pPrChange>
      </w:pPr>
    </w:p>
    <w:p w14:paraId="0E4D13DF" w14:textId="2252DE9D" w:rsidR="009354C8" w:rsidRPr="00272B1A" w:rsidRDefault="009354C8">
      <w:pPr>
        <w:pStyle w:val="Heading4"/>
        <w:rPr>
          <w:ins w:id="2668" w:author="ANANDHAKRISHNAN MADATHIL REMESH" w:date="2025-03-27T00:02:00Z" w16du:dateUtc="2025-03-27T00:02:00Z"/>
          <w:bCs w:val="0"/>
          <w:rPrChange w:id="2669" w:author="ANANDHAKRISHNAN MADATHIL REMESH" w:date="2025-03-27T01:05:00Z" w16du:dateUtc="2025-03-27T01:05:00Z">
            <w:rPr>
              <w:ins w:id="2670" w:author="ANANDHAKRISHNAN MADATHIL REMESH" w:date="2025-03-27T00:02:00Z" w16du:dateUtc="2025-03-27T00:02:00Z"/>
              <w:sz w:val="27"/>
            </w:rPr>
          </w:rPrChange>
        </w:rPr>
        <w:pPrChange w:id="2671" w:author="ANANDHAKRISHNAN MADATHIL REMESH" w:date="2025-03-27T01:00:00Z" w16du:dateUtc="2025-03-27T01:00:00Z">
          <w:pPr>
            <w:pStyle w:val="Heading3"/>
            <w:spacing w:line="276" w:lineRule="auto"/>
          </w:pPr>
        </w:pPrChange>
      </w:pPr>
      <w:bookmarkStart w:id="2672" w:name="_Toc193916144"/>
      <w:bookmarkStart w:id="2673" w:name="_Toc193925020"/>
      <w:ins w:id="2674" w:author="ANANDHAKRISHNAN MADATHIL REMESH" w:date="2025-03-27T00:02:00Z" w16du:dateUtc="2025-03-27T00:02:00Z">
        <w:r w:rsidRPr="00272B1A">
          <w:rPr>
            <w:bCs w:val="0"/>
            <w:iCs w:val="0"/>
          </w:rPr>
          <w:t>Key Observations Behind Feature Selection</w:t>
        </w:r>
        <w:bookmarkEnd w:id="2672"/>
        <w:bookmarkEnd w:id="2673"/>
      </w:ins>
    </w:p>
    <w:p w14:paraId="3E001D2A" w14:textId="64286D9F" w:rsidR="009354C8" w:rsidRPr="00272B1A" w:rsidRDefault="00E0139A" w:rsidP="009354C8">
      <w:pPr>
        <w:pStyle w:val="NormalWeb"/>
        <w:numPr>
          <w:ilvl w:val="0"/>
          <w:numId w:val="30"/>
        </w:numPr>
        <w:spacing w:line="276" w:lineRule="auto"/>
        <w:rPr>
          <w:ins w:id="2675" w:author="ANANDHAKRISHNAN MADATHIL REMESH" w:date="2025-03-27T00:02:00Z" w16du:dateUtc="2025-03-27T00:02:00Z"/>
          <w:rFonts w:ascii="Trebuchet MS" w:hAnsi="Trebuchet MS"/>
          <w:color w:val="000000"/>
        </w:rPr>
      </w:pPr>
      <w:ins w:id="2676" w:author="ANANDHAKRISHNAN MADATHIL REMESH" w:date="2025-04-01T16:32:00Z" w16du:dateUtc="2025-04-01T15:32:00Z">
        <w:r w:rsidRPr="00272B1A">
          <w:rPr>
            <w:rStyle w:val="Strong"/>
            <w:rFonts w:ascii="Trebuchet MS" w:hAnsi="Trebuchet MS"/>
            <w:b w:val="0"/>
            <w:bCs w:val="0"/>
            <w:color w:val="000000"/>
          </w:rPr>
          <w:t>Monsoon Intensity</w:t>
        </w:r>
      </w:ins>
      <w:ins w:id="2677" w:author="ANANDHAKRISHNAN MADATHIL REMESH" w:date="2025-03-27T00:02:00Z" w16du:dateUtc="2025-03-27T00:02:00Z">
        <w:r w:rsidR="009354C8" w:rsidRPr="00272B1A">
          <w:rPr>
            <w:rStyle w:val="Strong"/>
            <w:rFonts w:ascii="Trebuchet MS" w:hAnsi="Trebuchet MS"/>
            <w:b w:val="0"/>
            <w:bCs w:val="0"/>
            <w:color w:val="000000"/>
          </w:rPr>
          <w:t xml:space="preserve"> and </w:t>
        </w:r>
      </w:ins>
      <w:ins w:id="2678" w:author="ANANDHAKRISHNAN MADATHIL REMESH" w:date="2025-04-01T16:32:00Z" w16du:dateUtc="2025-04-01T15:32:00Z">
        <w:r w:rsidRPr="00272B1A">
          <w:rPr>
            <w:rStyle w:val="Strong"/>
            <w:rFonts w:ascii="Trebuchet MS" w:hAnsi="Trebuchet MS"/>
            <w:b w:val="0"/>
            <w:bCs w:val="0"/>
            <w:color w:val="000000"/>
          </w:rPr>
          <w:t>Climate Change</w:t>
        </w:r>
      </w:ins>
      <w:ins w:id="2679" w:author="ANANDHAKRISHNAN MADATHIL REMESH" w:date="2025-03-27T00:02:00Z" w16du:dateUtc="2025-03-27T00:02:00Z">
        <w:r w:rsidR="009354C8" w:rsidRPr="00272B1A">
          <w:rPr>
            <w:rStyle w:val="Strong"/>
            <w:rFonts w:ascii="Trebuchet MS" w:hAnsi="Trebuchet MS"/>
            <w:b w:val="0"/>
            <w:bCs w:val="0"/>
            <w:color w:val="000000"/>
          </w:rPr>
          <w:t>:</w:t>
        </w:r>
        <w:r w:rsidR="009354C8" w:rsidRPr="00272B1A">
          <w:rPr>
            <w:rStyle w:val="apple-converted-space"/>
            <w:rFonts w:ascii="Trebuchet MS" w:hAnsi="Trebuchet MS"/>
            <w:color w:val="000000"/>
          </w:rPr>
          <w:t> </w:t>
        </w:r>
        <w:r w:rsidR="009354C8" w:rsidRPr="00272B1A">
          <w:rPr>
            <w:rFonts w:ascii="Trebuchet MS" w:hAnsi="Trebuchet MS"/>
            <w:color w:val="000000"/>
          </w:rPr>
          <w:t>Graphs indicated consistently high values correlated with increased flood probabilities, aligning with known environmental impacts.</w:t>
        </w:r>
      </w:ins>
    </w:p>
    <w:p w14:paraId="256BB538" w14:textId="2F234BA0" w:rsidR="009354C8" w:rsidRPr="00272B1A" w:rsidRDefault="009354C8" w:rsidP="009354C8">
      <w:pPr>
        <w:pStyle w:val="NormalWeb"/>
        <w:numPr>
          <w:ilvl w:val="0"/>
          <w:numId w:val="30"/>
        </w:numPr>
        <w:spacing w:line="276" w:lineRule="auto"/>
        <w:rPr>
          <w:ins w:id="2680" w:author="ANANDHAKRISHNAN MADATHIL REMESH" w:date="2025-03-27T00:02:00Z" w16du:dateUtc="2025-03-27T00:02:00Z"/>
          <w:rFonts w:ascii="Trebuchet MS" w:hAnsi="Trebuchet MS"/>
          <w:color w:val="000000"/>
        </w:rPr>
      </w:pPr>
      <w:ins w:id="2681" w:author="ANANDHAKRISHNAN MADATHIL REMESH" w:date="2025-03-27T00:02:00Z" w16du:dateUtc="2025-03-27T00:02:00Z">
        <w:r w:rsidRPr="00272B1A">
          <w:rPr>
            <w:rStyle w:val="Strong"/>
            <w:rFonts w:ascii="Trebuchet MS" w:hAnsi="Trebuchet MS"/>
            <w:b w:val="0"/>
            <w:bCs w:val="0"/>
            <w:color w:val="000000"/>
          </w:rPr>
          <w:t xml:space="preserve">Landslides and </w:t>
        </w:r>
      </w:ins>
      <w:ins w:id="2682" w:author="ANANDHAKRISHNAN MADATHIL REMESH" w:date="2025-04-01T16:32:00Z" w16du:dateUtc="2025-04-01T15:32:00Z">
        <w:r w:rsidR="00E0139A" w:rsidRPr="00272B1A">
          <w:rPr>
            <w:rStyle w:val="Strong"/>
            <w:rFonts w:ascii="Trebuchet MS" w:hAnsi="Trebuchet MS"/>
            <w:b w:val="0"/>
            <w:bCs w:val="0"/>
            <w:color w:val="000000"/>
          </w:rPr>
          <w:t>Coastal Vulnerability</w:t>
        </w:r>
      </w:ins>
      <w:ins w:id="2683" w:author="ANANDHAKRISHNAN MADATHIL REMESH" w:date="2025-03-27T00:02:00Z" w16du:dateUtc="2025-03-27T00:02:00Z">
        <w:r w:rsidRPr="00272B1A">
          <w:rPr>
            <w:rStyle w:val="Strong"/>
            <w:rFonts w:ascii="Trebuchet MS" w:hAnsi="Trebuchet MS"/>
            <w:b w:val="0"/>
            <w:bCs w:val="0"/>
            <w:color w:val="000000"/>
          </w:rPr>
          <w:t>:</w:t>
        </w:r>
        <w:r w:rsidRPr="00272B1A">
          <w:rPr>
            <w:rStyle w:val="apple-converted-space"/>
            <w:rFonts w:ascii="Trebuchet MS" w:hAnsi="Trebuchet MS"/>
            <w:color w:val="000000"/>
          </w:rPr>
          <w:t> </w:t>
        </w:r>
        <w:r w:rsidRPr="00272B1A">
          <w:rPr>
            <w:rFonts w:ascii="Trebuchet MS" w:hAnsi="Trebuchet MS"/>
            <w:color w:val="000000"/>
          </w:rPr>
          <w:t>Distribution graphs showed these geographical vulnerabilities as significantly affecting flood risks.</w:t>
        </w:r>
      </w:ins>
    </w:p>
    <w:p w14:paraId="3013DA78" w14:textId="09CF14B4" w:rsidR="009354C8" w:rsidRPr="00272B1A" w:rsidRDefault="00E0139A" w:rsidP="009354C8">
      <w:pPr>
        <w:pStyle w:val="NormalWeb"/>
        <w:numPr>
          <w:ilvl w:val="0"/>
          <w:numId w:val="30"/>
        </w:numPr>
        <w:spacing w:line="276" w:lineRule="auto"/>
        <w:rPr>
          <w:ins w:id="2684" w:author="ANANDHAKRISHNAN MADATHIL REMESH" w:date="2025-03-27T00:02:00Z" w16du:dateUtc="2025-03-27T00:02:00Z"/>
          <w:rFonts w:ascii="Trebuchet MS" w:hAnsi="Trebuchet MS"/>
          <w:color w:val="000000"/>
        </w:rPr>
      </w:pPr>
      <w:ins w:id="2685" w:author="ANANDHAKRISHNAN MADATHIL REMESH" w:date="2025-04-01T16:32:00Z" w16du:dateUtc="2025-04-01T15:32:00Z">
        <w:r w:rsidRPr="00272B1A">
          <w:rPr>
            <w:rStyle w:val="Strong"/>
            <w:rFonts w:ascii="Trebuchet MS" w:hAnsi="Trebuchet MS"/>
            <w:b w:val="0"/>
            <w:bCs w:val="0"/>
            <w:color w:val="000000"/>
          </w:rPr>
          <w:t>Dams Quality</w:t>
        </w:r>
      </w:ins>
      <w:ins w:id="2686" w:author="ANANDHAKRISHNAN MADATHIL REMESH" w:date="2025-03-27T00:02:00Z" w16du:dateUtc="2025-03-27T00:02:00Z">
        <w:r w:rsidR="009354C8" w:rsidRPr="00272B1A">
          <w:rPr>
            <w:rStyle w:val="Strong"/>
            <w:rFonts w:ascii="Trebuchet MS" w:hAnsi="Trebuchet MS"/>
            <w:b w:val="0"/>
            <w:bCs w:val="0"/>
            <w:color w:val="000000"/>
          </w:rPr>
          <w:t xml:space="preserve"> and Deteriorating</w:t>
        </w:r>
      </w:ins>
      <w:ins w:id="2687" w:author="ANANDHAKRISHNAN MADATHIL REMESH" w:date="2025-04-01T16:33:00Z" w16du:dateUtc="2025-04-01T15:33:00Z">
        <w:r>
          <w:rPr>
            <w:rStyle w:val="Strong"/>
            <w:rFonts w:ascii="Trebuchet MS" w:hAnsi="Trebuchet MS"/>
            <w:b w:val="0"/>
            <w:bCs w:val="0"/>
            <w:color w:val="000000"/>
          </w:rPr>
          <w:t xml:space="preserve"> </w:t>
        </w:r>
      </w:ins>
      <w:ins w:id="2688" w:author="ANANDHAKRISHNAN MADATHIL REMESH" w:date="2025-03-27T00:02:00Z" w16du:dateUtc="2025-03-27T00:02:00Z">
        <w:r w:rsidR="009354C8" w:rsidRPr="00272B1A">
          <w:rPr>
            <w:rStyle w:val="Strong"/>
            <w:rFonts w:ascii="Trebuchet MS" w:hAnsi="Trebuchet MS"/>
            <w:b w:val="0"/>
            <w:bCs w:val="0"/>
            <w:color w:val="000000"/>
          </w:rPr>
          <w:t>Infrastructure:</w:t>
        </w:r>
        <w:r w:rsidR="009354C8" w:rsidRPr="00272B1A">
          <w:rPr>
            <w:rStyle w:val="apple-converted-space"/>
            <w:rFonts w:ascii="Trebuchet MS" w:hAnsi="Trebuchet MS"/>
            <w:color w:val="000000"/>
          </w:rPr>
          <w:t> </w:t>
        </w:r>
        <w:r w:rsidR="009354C8" w:rsidRPr="00272B1A">
          <w:rPr>
            <w:rFonts w:ascii="Trebuchet MS" w:hAnsi="Trebuchet MS"/>
            <w:color w:val="000000"/>
          </w:rPr>
          <w:t>Feature importance analysis revealed these infrastructure factors critically impact flood outcomes.</w:t>
        </w:r>
      </w:ins>
    </w:p>
    <w:p w14:paraId="04B0FF1F" w14:textId="77777777" w:rsidR="009354C8" w:rsidRDefault="009354C8" w:rsidP="009354C8">
      <w:pPr>
        <w:pStyle w:val="NormalWeb"/>
        <w:numPr>
          <w:ilvl w:val="0"/>
          <w:numId w:val="30"/>
        </w:numPr>
        <w:spacing w:line="276" w:lineRule="auto"/>
        <w:rPr>
          <w:ins w:id="2689" w:author="ANANDHAKRISHNAN MADATHIL REMESH" w:date="2025-04-01T16:34:00Z" w16du:dateUtc="2025-04-01T15:34:00Z"/>
          <w:rFonts w:ascii="Trebuchet MS" w:hAnsi="Trebuchet MS"/>
          <w:color w:val="000000"/>
        </w:rPr>
      </w:pPr>
      <w:ins w:id="2690" w:author="ANANDHAKRISHNAN MADATHIL REMESH" w:date="2025-03-27T00:02:00Z" w16du:dateUtc="2025-03-27T00:02:00Z">
        <w:r w:rsidRPr="00272B1A">
          <w:rPr>
            <w:rStyle w:val="Strong"/>
            <w:rFonts w:ascii="Trebuchet MS" w:hAnsi="Trebuchet MS"/>
            <w:b w:val="0"/>
            <w:bCs w:val="0"/>
            <w:color w:val="000000"/>
          </w:rPr>
          <w:t>Urbanization and Encroachments:</w:t>
        </w:r>
        <w:r w:rsidRPr="00272B1A">
          <w:rPr>
            <w:rStyle w:val="apple-converted-space"/>
            <w:rFonts w:ascii="Trebuchet MS" w:hAnsi="Trebuchet MS"/>
            <w:color w:val="000000"/>
          </w:rPr>
          <w:t> </w:t>
        </w:r>
        <w:r w:rsidRPr="00272B1A">
          <w:rPr>
            <w:rFonts w:ascii="Trebuchet MS" w:hAnsi="Trebuchet MS"/>
            <w:color w:val="000000"/>
          </w:rPr>
          <w:t>Graphical analysis highlighted urban growth and settlements as increasing flood risks by obstructing natural water pathways.</w:t>
        </w:r>
      </w:ins>
    </w:p>
    <w:p w14:paraId="4482901C" w14:textId="77777777" w:rsidR="00E0139A" w:rsidRDefault="00E0139A" w:rsidP="00E0139A">
      <w:pPr>
        <w:pStyle w:val="NormalWeb"/>
        <w:numPr>
          <w:ilvl w:val="0"/>
          <w:numId w:val="30"/>
        </w:numPr>
        <w:spacing w:line="276" w:lineRule="auto"/>
        <w:rPr>
          <w:ins w:id="2691" w:author="ANANDHAKRISHNAN MADATHIL REMESH" w:date="2025-04-01T16:35:00Z" w16du:dateUtc="2025-04-01T15:35:00Z"/>
          <w:rFonts w:ascii="Trebuchet MS" w:hAnsi="Trebuchet MS"/>
          <w:color w:val="000000"/>
        </w:rPr>
      </w:pPr>
      <w:ins w:id="2692" w:author="ANANDHAKRISHNAN MADATHIL REMESH" w:date="2025-04-01T16:33:00Z" w16du:dateUtc="2025-04-01T15:33:00Z">
        <w:r w:rsidRPr="00E0139A">
          <w:rPr>
            <w:rStyle w:val="Strong"/>
            <w:rFonts w:ascii="Trebuchet MS" w:hAnsi="Trebuchet MS"/>
            <w:b w:val="0"/>
            <w:bCs w:val="0"/>
            <w:color w:val="000000"/>
          </w:rPr>
          <w:t>Wetland Loss</w:t>
        </w:r>
      </w:ins>
      <w:ins w:id="2693" w:author="ANANDHAKRISHNAN MADATHIL REMESH" w:date="2025-03-27T00:02:00Z" w16du:dateUtc="2025-03-27T00:02:00Z">
        <w:r w:rsidR="009354C8" w:rsidRPr="00E0139A">
          <w:rPr>
            <w:rStyle w:val="Strong"/>
            <w:rFonts w:ascii="Trebuchet MS" w:hAnsi="Trebuchet MS"/>
            <w:b w:val="0"/>
            <w:bCs w:val="0"/>
            <w:color w:val="000000"/>
          </w:rPr>
          <w:t xml:space="preserve"> and Deforestation:</w:t>
        </w:r>
        <w:r w:rsidR="009354C8" w:rsidRPr="00E0139A">
          <w:rPr>
            <w:rStyle w:val="apple-converted-space"/>
            <w:rFonts w:ascii="Trebuchet MS" w:hAnsi="Trebuchet MS"/>
            <w:color w:val="000000"/>
          </w:rPr>
          <w:t> </w:t>
        </w:r>
        <w:r w:rsidR="009354C8" w:rsidRPr="00E0139A">
          <w:rPr>
            <w:rFonts w:ascii="Trebuchet MS" w:hAnsi="Trebuchet MS"/>
            <w:color w:val="000000"/>
          </w:rPr>
          <w:t>Loss of these natural defenses showed clear visual</w:t>
        </w:r>
      </w:ins>
      <w:ins w:id="2694" w:author="ANANDHAKRISHNAN MADATHIL REMESH" w:date="2025-04-01T16:34:00Z" w16du:dateUtc="2025-04-01T15:34:00Z">
        <w:r>
          <w:rPr>
            <w:rFonts w:ascii="Trebuchet MS" w:hAnsi="Trebuchet MS"/>
            <w:color w:val="000000"/>
          </w:rPr>
          <w:t> </w:t>
        </w:r>
      </w:ins>
      <w:ins w:id="2695" w:author="ANANDHAKRISHNAN MADATHIL REMESH" w:date="2025-03-27T00:02:00Z" w16du:dateUtc="2025-03-27T00:02:00Z">
        <w:r w:rsidR="009354C8" w:rsidRPr="00E0139A">
          <w:rPr>
            <w:rFonts w:ascii="Trebuchet MS" w:hAnsi="Trebuchet MS"/>
            <w:color w:val="000000"/>
          </w:rPr>
          <w:t>relationships</w:t>
        </w:r>
      </w:ins>
      <w:ins w:id="2696" w:author="ANANDHAKRISHNAN MADATHIL REMESH" w:date="2025-04-01T16:34:00Z" w16du:dateUtc="2025-04-01T15:34:00Z">
        <w:r>
          <w:rPr>
            <w:rFonts w:ascii="Trebuchet MS" w:hAnsi="Trebuchet MS"/>
            <w:color w:val="000000"/>
          </w:rPr>
          <w:t> </w:t>
        </w:r>
      </w:ins>
      <w:ins w:id="2697" w:author="ANANDHAKRISHNAN MADATHIL REMESH" w:date="2025-03-27T00:02:00Z" w16du:dateUtc="2025-03-27T00:02:00Z">
        <w:r w:rsidR="009354C8" w:rsidRPr="00E0139A">
          <w:rPr>
            <w:rFonts w:ascii="Trebuchet MS" w:hAnsi="Trebuchet MS"/>
            <w:color w:val="000000"/>
          </w:rPr>
          <w:t>with</w:t>
        </w:r>
      </w:ins>
      <w:ins w:id="2698" w:author="ANANDHAKRISHNAN MADATHIL REMESH" w:date="2025-04-01T16:34:00Z" w16du:dateUtc="2025-04-01T15:34:00Z">
        <w:r>
          <w:rPr>
            <w:rFonts w:ascii="Trebuchet MS" w:hAnsi="Trebuchet MS"/>
            <w:color w:val="000000"/>
          </w:rPr>
          <w:t> </w:t>
        </w:r>
      </w:ins>
      <w:ins w:id="2699" w:author="ANANDHAKRISHNAN MADATHIL REMESH" w:date="2025-03-27T00:02:00Z" w16du:dateUtc="2025-03-27T00:02:00Z">
        <w:r w:rsidR="009354C8" w:rsidRPr="00E0139A">
          <w:rPr>
            <w:rFonts w:ascii="Trebuchet MS" w:hAnsi="Trebuchet MS"/>
            <w:color w:val="000000"/>
          </w:rPr>
          <w:t>higher</w:t>
        </w:r>
      </w:ins>
      <w:ins w:id="2700" w:author="ANANDHAKRISHNAN MADATHIL REMESH" w:date="2025-04-01T16:34:00Z" w16du:dateUtc="2025-04-01T15:34:00Z">
        <w:r>
          <w:rPr>
            <w:rFonts w:ascii="Trebuchet MS" w:hAnsi="Trebuchet MS"/>
            <w:color w:val="000000"/>
          </w:rPr>
          <w:t> </w:t>
        </w:r>
      </w:ins>
      <w:ins w:id="2701" w:author="ANANDHAKRISHNAN MADATHIL REMESH" w:date="2025-03-27T00:02:00Z" w16du:dateUtc="2025-03-27T00:02:00Z">
        <w:r w:rsidR="009354C8" w:rsidRPr="00E0139A">
          <w:rPr>
            <w:rFonts w:ascii="Trebuchet MS" w:hAnsi="Trebuchet MS"/>
            <w:color w:val="000000"/>
          </w:rPr>
          <w:t>flood</w:t>
        </w:r>
      </w:ins>
      <w:ins w:id="2702" w:author="ANANDHAKRISHNAN MADATHIL REMESH" w:date="2025-04-01T16:35:00Z" w16du:dateUtc="2025-04-01T15:35:00Z">
        <w:r>
          <w:rPr>
            <w:rFonts w:ascii="Trebuchet MS" w:hAnsi="Trebuchet MS"/>
            <w:color w:val="000000"/>
          </w:rPr>
          <w:t> </w:t>
        </w:r>
      </w:ins>
      <w:ins w:id="2703" w:author="ANANDHAKRISHNAN MADATHIL REMESH" w:date="2025-03-27T00:02:00Z" w16du:dateUtc="2025-03-27T00:02:00Z">
        <w:r w:rsidR="009354C8" w:rsidRPr="00E0139A">
          <w:rPr>
            <w:rFonts w:ascii="Trebuchet MS" w:hAnsi="Trebuchet MS"/>
            <w:color w:val="000000"/>
          </w:rPr>
          <w:t>probabilities.</w:t>
        </w:r>
      </w:ins>
    </w:p>
    <w:p w14:paraId="1D996C2A" w14:textId="6E86A785" w:rsidR="009354C8" w:rsidRPr="00E0139A" w:rsidRDefault="00E0139A" w:rsidP="00E0139A">
      <w:pPr>
        <w:pStyle w:val="NormalWeb"/>
        <w:numPr>
          <w:ilvl w:val="0"/>
          <w:numId w:val="30"/>
        </w:numPr>
        <w:spacing w:line="276" w:lineRule="auto"/>
        <w:rPr>
          <w:ins w:id="2704" w:author="ANANDHAKRISHNAN MADATHIL REMESH" w:date="2025-03-27T00:02:00Z" w16du:dateUtc="2025-03-27T00:02:00Z"/>
          <w:rFonts w:ascii="Trebuchet MS" w:hAnsi="Trebuchet MS"/>
          <w:color w:val="000000"/>
        </w:rPr>
      </w:pPr>
      <w:ins w:id="2705" w:author="ANANDHAKRISHNAN MADATHIL REMESH" w:date="2025-04-01T16:33:00Z" w16du:dateUtc="2025-04-01T15:33:00Z">
        <w:r w:rsidRPr="00E0139A">
          <w:rPr>
            <w:rStyle w:val="Strong"/>
            <w:rFonts w:ascii="Trebuchet MS" w:hAnsi="Trebuchet MS"/>
            <w:b w:val="0"/>
            <w:bCs w:val="0"/>
            <w:color w:val="000000"/>
          </w:rPr>
          <w:t>Political Factors </w:t>
        </w:r>
      </w:ins>
      <w:ins w:id="2706" w:author="ANANDHAKRISHNAN MADATHIL REMESH" w:date="2025-03-27T00:02:00Z" w16du:dateUtc="2025-03-27T00:02:00Z">
        <w:r w:rsidR="009354C8" w:rsidRPr="00E0139A">
          <w:rPr>
            <w:rStyle w:val="Strong"/>
            <w:rFonts w:ascii="Trebuchet MS" w:hAnsi="Trebuchet MS"/>
            <w:b w:val="0"/>
            <w:bCs w:val="0"/>
            <w:color w:val="000000"/>
          </w:rPr>
          <w:t>IneffectiveDisasterPreparedness,</w:t>
        </w:r>
      </w:ins>
      <w:ins w:id="2707" w:author="ANANDHAKRISHNAN MADATHIL REMESH" w:date="2025-04-01T16:33:00Z" w16du:dateUtc="2025-04-01T15:33:00Z">
        <w:r w:rsidRPr="00E0139A">
          <w:rPr>
            <w:rStyle w:val="Strong"/>
            <w:rFonts w:ascii="Trebuchet MS" w:hAnsi="Trebuchet MS"/>
            <w:b w:val="0"/>
            <w:bCs w:val="0"/>
            <w:color w:val="000000"/>
          </w:rPr>
          <w:t> </w:t>
        </w:r>
      </w:ins>
      <w:ins w:id="2708" w:author="ANANDHAKRISHNAN MADATHIL REMESH" w:date="2025-03-27T00:02:00Z" w16du:dateUtc="2025-03-27T00:02:00Z">
        <w:r w:rsidR="009354C8" w:rsidRPr="00E0139A">
          <w:rPr>
            <w:rStyle w:val="Strong"/>
            <w:rFonts w:ascii="Trebuchet MS" w:hAnsi="Trebuchet MS"/>
            <w:b w:val="0"/>
            <w:bCs w:val="0"/>
            <w:color w:val="000000"/>
          </w:rPr>
          <w:t>and</w:t>
        </w:r>
      </w:ins>
      <w:ins w:id="2709" w:author="ANANDHAKRISHNAN MADATHIL REMESH" w:date="2025-04-01T16:33:00Z" w16du:dateUtc="2025-04-01T15:33:00Z">
        <w:r w:rsidRPr="00E0139A">
          <w:rPr>
            <w:rStyle w:val="Strong"/>
            <w:rFonts w:ascii="Trebuchet MS" w:hAnsi="Trebuchet MS"/>
            <w:b w:val="0"/>
            <w:bCs w:val="0"/>
            <w:color w:val="000000"/>
          </w:rPr>
          <w:t> </w:t>
        </w:r>
      </w:ins>
      <w:ins w:id="2710" w:author="ANANDHAKRISHNAN MADATHIL REMESH" w:date="2025-03-27T00:02:00Z" w16du:dateUtc="2025-03-27T00:02:00Z">
        <w:r w:rsidR="009354C8" w:rsidRPr="00E0139A">
          <w:rPr>
            <w:rStyle w:val="Strong"/>
            <w:rFonts w:ascii="Trebuchet MS" w:hAnsi="Trebuchet MS"/>
            <w:b w:val="0"/>
            <w:bCs w:val="0"/>
            <w:color w:val="000000"/>
          </w:rPr>
          <w:t>InadequatePlanning:</w:t>
        </w:r>
      </w:ins>
      <w:ins w:id="2711" w:author="ANANDHAKRISHNAN MADATHIL REMESH" w:date="2025-04-01T16:35:00Z" w16du:dateUtc="2025-04-01T15:35:00Z">
        <w:r>
          <w:rPr>
            <w:rStyle w:val="apple-converted-space"/>
            <w:rFonts w:ascii="Trebuchet MS" w:hAnsi="Trebuchet MS"/>
            <w:color w:val="000000"/>
          </w:rPr>
          <w:t>  </w:t>
        </w:r>
        <w:r w:rsidRPr="00E0139A">
          <w:rPr>
            <w:rFonts w:ascii="Trebuchet MS" w:hAnsi="Trebuchet MS"/>
            <w:color w:val="000000"/>
          </w:rPr>
          <w:t>v</w:t>
        </w:r>
      </w:ins>
      <w:ins w:id="2712" w:author="ANANDHAKRISHNAN MADATHIL REMESH" w:date="2025-03-27T00:02:00Z" w16du:dateUtc="2025-03-27T00:02:00Z">
        <w:r w:rsidR="009354C8" w:rsidRPr="00E0139A">
          <w:rPr>
            <w:rFonts w:ascii="Trebuchet MS" w:hAnsi="Trebuchet MS"/>
            <w:color w:val="000000"/>
          </w:rPr>
          <w:t>isual graphs and plots revealed governance and disaster management as pivotal in determining flood resilience.</w:t>
        </w:r>
      </w:ins>
    </w:p>
    <w:p w14:paraId="21D75243" w14:textId="1B0BE472" w:rsidR="009354C8" w:rsidRPr="00272B1A" w:rsidRDefault="00E0139A" w:rsidP="009354C8">
      <w:pPr>
        <w:pStyle w:val="NormalWeb"/>
        <w:numPr>
          <w:ilvl w:val="0"/>
          <w:numId w:val="30"/>
        </w:numPr>
        <w:spacing w:line="276" w:lineRule="auto"/>
        <w:rPr>
          <w:ins w:id="2713" w:author="ANANDHAKRISHNAN MADATHIL REMESH" w:date="2025-03-27T00:02:00Z" w16du:dateUtc="2025-03-27T00:02:00Z"/>
          <w:rFonts w:ascii="Trebuchet MS" w:hAnsi="Trebuchet MS"/>
          <w:color w:val="000000"/>
        </w:rPr>
      </w:pPr>
      <w:ins w:id="2714" w:author="ANANDHAKRISHNAN MADATHIL REMESH" w:date="2025-04-01T16:36:00Z" w16du:dateUtc="2025-04-01T15:36:00Z">
        <w:r w:rsidRPr="00272B1A">
          <w:rPr>
            <w:rStyle w:val="Strong"/>
            <w:rFonts w:ascii="Trebuchet MS" w:hAnsi="Trebuchet MS"/>
            <w:b w:val="0"/>
            <w:bCs w:val="0"/>
            <w:color w:val="000000"/>
          </w:rPr>
          <w:t>Agricultural Practices</w:t>
        </w:r>
      </w:ins>
      <w:ins w:id="2715" w:author="ANANDHAKRISHNAN MADATHIL REMESH" w:date="2025-03-27T00:02:00Z" w16du:dateUtc="2025-03-27T00:02:00Z">
        <w:r w:rsidR="009354C8" w:rsidRPr="00272B1A">
          <w:rPr>
            <w:rStyle w:val="Strong"/>
            <w:rFonts w:ascii="Trebuchet MS" w:hAnsi="Trebuchet MS"/>
            <w:b w:val="0"/>
            <w:bCs w:val="0"/>
            <w:color w:val="000000"/>
          </w:rPr>
          <w:t xml:space="preserve"> and Watersheds:</w:t>
        </w:r>
        <w:r w:rsidR="009354C8" w:rsidRPr="00272B1A">
          <w:rPr>
            <w:rStyle w:val="apple-converted-space"/>
            <w:rFonts w:ascii="Trebuchet MS" w:hAnsi="Trebuchet MS"/>
            <w:color w:val="000000"/>
          </w:rPr>
          <w:t> </w:t>
        </w:r>
        <w:r w:rsidR="009354C8" w:rsidRPr="00272B1A">
          <w:rPr>
            <w:rFonts w:ascii="Trebuchet MS" w:hAnsi="Trebuchet MS"/>
            <w:color w:val="000000"/>
          </w:rPr>
          <w:t>The graphs indicated that mismanagement of agricultural practices and watersheds substantially heightened flood risks.</w:t>
        </w:r>
      </w:ins>
    </w:p>
    <w:p w14:paraId="5C7BA75C" w14:textId="77777777" w:rsidR="009354C8" w:rsidRPr="00272B1A" w:rsidRDefault="009354C8" w:rsidP="009354C8">
      <w:pPr>
        <w:pStyle w:val="NormalWeb"/>
        <w:spacing w:line="276" w:lineRule="auto"/>
        <w:rPr>
          <w:ins w:id="2716" w:author="ANANDHAKRISHNAN MADATHIL REMESH" w:date="2025-03-27T00:02:00Z" w16du:dateUtc="2025-03-27T00:02:00Z"/>
          <w:rFonts w:ascii="Trebuchet MS" w:hAnsi="Trebuchet MS"/>
          <w:color w:val="000000"/>
        </w:rPr>
      </w:pPr>
    </w:p>
    <w:p w14:paraId="0ED05828" w14:textId="77777777" w:rsidR="009354C8" w:rsidRPr="00272B1A" w:rsidRDefault="009354C8">
      <w:pPr>
        <w:spacing w:before="100" w:beforeAutospacing="1" w:after="100" w:afterAutospacing="1" w:line="276" w:lineRule="auto"/>
        <w:jc w:val="both"/>
        <w:rPr>
          <w:ins w:id="2717" w:author="ANANDHAKRISHNAN MADATHIL REMESH" w:date="2025-03-27T00:02:00Z" w16du:dateUtc="2025-03-27T00:02:00Z"/>
          <w:rFonts w:ascii="Trebuchet MS" w:hAnsi="Trebuchet MS"/>
          <w:color w:val="000000"/>
        </w:rPr>
        <w:pPrChange w:id="2718" w:author="ANANDHAKRISHNAN MADATHIL REMESH" w:date="2025-04-11T19:57:00Z" w16du:dateUtc="2025-04-11T18:57:00Z">
          <w:pPr>
            <w:spacing w:before="100" w:beforeAutospacing="1" w:after="100" w:afterAutospacing="1" w:line="276" w:lineRule="auto"/>
          </w:pPr>
        </w:pPrChange>
      </w:pPr>
      <w:ins w:id="2719" w:author="ANANDHAKRISHNAN MADATHIL REMESH" w:date="2025-03-27T00:02:00Z" w16du:dateUtc="2025-03-27T00:02:00Z">
        <w:r w:rsidRPr="00272B1A">
          <w:rPr>
            <w:rFonts w:ascii="Trebuchet MS" w:hAnsi="Trebuchet MS"/>
            <w:color w:val="000000"/>
          </w:rPr>
          <w:t>Due to moderate representation of extreme flood scenarios identified through visual analyses, I generated synthetic data to address this imbalance. This synthetic dataset was crafted to realistically represent very high-risk (70-100%) and very low-risk (0-30%) scenarios:</w:t>
        </w:r>
      </w:ins>
    </w:p>
    <w:p w14:paraId="69D2A0F0" w14:textId="77777777" w:rsidR="009354C8" w:rsidRPr="00272B1A" w:rsidRDefault="009354C8">
      <w:pPr>
        <w:spacing w:before="100" w:beforeAutospacing="1" w:after="100" w:afterAutospacing="1" w:line="276" w:lineRule="auto"/>
        <w:jc w:val="both"/>
        <w:rPr>
          <w:ins w:id="2720" w:author="ANANDHAKRISHNAN MADATHIL REMESH" w:date="2025-03-27T00:02:00Z" w16du:dateUtc="2025-03-27T00:02:00Z"/>
          <w:rFonts w:ascii="Trebuchet MS" w:hAnsi="Trebuchet MS"/>
          <w:color w:val="000000"/>
        </w:rPr>
        <w:pPrChange w:id="2721" w:author="ANANDHAKRISHNAN MADATHIL REMESH" w:date="2025-04-11T19:57:00Z" w16du:dateUtc="2025-04-11T18:57:00Z">
          <w:pPr>
            <w:spacing w:before="100" w:beforeAutospacing="1" w:after="100" w:afterAutospacing="1" w:line="276" w:lineRule="auto"/>
          </w:pPr>
        </w:pPrChange>
      </w:pPr>
      <w:ins w:id="2722" w:author="ANANDHAKRISHNAN MADATHIL REMESH" w:date="2025-03-27T00:02:00Z" w16du:dateUtc="2025-03-27T00:02:00Z">
        <w:r w:rsidRPr="00272B1A">
          <w:rPr>
            <w:rFonts w:ascii="Trebuchet MS" w:hAnsi="Trebuchet MS"/>
            <w:color w:val="000000"/>
          </w:rPr>
          <w:t>Finally, the enriched dataset containing both original and synthetic data was saved as </w:t>
        </w:r>
        <w:r w:rsidRPr="00272B1A">
          <w:rPr>
            <w:rFonts w:ascii="Trebuchet MS" w:hAnsi="Trebuchet MS" w:cs="Courier New"/>
            <w:color w:val="000000"/>
            <w:sz w:val="20"/>
            <w:szCs w:val="20"/>
          </w:rPr>
          <w:t>synthetic_flood_data.csv</w:t>
        </w:r>
        <w:r w:rsidRPr="00272B1A">
          <w:rPr>
            <w:rFonts w:ascii="Trebuchet MS" w:hAnsi="Trebuchet MS"/>
            <w:color w:val="000000"/>
          </w:rPr>
          <w:t>, enhancing the dataset's comprehensiveness and reliability for predictive modeling and analysis This comprehensive preprocessing approach, informed by both visual analyses and domain expertise, significantly improved the dataset's balance, representativeness, and overall analytical quality, preparing a robust foundation for subsequent predictive analyses.</w:t>
        </w:r>
      </w:ins>
    </w:p>
    <w:p w14:paraId="5075100C" w14:textId="77777777" w:rsidR="009354C8" w:rsidRPr="00272B1A" w:rsidRDefault="009354C8" w:rsidP="009354C8">
      <w:pPr>
        <w:pStyle w:val="NormalWeb"/>
        <w:spacing w:line="276" w:lineRule="auto"/>
        <w:rPr>
          <w:ins w:id="2723" w:author="ANANDHAKRISHNAN MADATHIL REMESH" w:date="2025-03-27T00:02:00Z" w16du:dateUtc="2025-03-27T00:02:00Z"/>
          <w:rFonts w:ascii="Trebuchet MS" w:hAnsi="Trebuchet MS"/>
          <w:color w:val="000000"/>
        </w:rPr>
      </w:pPr>
    </w:p>
    <w:p w14:paraId="35F575AD" w14:textId="77777777" w:rsidR="009354C8" w:rsidRPr="00272B1A" w:rsidRDefault="009354C8" w:rsidP="009354C8">
      <w:pPr>
        <w:spacing w:line="276" w:lineRule="auto"/>
        <w:rPr>
          <w:ins w:id="2724" w:author="ANANDHAKRISHNAN MADATHIL REMESH" w:date="2025-03-27T00:02:00Z" w16du:dateUtc="2025-03-27T00:02:00Z"/>
          <w:rFonts w:ascii="Trebuchet MS" w:hAnsi="Trebuchet MS"/>
          <w:rPrChange w:id="2725" w:author="ANANDHAKRISHNAN MADATHIL REMESH" w:date="2025-03-27T01:05:00Z" w16du:dateUtc="2025-03-27T01:05:00Z">
            <w:rPr>
              <w:ins w:id="2726" w:author="ANANDHAKRISHNAN MADATHIL REMESH" w:date="2025-03-27T00:02:00Z" w16du:dateUtc="2025-03-27T00:02:00Z"/>
            </w:rPr>
          </w:rPrChange>
        </w:rPr>
      </w:pPr>
    </w:p>
    <w:p w14:paraId="24B0351B" w14:textId="77777777" w:rsidR="009354C8" w:rsidRPr="00272B1A" w:rsidRDefault="009354C8" w:rsidP="009354C8">
      <w:pPr>
        <w:pStyle w:val="p1"/>
        <w:spacing w:line="276" w:lineRule="auto"/>
        <w:jc w:val="both"/>
        <w:rPr>
          <w:ins w:id="2727" w:author="ANANDHAKRISHNAN MADATHIL REMESH" w:date="2025-03-27T00:02:00Z" w16du:dateUtc="2025-03-27T00:02:00Z"/>
          <w:rFonts w:ascii="Trebuchet MS" w:hAnsi="Trebuchet MS"/>
        </w:rPr>
      </w:pPr>
    </w:p>
    <w:p w14:paraId="16F21CAF" w14:textId="77777777" w:rsidR="009354C8" w:rsidRPr="00272B1A" w:rsidRDefault="009354C8" w:rsidP="009354C8">
      <w:pPr>
        <w:spacing w:line="276" w:lineRule="auto"/>
        <w:rPr>
          <w:ins w:id="2728" w:author="ANANDHAKRISHNAN MADATHIL REMESH" w:date="2025-03-27T00:02:00Z" w16du:dateUtc="2025-03-27T00:02:00Z"/>
          <w:rFonts w:ascii="Trebuchet MS" w:hAnsi="Trebuchet MS"/>
        </w:rPr>
      </w:pPr>
    </w:p>
    <w:p w14:paraId="6143312D" w14:textId="77777777" w:rsidR="009354C8" w:rsidRPr="00421174" w:rsidRDefault="009354C8">
      <w:pPr>
        <w:pStyle w:val="Heading3"/>
        <w:numPr>
          <w:ilvl w:val="0"/>
          <w:numId w:val="0"/>
        </w:numPr>
        <w:spacing w:line="276" w:lineRule="auto"/>
        <w:rPr>
          <w:ins w:id="2729" w:author="ANANDHAKRISHNAN MADATHIL REMESH" w:date="2025-03-27T00:02:00Z" w16du:dateUtc="2025-03-27T00:02:00Z"/>
          <w:b w:val="0"/>
          <w:bCs w:val="0"/>
          <w:color w:val="000000"/>
          <w:sz w:val="24"/>
          <w:rPrChange w:id="2730" w:author="ANANDHAKRISHNAN MADATHIL REMESH" w:date="2025-04-02T17:58:00Z" w16du:dateUtc="2025-04-02T16:58:00Z">
            <w:rPr>
              <w:ins w:id="2731" w:author="ANANDHAKRISHNAN MADATHIL REMESH" w:date="2025-03-27T00:02:00Z" w16du:dateUtc="2025-03-27T00:02:00Z"/>
              <w:bCs w:val="0"/>
              <w:color w:val="000000"/>
              <w:sz w:val="27"/>
            </w:rPr>
          </w:rPrChange>
        </w:rPr>
        <w:pPrChange w:id="2732" w:author="ANANDHAKRISHNAN MADATHIL REMESH" w:date="2025-03-27T01:00:00Z" w16du:dateUtc="2025-03-27T01:00:00Z">
          <w:pPr>
            <w:pStyle w:val="Heading3"/>
            <w:spacing w:line="276" w:lineRule="auto"/>
          </w:pPr>
        </w:pPrChange>
      </w:pPr>
      <w:bookmarkStart w:id="2733" w:name="_Toc193916145"/>
      <w:bookmarkStart w:id="2734" w:name="_Toc193925021"/>
      <w:bookmarkStart w:id="2735" w:name="_Toc195466528"/>
      <w:ins w:id="2736" w:author="ANANDHAKRISHNAN MADATHIL REMESH" w:date="2025-03-27T00:02:00Z" w16du:dateUtc="2025-03-27T00:02:00Z">
        <w:r w:rsidRPr="00421174">
          <w:rPr>
            <w:rStyle w:val="Strong"/>
            <w:color w:val="000000"/>
            <w:sz w:val="24"/>
            <w:rPrChange w:id="2737" w:author="ANANDHAKRISHNAN MADATHIL REMESH" w:date="2025-04-02T17:58:00Z" w16du:dateUtc="2025-04-02T16:58:00Z">
              <w:rPr>
                <w:rStyle w:val="Strong"/>
                <w:color w:val="000000"/>
              </w:rPr>
            </w:rPrChange>
          </w:rPr>
          <w:lastRenderedPageBreak/>
          <w:t>Key Observations from Feature Selection:</w:t>
        </w:r>
        <w:bookmarkEnd w:id="2733"/>
        <w:bookmarkEnd w:id="2734"/>
        <w:bookmarkEnd w:id="2735"/>
      </w:ins>
    </w:p>
    <w:p w14:paraId="69C26FC0" w14:textId="77777777" w:rsidR="009354C8" w:rsidRPr="00272B1A" w:rsidRDefault="009354C8" w:rsidP="009354C8">
      <w:pPr>
        <w:pStyle w:val="NormalWeb"/>
        <w:numPr>
          <w:ilvl w:val="0"/>
          <w:numId w:val="24"/>
        </w:numPr>
        <w:spacing w:line="276" w:lineRule="auto"/>
        <w:rPr>
          <w:ins w:id="2738" w:author="ANANDHAKRISHNAN MADATHIL REMESH" w:date="2025-03-27T00:02:00Z" w16du:dateUtc="2025-03-27T00:02:00Z"/>
          <w:rFonts w:ascii="Trebuchet MS" w:hAnsi="Trebuchet MS"/>
          <w:color w:val="000000"/>
        </w:rPr>
      </w:pPr>
      <w:ins w:id="2739" w:author="ANANDHAKRISHNAN MADATHIL REMESH" w:date="2025-03-27T00:02:00Z" w16du:dateUtc="2025-03-27T00:02:00Z">
        <w:r w:rsidRPr="00272B1A">
          <w:rPr>
            <w:rFonts w:ascii="Trebuchet MS" w:hAnsi="Trebuchet MS"/>
            <w:color w:val="000000"/>
          </w:rPr>
          <w:t>Features</w:t>
        </w:r>
        <w:r w:rsidRPr="00272B1A">
          <w:rPr>
            <w:rStyle w:val="apple-converted-space"/>
            <w:rFonts w:ascii="Trebuchet MS" w:eastAsiaTheme="majorEastAsia" w:hAnsi="Trebuchet MS"/>
            <w:color w:val="000000"/>
          </w:rPr>
          <w:t> </w:t>
        </w:r>
        <w:r w:rsidRPr="00272B1A">
          <w:rPr>
            <w:rStyle w:val="Strong"/>
            <w:rFonts w:ascii="Trebuchet MS" w:eastAsiaTheme="majorEastAsia" w:hAnsi="Trebuchet MS"/>
            <w:b w:val="0"/>
            <w:bCs w:val="0"/>
            <w:color w:val="000000"/>
          </w:rPr>
          <w:t>highly correlated with flood probability</w:t>
        </w:r>
        <w:r w:rsidRPr="00272B1A">
          <w:rPr>
            <w:rStyle w:val="apple-converted-space"/>
            <w:rFonts w:ascii="Trebuchet MS" w:eastAsiaTheme="majorEastAsia" w:hAnsi="Trebuchet MS"/>
            <w:color w:val="000000"/>
          </w:rPr>
          <w:t> </w:t>
        </w:r>
        <w:r w:rsidRPr="00272B1A">
          <w:rPr>
            <w:rFonts w:ascii="Trebuchet MS" w:hAnsi="Trebuchet MS"/>
            <w:color w:val="000000"/>
          </w:rPr>
          <w:t>(e.g.,</w:t>
        </w:r>
        <w:r w:rsidRPr="00272B1A">
          <w:rPr>
            <w:rStyle w:val="apple-converted-space"/>
            <w:rFonts w:ascii="Trebuchet MS" w:eastAsiaTheme="majorEastAsia" w:hAnsi="Trebuchet MS"/>
            <w:color w:val="000000"/>
          </w:rPr>
          <w:t> </w:t>
        </w:r>
        <w:r w:rsidRPr="00272B1A">
          <w:rPr>
            <w:rStyle w:val="Strong"/>
            <w:rFonts w:ascii="Trebuchet MS" w:eastAsiaTheme="majorEastAsia" w:hAnsi="Trebuchet MS"/>
            <w:b w:val="0"/>
            <w:bCs w:val="0"/>
            <w:color w:val="000000"/>
          </w:rPr>
          <w:t>rainfall, river discharge, soil moisture</w:t>
        </w:r>
        <w:r w:rsidRPr="00272B1A">
          <w:rPr>
            <w:rFonts w:ascii="Trebuchet MS" w:hAnsi="Trebuchet MS"/>
            <w:color w:val="000000"/>
          </w:rPr>
          <w:t>) were retained for model training.</w:t>
        </w:r>
      </w:ins>
    </w:p>
    <w:p w14:paraId="634601DF" w14:textId="77777777" w:rsidR="009354C8" w:rsidRPr="00272B1A" w:rsidRDefault="009354C8" w:rsidP="009354C8">
      <w:pPr>
        <w:pStyle w:val="NormalWeb"/>
        <w:numPr>
          <w:ilvl w:val="0"/>
          <w:numId w:val="24"/>
        </w:numPr>
        <w:spacing w:line="276" w:lineRule="auto"/>
        <w:rPr>
          <w:ins w:id="2740" w:author="ANANDHAKRISHNAN MADATHIL REMESH" w:date="2025-03-27T00:02:00Z" w16du:dateUtc="2025-03-27T00:02:00Z"/>
          <w:rFonts w:ascii="Trebuchet MS" w:hAnsi="Trebuchet MS"/>
          <w:color w:val="000000"/>
        </w:rPr>
      </w:pPr>
      <w:ins w:id="2741" w:author="ANANDHAKRISHNAN MADATHIL REMESH" w:date="2025-03-27T00:02:00Z" w16du:dateUtc="2025-03-27T00:02:00Z">
        <w:r w:rsidRPr="00272B1A">
          <w:rPr>
            <w:rFonts w:ascii="Trebuchet MS" w:hAnsi="Trebuchet MS"/>
            <w:color w:val="000000"/>
          </w:rPr>
          <w:t>Features with</w:t>
        </w:r>
        <w:r w:rsidRPr="00272B1A">
          <w:rPr>
            <w:rStyle w:val="apple-converted-space"/>
            <w:rFonts w:ascii="Trebuchet MS" w:eastAsiaTheme="majorEastAsia" w:hAnsi="Trebuchet MS"/>
            <w:color w:val="000000"/>
          </w:rPr>
          <w:t> </w:t>
        </w:r>
        <w:r w:rsidRPr="00272B1A">
          <w:rPr>
            <w:rStyle w:val="Strong"/>
            <w:rFonts w:ascii="Trebuchet MS" w:eastAsiaTheme="majorEastAsia" w:hAnsi="Trebuchet MS"/>
            <w:b w:val="0"/>
            <w:bCs w:val="0"/>
            <w:color w:val="000000"/>
          </w:rPr>
          <w:t>low variance or minimal impact</w:t>
        </w:r>
        <w:r w:rsidRPr="00272B1A">
          <w:rPr>
            <w:rStyle w:val="apple-converted-space"/>
            <w:rFonts w:ascii="Trebuchet MS" w:eastAsiaTheme="majorEastAsia" w:hAnsi="Trebuchet MS"/>
            <w:color w:val="000000"/>
          </w:rPr>
          <w:t> </w:t>
        </w:r>
        <w:r w:rsidRPr="00272B1A">
          <w:rPr>
            <w:rFonts w:ascii="Trebuchet MS" w:hAnsi="Trebuchet MS"/>
            <w:color w:val="000000"/>
          </w:rPr>
          <w:t>on flood prediction (e.g., unrelated environmental factors) were removed.</w:t>
        </w:r>
      </w:ins>
    </w:p>
    <w:p w14:paraId="0FC2C226" w14:textId="77777777" w:rsidR="009354C8" w:rsidRPr="00272B1A" w:rsidRDefault="009354C8" w:rsidP="009354C8">
      <w:pPr>
        <w:pStyle w:val="NormalWeb"/>
        <w:numPr>
          <w:ilvl w:val="0"/>
          <w:numId w:val="24"/>
        </w:numPr>
        <w:spacing w:line="276" w:lineRule="auto"/>
        <w:rPr>
          <w:ins w:id="2742" w:author="ANANDHAKRISHNAN MADATHIL REMESH" w:date="2025-03-27T00:02:00Z" w16du:dateUtc="2025-03-27T00:02:00Z"/>
          <w:rFonts w:ascii="Trebuchet MS" w:hAnsi="Trebuchet MS"/>
          <w:color w:val="000000"/>
        </w:rPr>
      </w:pPr>
      <w:ins w:id="2743" w:author="ANANDHAKRISHNAN MADATHIL REMESH" w:date="2025-03-27T00:02:00Z" w16du:dateUtc="2025-03-27T00:02:00Z">
        <w:r w:rsidRPr="00272B1A">
          <w:rPr>
            <w:rStyle w:val="Strong"/>
            <w:rFonts w:ascii="Trebuchet MS" w:eastAsiaTheme="majorEastAsia" w:hAnsi="Trebuchet MS"/>
            <w:b w:val="0"/>
            <w:bCs w:val="0"/>
            <w:color w:val="000000"/>
          </w:rPr>
          <w:t>Multicollinearity</w:t>
        </w:r>
        <w:r w:rsidRPr="00272B1A">
          <w:rPr>
            <w:rStyle w:val="apple-converted-space"/>
            <w:rFonts w:ascii="Trebuchet MS" w:eastAsiaTheme="majorEastAsia" w:hAnsi="Trebuchet MS"/>
            <w:color w:val="000000"/>
          </w:rPr>
          <w:t> </w:t>
        </w:r>
        <w:r w:rsidRPr="00272B1A">
          <w:rPr>
            <w:rFonts w:ascii="Trebuchet MS" w:hAnsi="Trebuchet MS"/>
            <w:color w:val="000000"/>
          </w:rPr>
          <w:t>among independent variables was assessed to ensure that redundant features were dropped, reducing overfitting risks.</w:t>
        </w:r>
      </w:ins>
    </w:p>
    <w:p w14:paraId="3D9EE221" w14:textId="2605DB67" w:rsidR="009354C8" w:rsidRPr="00272B1A" w:rsidRDefault="009354C8" w:rsidP="009354C8">
      <w:pPr>
        <w:pStyle w:val="NormalWeb"/>
        <w:spacing w:line="276" w:lineRule="auto"/>
        <w:rPr>
          <w:ins w:id="2744" w:author="ANANDHAKRISHNAN MADATHIL REMESH" w:date="2025-03-27T00:02:00Z" w16du:dateUtc="2025-03-27T00:02:00Z"/>
          <w:rFonts w:ascii="Trebuchet MS" w:hAnsi="Trebuchet MS"/>
          <w:color w:val="000000"/>
        </w:rPr>
      </w:pPr>
      <w:ins w:id="2745" w:author="ANANDHAKRISHNAN MADATHIL REMESH" w:date="2025-03-27T00:02:00Z" w16du:dateUtc="2025-03-27T00:02:00Z">
        <w:r w:rsidRPr="00272B1A">
          <w:rPr>
            <w:rFonts w:ascii="Trebuchet MS" w:hAnsi="Trebuchet MS"/>
            <w:color w:val="000000"/>
          </w:rPr>
          <w:t xml:space="preserve">By selecting </w:t>
        </w:r>
      </w:ins>
      <w:ins w:id="2746" w:author="ANANDHAKRISHNAN MADATHIL REMESH" w:date="2025-04-01T16:36:00Z" w16du:dateUtc="2025-04-01T15:36:00Z">
        <w:r w:rsidR="00E0139A" w:rsidRPr="00272B1A">
          <w:rPr>
            <w:rFonts w:ascii="Trebuchet MS" w:hAnsi="Trebuchet MS"/>
            <w:color w:val="000000"/>
          </w:rPr>
          <w:t>only,</w:t>
        </w:r>
      </w:ins>
      <w:ins w:id="2747" w:author="ANANDHAKRISHNAN MADATHIL REMESH" w:date="2025-03-27T00:02:00Z" w16du:dateUtc="2025-03-27T00:02:00Z">
        <w:r w:rsidRPr="00272B1A">
          <w:rPr>
            <w:rFonts w:ascii="Trebuchet MS" w:hAnsi="Trebuchet MS"/>
            <w:color w:val="000000"/>
          </w:rPr>
          <w:t xml:space="preserve"> the most</w:t>
        </w:r>
        <w:r w:rsidRPr="00272B1A">
          <w:rPr>
            <w:rStyle w:val="apple-converted-space"/>
            <w:rFonts w:ascii="Trebuchet MS" w:eastAsiaTheme="majorEastAsia" w:hAnsi="Trebuchet MS"/>
            <w:color w:val="000000"/>
          </w:rPr>
          <w:t> </w:t>
        </w:r>
        <w:r w:rsidRPr="00272B1A">
          <w:rPr>
            <w:rStyle w:val="Strong"/>
            <w:rFonts w:ascii="Trebuchet MS" w:eastAsiaTheme="majorEastAsia" w:hAnsi="Trebuchet MS"/>
            <w:b w:val="0"/>
            <w:bCs w:val="0"/>
            <w:color w:val="000000"/>
          </w:rPr>
          <w:t>relevant and non-redundant features</w:t>
        </w:r>
        <w:r w:rsidRPr="00272B1A">
          <w:rPr>
            <w:rFonts w:ascii="Trebuchet MS" w:hAnsi="Trebuchet MS"/>
            <w:color w:val="000000"/>
          </w:rPr>
          <w:t>, the flood prediction model is optimized for better accuracy and generalization.</w:t>
        </w:r>
      </w:ins>
    </w:p>
    <w:p w14:paraId="1355D9EB" w14:textId="77777777" w:rsidR="009354C8" w:rsidRPr="00272B1A" w:rsidRDefault="009354C8" w:rsidP="009354C8">
      <w:pPr>
        <w:spacing w:line="276" w:lineRule="auto"/>
        <w:rPr>
          <w:ins w:id="2748" w:author="ANANDHAKRISHNAN MADATHIL REMESH" w:date="2025-03-27T00:02:00Z" w16du:dateUtc="2025-03-27T00:02:00Z"/>
          <w:rFonts w:ascii="Trebuchet MS" w:hAnsi="Trebuchet MS"/>
        </w:rPr>
      </w:pPr>
    </w:p>
    <w:p w14:paraId="5F95BC40" w14:textId="77777777" w:rsidR="009354C8" w:rsidRPr="00272B1A" w:rsidRDefault="009354C8" w:rsidP="009354C8">
      <w:pPr>
        <w:spacing w:line="276" w:lineRule="auto"/>
        <w:rPr>
          <w:ins w:id="2749" w:author="ANANDHAKRISHNAN MADATHIL REMESH" w:date="2025-03-27T00:02:00Z" w16du:dateUtc="2025-03-27T00:02:00Z"/>
          <w:rFonts w:ascii="Trebuchet MS" w:hAnsi="Trebuchet MS"/>
        </w:rPr>
      </w:pPr>
    </w:p>
    <w:p w14:paraId="0E63BFB7" w14:textId="48828A71" w:rsidR="009354C8" w:rsidRPr="00272B1A" w:rsidRDefault="00272B1A">
      <w:pPr>
        <w:pStyle w:val="Heading4"/>
        <w:rPr>
          <w:ins w:id="2750" w:author="ANANDHAKRISHNAN MADATHIL REMESH" w:date="2025-03-27T00:02:00Z" w16du:dateUtc="2025-03-27T00:02:00Z"/>
          <w:bCs w:val="0"/>
          <w:sz w:val="27"/>
        </w:rPr>
        <w:pPrChange w:id="2751" w:author="ANANDHAKRISHNAN MADATHIL REMESH" w:date="2025-03-27T01:00:00Z" w16du:dateUtc="2025-03-27T01:00:00Z">
          <w:pPr>
            <w:pStyle w:val="Heading3"/>
            <w:spacing w:line="276" w:lineRule="auto"/>
          </w:pPr>
        </w:pPrChange>
      </w:pPr>
      <w:bookmarkStart w:id="2752" w:name="_Toc193916146"/>
      <w:bookmarkStart w:id="2753" w:name="_Toc193925022"/>
      <w:ins w:id="2754" w:author="ANANDHAKRISHNAN MADATHIL REMESH" w:date="2025-03-27T01:00:00Z" w16du:dateUtc="2025-03-27T01:00:00Z">
        <w:r w:rsidRPr="00272B1A">
          <w:rPr>
            <w:bCs w:val="0"/>
            <w:iCs w:val="0"/>
          </w:rPr>
          <w:t xml:space="preserve"> </w:t>
        </w:r>
      </w:ins>
      <w:ins w:id="2755" w:author="ANANDHAKRISHNAN MADATHIL REMESH" w:date="2025-03-27T00:02:00Z" w16du:dateUtc="2025-03-27T00:02:00Z">
        <w:r w:rsidR="009354C8" w:rsidRPr="00272B1A">
          <w:rPr>
            <w:bCs w:val="0"/>
            <w:iCs w:val="0"/>
          </w:rPr>
          <w:t>Oversampling and Dataset Balancing</w:t>
        </w:r>
        <w:bookmarkEnd w:id="2752"/>
        <w:bookmarkEnd w:id="2753"/>
      </w:ins>
    </w:p>
    <w:p w14:paraId="23BE8881" w14:textId="77777777" w:rsidR="009354C8" w:rsidRPr="00272B1A" w:rsidRDefault="009354C8">
      <w:pPr>
        <w:spacing w:before="100" w:beforeAutospacing="1" w:after="100" w:afterAutospacing="1" w:line="276" w:lineRule="auto"/>
        <w:jc w:val="both"/>
        <w:rPr>
          <w:ins w:id="2756" w:author="ANANDHAKRISHNAN MADATHIL REMESH" w:date="2025-03-27T00:02:00Z" w16du:dateUtc="2025-03-27T00:02:00Z"/>
          <w:rFonts w:ascii="Trebuchet MS" w:hAnsi="Trebuchet MS"/>
          <w:color w:val="000000"/>
        </w:rPr>
        <w:pPrChange w:id="2757" w:author="ANANDHAKRISHNAN MADATHIL REMESH" w:date="2025-04-11T19:58:00Z" w16du:dateUtc="2025-04-11T18:58:00Z">
          <w:pPr>
            <w:spacing w:before="100" w:beforeAutospacing="1" w:after="100" w:afterAutospacing="1" w:line="276" w:lineRule="auto"/>
          </w:pPr>
        </w:pPrChange>
      </w:pPr>
      <w:ins w:id="2758" w:author="ANANDHAKRISHNAN MADATHIL REMESH" w:date="2025-03-27T00:02:00Z" w16du:dateUtc="2025-03-27T00:02:00Z">
        <w:r w:rsidRPr="00272B1A">
          <w:rPr>
            <w:rFonts w:ascii="Trebuchet MS" w:hAnsi="Trebuchet MS"/>
            <w:color w:val="000000"/>
          </w:rPr>
          <w:t>Following the synthetic data generation step, I conducted further preprocessing by addressing the dataset's class imbalance to ensure more robust and reliable predictive modeling. The previously enriched dataset (</w:t>
        </w:r>
        <w:r w:rsidRPr="00272B1A">
          <w:rPr>
            <w:rFonts w:ascii="Trebuchet MS" w:hAnsi="Trebuchet MS" w:cs="Courier New"/>
            <w:color w:val="000000"/>
            <w:sz w:val="20"/>
            <w:szCs w:val="20"/>
          </w:rPr>
          <w:t>synthetic_flood_data.csv</w:t>
        </w:r>
        <w:r w:rsidRPr="00272B1A">
          <w:rPr>
            <w:rFonts w:ascii="Trebuchet MS" w:hAnsi="Trebuchet MS"/>
            <w:color w:val="000000"/>
          </w:rPr>
          <w:t>) was reloaded to carry out this balancing process.</w:t>
        </w:r>
      </w:ins>
    </w:p>
    <w:p w14:paraId="4A1DFE4A" w14:textId="77777777" w:rsidR="00E16D57" w:rsidRPr="00272B1A" w:rsidRDefault="009354C8">
      <w:pPr>
        <w:spacing w:before="100" w:beforeAutospacing="1" w:after="100" w:afterAutospacing="1" w:line="276" w:lineRule="auto"/>
        <w:jc w:val="both"/>
        <w:rPr>
          <w:ins w:id="2759" w:author="ANANDHAKRISHNAN MADATHIL REMESH" w:date="2025-03-27T00:23:00Z" w16du:dateUtc="2025-03-27T00:23:00Z"/>
          <w:rFonts w:ascii="Trebuchet MS" w:hAnsi="Trebuchet MS"/>
          <w:color w:val="000000"/>
        </w:rPr>
        <w:pPrChange w:id="2760" w:author="ANANDHAKRISHNAN MADATHIL REMESH" w:date="2025-04-11T19:58:00Z" w16du:dateUtc="2025-04-11T18:58:00Z">
          <w:pPr>
            <w:spacing w:before="100" w:beforeAutospacing="1" w:after="100" w:afterAutospacing="1" w:line="276" w:lineRule="auto"/>
          </w:pPr>
        </w:pPrChange>
      </w:pPr>
      <w:ins w:id="2761" w:author="ANANDHAKRISHNAN MADATHIL REMESH" w:date="2025-03-27T00:02:00Z" w16du:dateUtc="2025-03-27T00:02:00Z">
        <w:r w:rsidRPr="00272B1A">
          <w:rPr>
            <w:rFonts w:ascii="Trebuchet MS" w:hAnsi="Trebuchet MS"/>
            <w:color w:val="000000"/>
          </w:rPr>
          <w:t>The objective was to achieve a balanced representation of cases across various flood probability levels (low, moderate, and high risk). To accomplish this, I implemented an oversampling technique that created slight variations of existing cases. These variations maintained realistic constraints, with each feature value adjusted minimally to avoid data distortion.</w:t>
        </w:r>
      </w:ins>
    </w:p>
    <w:p w14:paraId="108EF4F2" w14:textId="77777777" w:rsidR="00E0139A" w:rsidRDefault="009354C8" w:rsidP="00E0139A">
      <w:pPr>
        <w:keepNext/>
        <w:spacing w:before="100" w:beforeAutospacing="1" w:after="100" w:afterAutospacing="1" w:line="276" w:lineRule="auto"/>
        <w:rPr>
          <w:ins w:id="2762" w:author="ANANDHAKRISHNAN MADATHIL REMESH" w:date="2025-04-02T12:04:00Z" w16du:dateUtc="2025-04-02T11:04:00Z"/>
        </w:rPr>
      </w:pPr>
      <w:ins w:id="2763" w:author="ANANDHAKRISHNAN MADATHIL REMESH" w:date="2025-03-27T00:02:00Z" w16du:dateUtc="2025-03-27T00:02:00Z">
        <w:r w:rsidRPr="00272B1A">
          <w:rPr>
            <w:rFonts w:ascii="Trebuchet MS" w:hAnsi="Trebuchet MS"/>
            <w:noProof/>
            <w:color w:val="000000"/>
          </w:rPr>
          <w:drawing>
            <wp:inline distT="0" distB="0" distL="0" distR="0" wp14:anchorId="05DB4471" wp14:editId="7B6E85F9">
              <wp:extent cx="5593100" cy="1303655"/>
              <wp:effectExtent l="0" t="0" r="0" b="4445"/>
              <wp:docPr id="3326038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3827"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593100" cy="1303655"/>
                      </a:xfrm>
                      <a:prstGeom prst="rect">
                        <a:avLst/>
                      </a:prstGeom>
                    </pic:spPr>
                  </pic:pic>
                </a:graphicData>
              </a:graphic>
            </wp:inline>
          </w:drawing>
        </w:r>
      </w:ins>
    </w:p>
    <w:p w14:paraId="370B3877" w14:textId="2F6CB48B" w:rsidR="00E0139A" w:rsidRPr="00E0139A" w:rsidRDefault="00E0139A">
      <w:pPr>
        <w:pStyle w:val="Caption"/>
        <w:rPr>
          <w:ins w:id="2764" w:author="ANANDHAKRISHNAN MADATHIL REMESH" w:date="2025-04-01T16:36:00Z" w16du:dateUtc="2025-04-01T15:36:00Z"/>
          <w:rFonts w:ascii="Trebuchet MS" w:hAnsi="Trebuchet MS"/>
          <w:rPrChange w:id="2765" w:author="ANANDHAKRISHNAN MADATHIL REMESH" w:date="2025-04-02T12:04:00Z" w16du:dateUtc="2025-04-02T11:04:00Z">
            <w:rPr>
              <w:ins w:id="2766" w:author="ANANDHAKRISHNAN MADATHIL REMESH" w:date="2025-04-01T16:36:00Z" w16du:dateUtc="2025-04-01T15:36:00Z"/>
            </w:rPr>
          </w:rPrChange>
        </w:rPr>
        <w:pPrChange w:id="2767" w:author="ANANDHAKRISHNAN MADATHIL REMESH" w:date="2025-04-02T12:04:00Z" w16du:dateUtc="2025-04-02T11:04:00Z">
          <w:pPr>
            <w:spacing w:before="100" w:beforeAutospacing="1" w:after="100" w:afterAutospacing="1" w:line="276" w:lineRule="auto"/>
          </w:pPr>
        </w:pPrChange>
      </w:pPr>
      <w:bookmarkStart w:id="2768" w:name="_Toc195466829"/>
      <w:ins w:id="2769" w:author="ANANDHAKRISHNAN MADATHIL REMESH" w:date="2025-04-02T12:04:00Z" w16du:dateUtc="2025-04-02T11:04:00Z">
        <w:r w:rsidRPr="00E0139A">
          <w:rPr>
            <w:rFonts w:ascii="Trebuchet MS" w:hAnsi="Trebuchet MS"/>
            <w:rPrChange w:id="2770" w:author="ANANDHAKRISHNAN MADATHIL REMESH" w:date="2025-04-02T12:04:00Z" w16du:dateUtc="2025-04-02T11:04:00Z">
              <w:rPr>
                <w:bCs/>
                <w:szCs w:val="22"/>
              </w:rPr>
            </w:rPrChange>
          </w:rPr>
          <w:t xml:space="preserve">Figure </w:t>
        </w:r>
        <w:r w:rsidRPr="00E0139A">
          <w:rPr>
            <w:rFonts w:ascii="Trebuchet MS" w:hAnsi="Trebuchet MS"/>
            <w:rPrChange w:id="2771" w:author="ANANDHAKRISHNAN MADATHIL REMESH" w:date="2025-04-02T12:04:00Z" w16du:dateUtc="2025-04-02T11:04:00Z">
              <w:rPr>
                <w:bCs/>
                <w:szCs w:val="22"/>
              </w:rPr>
            </w:rPrChange>
          </w:rPr>
          <w:fldChar w:fldCharType="begin"/>
        </w:r>
        <w:r w:rsidRPr="00E0139A">
          <w:rPr>
            <w:rFonts w:ascii="Trebuchet MS" w:hAnsi="Trebuchet MS"/>
            <w:rPrChange w:id="2772" w:author="ANANDHAKRISHNAN MADATHIL REMESH" w:date="2025-04-02T12:04:00Z" w16du:dateUtc="2025-04-02T11:04:00Z">
              <w:rPr>
                <w:bCs/>
                <w:szCs w:val="22"/>
              </w:rPr>
            </w:rPrChange>
          </w:rPr>
          <w:instrText xml:space="preserve"> SEQ Figure \* ARABIC </w:instrText>
        </w:r>
      </w:ins>
      <w:r w:rsidRPr="00E0139A">
        <w:rPr>
          <w:rFonts w:ascii="Trebuchet MS" w:hAnsi="Trebuchet MS"/>
          <w:rPrChange w:id="2773" w:author="ANANDHAKRISHNAN MADATHIL REMESH" w:date="2025-04-02T12:04:00Z" w16du:dateUtc="2025-04-02T11:04:00Z">
            <w:rPr>
              <w:bCs/>
              <w:szCs w:val="22"/>
            </w:rPr>
          </w:rPrChange>
        </w:rPr>
        <w:fldChar w:fldCharType="separate"/>
      </w:r>
      <w:ins w:id="2774" w:author="ANANDHAKRISHNAN MADATHIL REMESH" w:date="2025-04-13T20:05:00Z" w16du:dateUtc="2025-04-13T19:05:00Z">
        <w:r w:rsidR="009B2C7D">
          <w:rPr>
            <w:rFonts w:ascii="Trebuchet MS" w:hAnsi="Trebuchet MS"/>
            <w:noProof/>
          </w:rPr>
          <w:t>17</w:t>
        </w:r>
      </w:ins>
      <w:ins w:id="2775" w:author="ANANDHAKRISHNAN MADATHIL REMESH" w:date="2025-04-02T12:04:00Z" w16du:dateUtc="2025-04-02T11:04:00Z">
        <w:r w:rsidRPr="00E0139A">
          <w:rPr>
            <w:rFonts w:ascii="Trebuchet MS" w:hAnsi="Trebuchet MS"/>
            <w:rPrChange w:id="2776" w:author="ANANDHAKRISHNAN MADATHIL REMESH" w:date="2025-04-02T12:04:00Z" w16du:dateUtc="2025-04-02T11:04:00Z">
              <w:rPr>
                <w:bCs/>
                <w:szCs w:val="22"/>
              </w:rPr>
            </w:rPrChange>
          </w:rPr>
          <w:fldChar w:fldCharType="end"/>
        </w:r>
        <w:r w:rsidRPr="00E0139A">
          <w:rPr>
            <w:rFonts w:ascii="Trebuchet MS" w:hAnsi="Trebuchet MS"/>
            <w:rPrChange w:id="2777" w:author="ANANDHAKRISHNAN MADATHIL REMESH" w:date="2025-04-02T12:04:00Z" w16du:dateUtc="2025-04-02T11:04:00Z">
              <w:rPr>
                <w:bCs/>
                <w:szCs w:val="22"/>
              </w:rPr>
            </w:rPrChange>
          </w:rPr>
          <w:t xml:space="preserve"> Oversampling the data</w:t>
        </w:r>
      </w:ins>
      <w:bookmarkEnd w:id="2768"/>
    </w:p>
    <w:p w14:paraId="5F87791B" w14:textId="7CF16150" w:rsidR="009354C8" w:rsidRPr="00E0139A" w:rsidRDefault="00E0139A">
      <w:pPr>
        <w:pStyle w:val="Caption"/>
        <w:rPr>
          <w:ins w:id="2778" w:author="ANANDHAKRISHNAN MADATHIL REMESH" w:date="2025-03-27T00:02:00Z" w16du:dateUtc="2025-03-27T00:02:00Z"/>
          <w:rFonts w:ascii="Trebuchet MS" w:hAnsi="Trebuchet MS"/>
          <w:color w:val="000000"/>
        </w:rPr>
        <w:pPrChange w:id="2779" w:author="ANANDHAKRISHNAN MADATHIL REMESH" w:date="2025-04-01T16:36:00Z" w16du:dateUtc="2025-04-01T15:36:00Z">
          <w:pPr>
            <w:spacing w:before="100" w:beforeAutospacing="1" w:after="100" w:afterAutospacing="1" w:line="276" w:lineRule="auto"/>
          </w:pPr>
        </w:pPrChange>
      </w:pPr>
      <w:ins w:id="2780" w:author="ANANDHAKRISHNAN MADATHIL REMESH" w:date="2025-04-01T16:36:00Z" w16du:dateUtc="2025-04-01T15:36:00Z">
        <w:r w:rsidRPr="00E0139A">
          <w:rPr>
            <w:rFonts w:ascii="Trebuchet MS" w:hAnsi="Trebuchet MS"/>
            <w:rPrChange w:id="2781" w:author="ANANDHAKRISHNAN MADATHIL REMESH" w:date="2025-04-01T16:36:00Z" w16du:dateUtc="2025-04-01T15:36:00Z">
              <w:rPr>
                <w:bCs/>
                <w:szCs w:val="22"/>
              </w:rPr>
            </w:rPrChange>
          </w:rPr>
          <w:t xml:space="preserve"> </w:t>
        </w:r>
      </w:ins>
    </w:p>
    <w:p w14:paraId="524F5E08" w14:textId="77777777" w:rsidR="00B66352" w:rsidRDefault="009354C8">
      <w:pPr>
        <w:spacing w:before="100" w:beforeAutospacing="1" w:after="100" w:afterAutospacing="1" w:line="276" w:lineRule="auto"/>
        <w:jc w:val="both"/>
        <w:rPr>
          <w:ins w:id="2782" w:author="ANANDHAKRISHNAN MADATHIL REMESH" w:date="2025-04-11T16:21:00Z" w16du:dateUtc="2025-04-11T15:21:00Z"/>
          <w:rFonts w:ascii="Trebuchet MS" w:hAnsi="Trebuchet MS"/>
          <w:color w:val="000000"/>
        </w:rPr>
        <w:pPrChange w:id="2783" w:author="ANANDHAKRISHNAN MADATHIL REMESH" w:date="2025-04-11T19:58:00Z" w16du:dateUtc="2025-04-11T18:58:00Z">
          <w:pPr>
            <w:spacing w:before="100" w:beforeAutospacing="1" w:after="100" w:afterAutospacing="1" w:line="276" w:lineRule="auto"/>
          </w:pPr>
        </w:pPrChange>
      </w:pPr>
      <w:ins w:id="2784" w:author="ANANDHAKRISHNAN MADATHIL REMESH" w:date="2025-03-27T00:02:00Z" w16du:dateUtc="2025-03-27T00:02:00Z">
        <w:r w:rsidRPr="00272B1A">
          <w:rPr>
            <w:rFonts w:ascii="Trebuchet MS" w:hAnsi="Trebuchet MS"/>
            <w:color w:val="000000"/>
          </w:rPr>
          <w:t>I defined the target size for balancing by aligning the number of moderate-risk cases (probability between 30% and 60%) to guide the volume of oversampling needed for low-risk (≤30%) and high-risk (&gt;60%) scenarios:</w:t>
        </w:r>
      </w:ins>
    </w:p>
    <w:p w14:paraId="64CBDE56" w14:textId="77777777" w:rsidR="00B66352" w:rsidRDefault="00B66352">
      <w:pPr>
        <w:keepNext/>
        <w:spacing w:before="100" w:beforeAutospacing="1" w:after="100" w:afterAutospacing="1" w:line="276" w:lineRule="auto"/>
        <w:rPr>
          <w:ins w:id="2785" w:author="ANANDHAKRISHNAN MADATHIL REMESH" w:date="2025-04-11T16:23:00Z" w16du:dateUtc="2025-04-11T15:23:00Z"/>
        </w:rPr>
        <w:pPrChange w:id="2786" w:author="ANANDHAKRISHNAN MADATHIL REMESH" w:date="2025-04-11T16:23:00Z" w16du:dateUtc="2025-04-11T15:23:00Z">
          <w:pPr>
            <w:spacing w:before="100" w:beforeAutospacing="1" w:after="100" w:afterAutospacing="1" w:line="276" w:lineRule="auto"/>
          </w:pPr>
        </w:pPrChange>
      </w:pPr>
      <w:ins w:id="2787" w:author="ANANDHAKRISHNAN MADATHIL REMESH" w:date="2025-04-11T16:21:00Z" w16du:dateUtc="2025-04-11T15:21:00Z">
        <w:r>
          <w:rPr>
            <w:rFonts w:ascii="Trebuchet MS" w:hAnsi="Trebuchet MS"/>
            <w:noProof/>
            <w:color w:val="000000"/>
          </w:rPr>
          <w:lastRenderedPageBreak/>
          <w:drawing>
            <wp:inline distT="0" distB="0" distL="0" distR="0" wp14:anchorId="5B15AB11" wp14:editId="507922B8">
              <wp:extent cx="4419600" cy="495300"/>
              <wp:effectExtent l="0" t="0" r="0" b="0"/>
              <wp:docPr id="1302112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2032" name="Picture 1302112032"/>
                      <pic:cNvPicPr/>
                    </pic:nvPicPr>
                    <pic:blipFill>
                      <a:blip r:embed="rId34">
                        <a:extLst>
                          <a:ext uri="{28A0092B-C50C-407E-A947-70E740481C1C}">
                            <a14:useLocalDpi xmlns:a14="http://schemas.microsoft.com/office/drawing/2010/main" val="0"/>
                          </a:ext>
                        </a:extLst>
                      </a:blip>
                      <a:stretch>
                        <a:fillRect/>
                      </a:stretch>
                    </pic:blipFill>
                    <pic:spPr>
                      <a:xfrm>
                        <a:off x="0" y="0"/>
                        <a:ext cx="4419600" cy="495300"/>
                      </a:xfrm>
                      <a:prstGeom prst="rect">
                        <a:avLst/>
                      </a:prstGeom>
                    </pic:spPr>
                  </pic:pic>
                </a:graphicData>
              </a:graphic>
            </wp:inline>
          </w:drawing>
        </w:r>
      </w:ins>
    </w:p>
    <w:p w14:paraId="6B3DDC25" w14:textId="659AEFCB" w:rsidR="009354C8" w:rsidRPr="00B66352" w:rsidRDefault="00B66352">
      <w:pPr>
        <w:pStyle w:val="Caption"/>
        <w:rPr>
          <w:ins w:id="2788" w:author="ANANDHAKRISHNAN MADATHIL REMESH" w:date="2025-03-27T00:02:00Z" w16du:dateUtc="2025-03-27T00:02:00Z"/>
          <w:rFonts w:ascii="Trebuchet MS" w:hAnsi="Trebuchet MS"/>
          <w:color w:val="000000"/>
        </w:rPr>
        <w:pPrChange w:id="2789" w:author="ANANDHAKRISHNAN MADATHIL REMESH" w:date="2025-04-11T16:23:00Z" w16du:dateUtc="2025-04-11T15:23:00Z">
          <w:pPr>
            <w:spacing w:before="100" w:beforeAutospacing="1" w:after="100" w:afterAutospacing="1" w:line="276" w:lineRule="auto"/>
          </w:pPr>
        </w:pPrChange>
      </w:pPr>
      <w:bookmarkStart w:id="2790" w:name="_Toc195466830"/>
      <w:ins w:id="2791" w:author="ANANDHAKRISHNAN MADATHIL REMESH" w:date="2025-04-11T16:23:00Z" w16du:dateUtc="2025-04-11T15:23:00Z">
        <w:r w:rsidRPr="00B66352">
          <w:rPr>
            <w:rFonts w:ascii="Trebuchet MS" w:hAnsi="Trebuchet MS"/>
            <w:rPrChange w:id="2792" w:author="ANANDHAKRISHNAN MADATHIL REMESH" w:date="2025-04-11T16:23:00Z" w16du:dateUtc="2025-04-11T15:23:00Z">
              <w:rPr>
                <w:bCs/>
              </w:rPr>
            </w:rPrChange>
          </w:rPr>
          <w:t xml:space="preserve">Figure </w:t>
        </w:r>
        <w:r w:rsidRPr="00B66352">
          <w:rPr>
            <w:rFonts w:ascii="Trebuchet MS" w:hAnsi="Trebuchet MS"/>
            <w:rPrChange w:id="2793" w:author="ANANDHAKRISHNAN MADATHIL REMESH" w:date="2025-04-11T16:23:00Z" w16du:dateUtc="2025-04-11T15:23:00Z">
              <w:rPr>
                <w:bCs/>
              </w:rPr>
            </w:rPrChange>
          </w:rPr>
          <w:fldChar w:fldCharType="begin"/>
        </w:r>
        <w:r w:rsidRPr="00B66352">
          <w:rPr>
            <w:rFonts w:ascii="Trebuchet MS" w:hAnsi="Trebuchet MS"/>
            <w:rPrChange w:id="2794" w:author="ANANDHAKRISHNAN MADATHIL REMESH" w:date="2025-04-11T16:23:00Z" w16du:dateUtc="2025-04-11T15:23:00Z">
              <w:rPr>
                <w:bCs/>
              </w:rPr>
            </w:rPrChange>
          </w:rPr>
          <w:instrText xml:space="preserve"> SEQ Figure \* ARABIC </w:instrText>
        </w:r>
      </w:ins>
      <w:r w:rsidRPr="00B66352">
        <w:rPr>
          <w:rFonts w:ascii="Trebuchet MS" w:hAnsi="Trebuchet MS"/>
          <w:rPrChange w:id="2795" w:author="ANANDHAKRISHNAN MADATHIL REMESH" w:date="2025-04-11T16:23:00Z" w16du:dateUtc="2025-04-11T15:23:00Z">
            <w:rPr>
              <w:bCs/>
            </w:rPr>
          </w:rPrChange>
        </w:rPr>
        <w:fldChar w:fldCharType="separate"/>
      </w:r>
      <w:ins w:id="2796" w:author="ANANDHAKRISHNAN MADATHIL REMESH" w:date="2025-04-13T20:05:00Z" w16du:dateUtc="2025-04-13T19:05:00Z">
        <w:r w:rsidR="009B2C7D">
          <w:rPr>
            <w:rFonts w:ascii="Trebuchet MS" w:hAnsi="Trebuchet MS"/>
            <w:noProof/>
          </w:rPr>
          <w:t>18</w:t>
        </w:r>
      </w:ins>
      <w:ins w:id="2797" w:author="ANANDHAKRISHNAN MADATHIL REMESH" w:date="2025-04-11T16:23:00Z" w16du:dateUtc="2025-04-11T15:23:00Z">
        <w:r w:rsidRPr="00B66352">
          <w:rPr>
            <w:rFonts w:ascii="Trebuchet MS" w:hAnsi="Trebuchet MS"/>
            <w:rPrChange w:id="2798" w:author="ANANDHAKRISHNAN MADATHIL REMESH" w:date="2025-04-11T16:23:00Z" w16du:dateUtc="2025-04-11T15:23:00Z">
              <w:rPr>
                <w:bCs/>
              </w:rPr>
            </w:rPrChange>
          </w:rPr>
          <w:fldChar w:fldCharType="end"/>
        </w:r>
        <w:r w:rsidRPr="00B66352">
          <w:rPr>
            <w:rFonts w:ascii="Trebuchet MS" w:hAnsi="Trebuchet MS"/>
            <w:rPrChange w:id="2799" w:author="ANANDHAKRISHNAN MADATHIL REMESH" w:date="2025-04-11T16:23:00Z" w16du:dateUtc="2025-04-11T15:23:00Z">
              <w:rPr>
                <w:bCs/>
              </w:rPr>
            </w:rPrChange>
          </w:rPr>
          <w:t xml:space="preserve"> Oversampled data</w:t>
        </w:r>
        <w:bookmarkEnd w:id="2790"/>
        <w:r>
          <w:rPr>
            <w:rFonts w:ascii="Trebuchet MS" w:hAnsi="Trebuchet MS"/>
          </w:rPr>
          <w:t xml:space="preserve"> </w:t>
        </w:r>
      </w:ins>
    </w:p>
    <w:p w14:paraId="4C68B2E3" w14:textId="77777777" w:rsidR="00E0139A" w:rsidRDefault="009354C8">
      <w:pPr>
        <w:keepNext/>
        <w:spacing w:before="100" w:beforeAutospacing="1" w:after="100" w:afterAutospacing="1" w:line="276" w:lineRule="auto"/>
        <w:rPr>
          <w:ins w:id="2800" w:author="ANANDHAKRISHNAN MADATHIL REMESH" w:date="2025-04-02T12:04:00Z" w16du:dateUtc="2025-04-02T11:04:00Z"/>
        </w:rPr>
        <w:pPrChange w:id="2801" w:author="ANANDHAKRISHNAN MADATHIL REMESH" w:date="2025-04-02T12:04:00Z" w16du:dateUtc="2025-04-02T11:04:00Z">
          <w:pPr>
            <w:spacing w:before="100" w:beforeAutospacing="1" w:after="100" w:afterAutospacing="1" w:line="276" w:lineRule="auto"/>
          </w:pPr>
        </w:pPrChange>
      </w:pPr>
      <w:ins w:id="2802" w:author="ANANDHAKRISHNAN MADATHIL REMESH" w:date="2025-03-27T00:02:00Z" w16du:dateUtc="2025-03-27T00:02:00Z">
        <w:r w:rsidRPr="00272B1A">
          <w:rPr>
            <w:rFonts w:ascii="Trebuchet MS" w:hAnsi="Trebuchet MS"/>
            <w:noProof/>
            <w:color w:val="000000"/>
          </w:rPr>
          <w:drawing>
            <wp:inline distT="0" distB="0" distL="0" distR="0" wp14:anchorId="11C0458B" wp14:editId="35FB57E2">
              <wp:extent cx="5760085" cy="1445260"/>
              <wp:effectExtent l="0" t="0" r="5715" b="2540"/>
              <wp:docPr id="934181195" name="Picture 1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1195" name="Picture 14" descr="A screenshot of a computer cod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1445260"/>
                      </a:xfrm>
                      <a:prstGeom prst="rect">
                        <a:avLst/>
                      </a:prstGeom>
                    </pic:spPr>
                  </pic:pic>
                </a:graphicData>
              </a:graphic>
            </wp:inline>
          </w:drawing>
        </w:r>
      </w:ins>
    </w:p>
    <w:p w14:paraId="3F336164" w14:textId="594F973B" w:rsidR="009354C8" w:rsidRPr="00E0139A" w:rsidRDefault="00E0139A">
      <w:pPr>
        <w:pStyle w:val="Caption"/>
        <w:rPr>
          <w:ins w:id="2803" w:author="ANANDHAKRISHNAN MADATHIL REMESH" w:date="2025-03-27T00:02:00Z" w16du:dateUtc="2025-03-27T00:02:00Z"/>
          <w:rFonts w:ascii="Trebuchet MS" w:hAnsi="Trebuchet MS"/>
          <w:color w:val="000000"/>
        </w:rPr>
        <w:pPrChange w:id="2804" w:author="ANANDHAKRISHNAN MADATHIL REMESH" w:date="2025-04-02T12:04:00Z" w16du:dateUtc="2025-04-02T11:04:00Z">
          <w:pPr>
            <w:spacing w:before="100" w:beforeAutospacing="1" w:after="100" w:afterAutospacing="1" w:line="276" w:lineRule="auto"/>
          </w:pPr>
        </w:pPrChange>
      </w:pPr>
      <w:bookmarkStart w:id="2805" w:name="_Toc195466831"/>
      <w:ins w:id="2806" w:author="ANANDHAKRISHNAN MADATHIL REMESH" w:date="2025-04-02T12:04:00Z" w16du:dateUtc="2025-04-02T11:04:00Z">
        <w:r w:rsidRPr="00E0139A">
          <w:rPr>
            <w:rFonts w:ascii="Trebuchet MS" w:hAnsi="Trebuchet MS"/>
            <w:rPrChange w:id="2807" w:author="ANANDHAKRISHNAN MADATHIL REMESH" w:date="2025-04-02T12:04:00Z" w16du:dateUtc="2025-04-02T11:04:00Z">
              <w:rPr>
                <w:bCs/>
                <w:szCs w:val="22"/>
              </w:rPr>
            </w:rPrChange>
          </w:rPr>
          <w:t xml:space="preserve">Figure </w:t>
        </w:r>
        <w:r w:rsidRPr="00E0139A">
          <w:rPr>
            <w:rFonts w:ascii="Trebuchet MS" w:hAnsi="Trebuchet MS"/>
            <w:rPrChange w:id="2808" w:author="ANANDHAKRISHNAN MADATHIL REMESH" w:date="2025-04-02T12:04:00Z" w16du:dateUtc="2025-04-02T11:04:00Z">
              <w:rPr>
                <w:bCs/>
                <w:szCs w:val="22"/>
              </w:rPr>
            </w:rPrChange>
          </w:rPr>
          <w:fldChar w:fldCharType="begin"/>
        </w:r>
        <w:r w:rsidRPr="00E0139A">
          <w:rPr>
            <w:rFonts w:ascii="Trebuchet MS" w:hAnsi="Trebuchet MS"/>
            <w:rPrChange w:id="2809" w:author="ANANDHAKRISHNAN MADATHIL REMESH" w:date="2025-04-02T12:04:00Z" w16du:dateUtc="2025-04-02T11:04:00Z">
              <w:rPr>
                <w:bCs/>
                <w:szCs w:val="22"/>
              </w:rPr>
            </w:rPrChange>
          </w:rPr>
          <w:instrText xml:space="preserve"> SEQ Figure \* ARABIC </w:instrText>
        </w:r>
      </w:ins>
      <w:r w:rsidRPr="00E0139A">
        <w:rPr>
          <w:rFonts w:ascii="Trebuchet MS" w:hAnsi="Trebuchet MS"/>
          <w:rPrChange w:id="2810" w:author="ANANDHAKRISHNAN MADATHIL REMESH" w:date="2025-04-02T12:04:00Z" w16du:dateUtc="2025-04-02T11:04:00Z">
            <w:rPr>
              <w:bCs/>
              <w:szCs w:val="22"/>
            </w:rPr>
          </w:rPrChange>
        </w:rPr>
        <w:fldChar w:fldCharType="separate"/>
      </w:r>
      <w:ins w:id="2811" w:author="ANANDHAKRISHNAN MADATHIL REMESH" w:date="2025-04-13T20:05:00Z" w16du:dateUtc="2025-04-13T19:05:00Z">
        <w:r w:rsidR="009B2C7D">
          <w:rPr>
            <w:rFonts w:ascii="Trebuchet MS" w:hAnsi="Trebuchet MS"/>
            <w:noProof/>
          </w:rPr>
          <w:t>19</w:t>
        </w:r>
      </w:ins>
      <w:ins w:id="2812" w:author="ANANDHAKRISHNAN MADATHIL REMESH" w:date="2025-04-02T12:04:00Z" w16du:dateUtc="2025-04-02T11:04:00Z">
        <w:r w:rsidRPr="00E0139A">
          <w:rPr>
            <w:rFonts w:ascii="Trebuchet MS" w:hAnsi="Trebuchet MS"/>
            <w:rPrChange w:id="2813" w:author="ANANDHAKRISHNAN MADATHIL REMESH" w:date="2025-04-02T12:04:00Z" w16du:dateUtc="2025-04-02T11:04:00Z">
              <w:rPr>
                <w:bCs/>
                <w:szCs w:val="22"/>
              </w:rPr>
            </w:rPrChange>
          </w:rPr>
          <w:fldChar w:fldCharType="end"/>
        </w:r>
        <w:r w:rsidRPr="00E0139A">
          <w:rPr>
            <w:rFonts w:ascii="Trebuchet MS" w:hAnsi="Trebuchet MS"/>
            <w:rPrChange w:id="2814" w:author="ANANDHAKRISHNAN MADATHIL REMESH" w:date="2025-04-02T12:04:00Z" w16du:dateUtc="2025-04-02T11:04:00Z">
              <w:rPr>
                <w:bCs/>
                <w:szCs w:val="22"/>
              </w:rPr>
            </w:rPrChange>
          </w:rPr>
          <w:t xml:space="preserve"> Defining the target size and combining</w:t>
        </w:r>
      </w:ins>
      <w:bookmarkEnd w:id="2805"/>
    </w:p>
    <w:p w14:paraId="6C246E20" w14:textId="77777777" w:rsidR="00E0139A" w:rsidRDefault="00E0139A">
      <w:pPr>
        <w:spacing w:before="100" w:beforeAutospacing="1" w:after="100" w:afterAutospacing="1" w:line="276" w:lineRule="auto"/>
        <w:rPr>
          <w:ins w:id="2815" w:author="ANANDHAKRISHNAN MADATHIL REMESH" w:date="2025-04-02T12:05:00Z" w16du:dateUtc="2025-04-02T11:05:00Z"/>
          <w:rFonts w:ascii="Trebuchet MS" w:hAnsi="Trebuchet MS"/>
          <w:color w:val="000000"/>
        </w:rPr>
      </w:pPr>
    </w:p>
    <w:p w14:paraId="5A7A6077" w14:textId="46BA1780" w:rsidR="00E0139A" w:rsidRDefault="009354C8">
      <w:pPr>
        <w:spacing w:before="100" w:beforeAutospacing="1" w:after="100" w:afterAutospacing="1" w:line="276" w:lineRule="auto"/>
        <w:jc w:val="both"/>
        <w:rPr>
          <w:ins w:id="2816" w:author="ANANDHAKRISHNAN MADATHIL REMESH" w:date="2025-04-02T12:05:00Z" w16du:dateUtc="2025-04-02T11:05:00Z"/>
          <w:rFonts w:ascii="Trebuchet MS" w:hAnsi="Trebuchet MS"/>
          <w:color w:val="000000"/>
        </w:rPr>
        <w:pPrChange w:id="2817" w:author="ANANDHAKRISHNAN MADATHIL REMESH" w:date="2025-04-11T19:58:00Z" w16du:dateUtc="2025-04-11T18:58:00Z">
          <w:pPr>
            <w:spacing w:before="100" w:beforeAutospacing="1" w:after="100" w:afterAutospacing="1" w:line="276" w:lineRule="auto"/>
          </w:pPr>
        </w:pPrChange>
      </w:pPr>
      <w:ins w:id="2818" w:author="ANANDHAKRISHNAN MADATHIL REMESH" w:date="2025-03-27T00:02:00Z" w16du:dateUtc="2025-03-27T00:02:00Z">
        <w:r w:rsidRPr="00272B1A">
          <w:rPr>
            <w:rFonts w:ascii="Trebuchet MS" w:hAnsi="Trebuchet MS"/>
            <w:color w:val="000000"/>
          </w:rPr>
          <w:t>These oversampled cases were then combined with the existing dataset, resulting in a comprehensive, balanced dataset, which was saved as </w:t>
        </w:r>
        <w:r w:rsidRPr="00272B1A">
          <w:rPr>
            <w:rFonts w:ascii="Trebuchet MS" w:hAnsi="Trebuchet MS" w:cs="Courier New"/>
            <w:color w:val="000000"/>
            <w:sz w:val="20"/>
            <w:szCs w:val="20"/>
          </w:rPr>
          <w:t>balanced_flood_data.csv</w:t>
        </w:r>
        <w:r w:rsidRPr="00272B1A">
          <w:rPr>
            <w:rFonts w:ascii="Trebuchet MS" w:hAnsi="Trebuchet MS"/>
            <w:color w:val="000000"/>
          </w:rPr>
          <w:t>:</w:t>
        </w:r>
      </w:ins>
    </w:p>
    <w:p w14:paraId="7D0282D0" w14:textId="5BB56F44" w:rsidR="009354C8" w:rsidRPr="00272B1A" w:rsidRDefault="009354C8">
      <w:pPr>
        <w:spacing w:before="100" w:beforeAutospacing="1" w:after="100" w:afterAutospacing="1" w:line="276" w:lineRule="auto"/>
        <w:jc w:val="both"/>
        <w:rPr>
          <w:ins w:id="2819" w:author="ANANDHAKRISHNAN MADATHIL REMESH" w:date="2025-03-27T00:02:00Z" w16du:dateUtc="2025-03-27T00:02:00Z"/>
          <w:rFonts w:ascii="Trebuchet MS" w:hAnsi="Trebuchet MS"/>
          <w:color w:val="000000"/>
          <w:rPrChange w:id="2820" w:author="ANANDHAKRISHNAN MADATHIL REMESH" w:date="2025-03-27T01:05:00Z" w16du:dateUtc="2025-03-27T01:05:00Z">
            <w:rPr>
              <w:ins w:id="2821" w:author="ANANDHAKRISHNAN MADATHIL REMESH" w:date="2025-03-27T00:02:00Z" w16du:dateUtc="2025-03-27T00:02:00Z"/>
              <w:rFonts w:ascii="Trebuchet MS" w:hAnsi="Trebuchet MS"/>
            </w:rPr>
          </w:rPrChange>
        </w:rPr>
        <w:pPrChange w:id="2822" w:author="ANANDHAKRISHNAN MADATHIL REMESH" w:date="2025-04-11T19:58:00Z" w16du:dateUtc="2025-04-11T18:58:00Z">
          <w:pPr>
            <w:spacing w:line="276" w:lineRule="auto"/>
          </w:pPr>
        </w:pPrChange>
      </w:pPr>
      <w:ins w:id="2823" w:author="ANANDHAKRISHNAN MADATHIL REMESH" w:date="2025-03-27T00:02:00Z" w16du:dateUtc="2025-03-27T00:02:00Z">
        <w:r w:rsidRPr="00272B1A">
          <w:rPr>
            <w:rFonts w:ascii="Trebuchet MS" w:hAnsi="Trebuchet MS"/>
            <w:color w:val="000000"/>
          </w:rPr>
          <w:t>The final dataset class distribution was verified to confirm successful balancing across the different flood probability categories This meticulous oversampling procedure significantly improved data representativeness and class balance, setting a robust foundation for precise and effective flood risk prediction in subsequent analytical phases of my research.</w:t>
        </w:r>
      </w:ins>
    </w:p>
    <w:p w14:paraId="64615C8C" w14:textId="77777777" w:rsidR="009354C8" w:rsidRDefault="009354C8">
      <w:pPr>
        <w:pStyle w:val="Heading1"/>
        <w:spacing w:before="960" w:after="960"/>
        <w:rPr>
          <w:ins w:id="2824" w:author="ANANDHAKRISHNAN MADATHIL REMESH" w:date="2025-04-02T12:17:00Z" w16du:dateUtc="2025-04-02T11:17:00Z"/>
          <w:bCs w:val="0"/>
        </w:rPr>
      </w:pPr>
      <w:bookmarkStart w:id="2825" w:name="_Toc193916147"/>
      <w:bookmarkStart w:id="2826" w:name="_Toc193925023"/>
      <w:bookmarkStart w:id="2827" w:name="_Toc195466529"/>
      <w:ins w:id="2828" w:author="ANANDHAKRISHNAN MADATHIL REMESH" w:date="2025-03-27T00:02:00Z" w16du:dateUtc="2025-03-27T00:02:00Z">
        <w:r w:rsidRPr="00272B1A">
          <w:rPr>
            <w:bCs w:val="0"/>
          </w:rPr>
          <w:lastRenderedPageBreak/>
          <w:t>Model Development</w:t>
        </w:r>
      </w:ins>
      <w:bookmarkEnd w:id="2825"/>
      <w:bookmarkEnd w:id="2826"/>
      <w:bookmarkEnd w:id="2827"/>
    </w:p>
    <w:p w14:paraId="2D6C6D8C" w14:textId="398DD4AB" w:rsidR="00D522F2" w:rsidRPr="001A6657" w:rsidRDefault="00D522F2">
      <w:pPr>
        <w:spacing w:line="276" w:lineRule="auto"/>
        <w:jc w:val="both"/>
        <w:rPr>
          <w:ins w:id="2829" w:author="ANANDHAKRISHNAN MADATHIL REMESH" w:date="2025-04-02T12:13:00Z" w16du:dateUtc="2025-04-02T11:13:00Z"/>
        </w:rPr>
        <w:pPrChange w:id="2830" w:author="ANANDHAKRISHNAN MADATHIL REMESH" w:date="2025-04-11T19:58:00Z" w16du:dateUtc="2025-04-11T18:58:00Z">
          <w:pPr>
            <w:pStyle w:val="Heading1"/>
            <w:spacing w:before="960" w:after="960"/>
          </w:pPr>
        </w:pPrChange>
      </w:pPr>
      <w:ins w:id="2831" w:author="ANANDHAKRISHNAN MADATHIL REMESH" w:date="2025-04-02T12:19:00Z" w16du:dateUtc="2025-04-02T11:19:00Z">
        <w:r w:rsidRPr="00D522F2">
          <w:rPr>
            <w:rFonts w:ascii="Trebuchet MS" w:eastAsiaTheme="minorEastAsia" w:hAnsi="Trebuchet MS" w:cs="Helvetica"/>
            <w:rPrChange w:id="2832" w:author="ANANDHAKRISHNAN MADATHIL REMESH" w:date="2025-04-02T12:19:00Z" w16du:dateUtc="2025-04-02T11:19:00Z">
              <w:rPr>
                <w:rFonts w:ascii="Helvetica" w:hAnsi="Helvetica" w:cs="Helvetica"/>
                <w:bCs w:val="0"/>
              </w:rPr>
            </w:rPrChange>
          </w:rPr>
          <w:t xml:space="preserve">In this chapter, I describe the process of developing machine learning and deep learning models for predicting flood risk and mapping flood-prone areas. The models were constructed using the preprocessed and balanced dataset prepared in the preceding phase. The objective was to create a system that not only forecasts the probability of flooding based on hydrological and environmental data but also provides visual representations of the </w:t>
        </w:r>
        <w:r w:rsidRPr="00D522F2">
          <w:rPr>
            <w:rFonts w:ascii="Trebuchet MS" w:hAnsi="Trebuchet MS" w:cs="Helvetica"/>
          </w:rPr>
          <w:t>area’s</w:t>
        </w:r>
        <w:r w:rsidRPr="00D522F2">
          <w:rPr>
            <w:rFonts w:ascii="Trebuchet MS" w:eastAsiaTheme="minorEastAsia" w:hAnsi="Trebuchet MS" w:cs="Helvetica"/>
            <w:rPrChange w:id="2833" w:author="ANANDHAKRISHNAN MADATHIL REMESH" w:date="2025-04-02T12:19:00Z" w16du:dateUtc="2025-04-02T11:19:00Z">
              <w:rPr>
                <w:rFonts w:ascii="Helvetica" w:hAnsi="Helvetica" w:cs="Helvetica"/>
                <w:bCs w:val="0"/>
              </w:rPr>
            </w:rPrChange>
          </w:rPr>
          <w:t xml:space="preserve"> most susceptible to flooding. This chapter is divided into two main sections: Section 4.1 focuses on the machine learning models, specifically Random Forest and </w:t>
        </w:r>
        <w:proofErr w:type="spellStart"/>
        <w:r w:rsidRPr="00D522F2">
          <w:rPr>
            <w:rFonts w:ascii="Trebuchet MS" w:eastAsiaTheme="minorEastAsia" w:hAnsi="Trebuchet MS" w:cs="Helvetica"/>
            <w:rPrChange w:id="2834" w:author="ANANDHAKRISHNAN MADATHIL REMESH" w:date="2025-04-02T12:19:00Z" w16du:dateUtc="2025-04-02T11:19:00Z">
              <w:rPr>
                <w:rFonts w:ascii="Helvetica" w:hAnsi="Helvetica" w:cs="Helvetica"/>
                <w:bCs w:val="0"/>
              </w:rPr>
            </w:rPrChange>
          </w:rPr>
          <w:t>XGBoost</w:t>
        </w:r>
        <w:proofErr w:type="spellEnd"/>
        <w:r w:rsidRPr="00D522F2">
          <w:rPr>
            <w:rFonts w:ascii="Trebuchet MS" w:eastAsiaTheme="minorEastAsia" w:hAnsi="Trebuchet MS" w:cs="Helvetica"/>
            <w:rPrChange w:id="2835" w:author="ANANDHAKRISHNAN MADATHIL REMESH" w:date="2025-04-02T12:19:00Z" w16du:dateUtc="2025-04-02T11:19:00Z">
              <w:rPr>
                <w:rFonts w:ascii="Helvetica" w:hAnsi="Helvetica" w:cs="Helvetica"/>
                <w:bCs w:val="0"/>
              </w:rPr>
            </w:rPrChange>
          </w:rPr>
          <w:t>, utilized for flood risk prediction based on structured data. Section 4.2 presents the deep learning model, U-Net, which was applied to satellite imagery for the spatial mapping of flood-affected regions.</w:t>
        </w:r>
      </w:ins>
    </w:p>
    <w:p w14:paraId="52A2FC49" w14:textId="77777777" w:rsidR="00010D51" w:rsidRPr="00010D51" w:rsidRDefault="00010D51">
      <w:pPr>
        <w:rPr>
          <w:ins w:id="2836" w:author="ANANDHAKRISHNAN MADATHIL REMESH" w:date="2025-03-27T00:02:00Z" w16du:dateUtc="2025-03-27T00:02:00Z"/>
        </w:rPr>
        <w:pPrChange w:id="2837" w:author="ANANDHAKRISHNAN MADATHIL REMESH" w:date="2025-04-02T12:13:00Z" w16du:dateUtc="2025-04-02T11:13:00Z">
          <w:pPr>
            <w:pStyle w:val="Heading2"/>
            <w:spacing w:line="276" w:lineRule="auto"/>
          </w:pPr>
        </w:pPrChange>
      </w:pPr>
    </w:p>
    <w:p w14:paraId="53D64736" w14:textId="3FA63C2E" w:rsidR="009354C8" w:rsidRPr="00010D51" w:rsidRDefault="009354C8">
      <w:pPr>
        <w:pStyle w:val="Heading2"/>
        <w:rPr>
          <w:ins w:id="2838" w:author="ANANDHAKRISHNAN MADATHIL REMESH" w:date="2025-03-27T00:02:00Z" w16du:dateUtc="2025-03-27T00:02:00Z"/>
        </w:rPr>
        <w:pPrChange w:id="2839" w:author="ANANDHAKRISHNAN MADATHIL REMESH" w:date="2025-04-02T12:11:00Z" w16du:dateUtc="2025-04-02T11:11:00Z">
          <w:pPr>
            <w:spacing w:line="276" w:lineRule="auto"/>
          </w:pPr>
        </w:pPrChange>
      </w:pPr>
      <w:bookmarkStart w:id="2840" w:name="_Toc193916148"/>
      <w:bookmarkStart w:id="2841" w:name="_Toc193925024"/>
      <w:bookmarkStart w:id="2842" w:name="_Toc195466530"/>
      <w:ins w:id="2843" w:author="ANANDHAKRISHNAN MADATHIL REMESH" w:date="2025-03-27T00:02:00Z" w16du:dateUtc="2025-03-27T00:02:00Z">
        <w:r w:rsidRPr="00272B1A">
          <w:rPr>
            <w:bCs w:val="0"/>
          </w:rPr>
          <w:t>Machine Learning Models for Flood Prediction</w:t>
        </w:r>
        <w:bookmarkEnd w:id="2840"/>
        <w:bookmarkEnd w:id="2841"/>
        <w:bookmarkEnd w:id="2842"/>
      </w:ins>
    </w:p>
    <w:p w14:paraId="5E76CF7D" w14:textId="77777777" w:rsidR="009354C8" w:rsidRDefault="009354C8">
      <w:pPr>
        <w:spacing w:before="100" w:beforeAutospacing="1" w:after="100" w:afterAutospacing="1" w:line="276" w:lineRule="auto"/>
        <w:jc w:val="both"/>
        <w:rPr>
          <w:ins w:id="2844" w:author="ANANDHAKRISHNAN MADATHIL REMESH" w:date="2025-04-02T12:20:00Z" w16du:dateUtc="2025-04-02T11:20:00Z"/>
          <w:rFonts w:ascii="Trebuchet MS" w:hAnsi="Trebuchet MS"/>
          <w:color w:val="000000"/>
        </w:rPr>
        <w:pPrChange w:id="2845" w:author="ANANDHAKRISHNAN MADATHIL REMESH" w:date="2025-04-11T19:58:00Z" w16du:dateUtc="2025-04-11T18:58:00Z">
          <w:pPr>
            <w:spacing w:before="100" w:beforeAutospacing="1" w:after="100" w:afterAutospacing="1" w:line="276" w:lineRule="auto"/>
          </w:pPr>
        </w:pPrChange>
      </w:pPr>
      <w:ins w:id="2846" w:author="ANANDHAKRISHNAN MADATHIL REMESH" w:date="2025-03-27T00:02:00Z" w16du:dateUtc="2025-03-27T00:02:00Z">
        <w:r w:rsidRPr="00272B1A">
          <w:rPr>
            <w:rFonts w:ascii="Trebuchet MS" w:hAnsi="Trebuchet MS"/>
            <w:color w:val="000000"/>
          </w:rPr>
          <w:t>In this phase, I developed machine learning models aimed at accurately predicting flood risk based on the prepared and balanced dataset. After careful consideration of various algorithms suitable for classification tasks, I chose two robust models: Random Forest Classifier and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Classifier. These models were selected based on their proven ability to handle complex, non-linear relationships, high-dimensional data, and their interpretability, making them highly suitable for this research project on flood prediction.</w:t>
        </w:r>
      </w:ins>
    </w:p>
    <w:p w14:paraId="4106F6C1" w14:textId="77777777" w:rsidR="00D522F2" w:rsidRPr="00272B1A" w:rsidRDefault="00D522F2" w:rsidP="009354C8">
      <w:pPr>
        <w:spacing w:before="100" w:beforeAutospacing="1" w:after="100" w:afterAutospacing="1" w:line="276" w:lineRule="auto"/>
        <w:rPr>
          <w:ins w:id="2847" w:author="ANANDHAKRISHNAN MADATHIL REMESH" w:date="2025-03-27T00:02:00Z" w16du:dateUtc="2025-03-27T00:02:00Z"/>
          <w:rFonts w:ascii="Trebuchet MS" w:hAnsi="Trebuchet MS"/>
          <w:color w:val="000000"/>
        </w:rPr>
      </w:pPr>
    </w:p>
    <w:p w14:paraId="7858F5F6" w14:textId="1CA37414" w:rsidR="009354C8" w:rsidRPr="00010D51" w:rsidRDefault="009354C8">
      <w:pPr>
        <w:pStyle w:val="Heading3"/>
        <w:spacing w:line="276" w:lineRule="auto"/>
        <w:rPr>
          <w:ins w:id="2848" w:author="ANANDHAKRISHNAN MADATHIL REMESH" w:date="2025-03-27T00:02:00Z" w16du:dateUtc="2025-03-27T00:02:00Z"/>
          <w:color w:val="000000"/>
          <w:rPrChange w:id="2849" w:author="ANANDHAKRISHNAN MADATHIL REMESH" w:date="2025-04-02T12:07:00Z" w16du:dateUtc="2025-04-02T11:07:00Z">
            <w:rPr>
              <w:ins w:id="2850" w:author="ANANDHAKRISHNAN MADATHIL REMESH" w:date="2025-03-27T00:02:00Z" w16du:dateUtc="2025-03-27T00:02:00Z"/>
            </w:rPr>
          </w:rPrChange>
        </w:rPr>
        <w:pPrChange w:id="2851" w:author="ANANDHAKRISHNAN MADATHIL REMESH" w:date="2025-04-02T12:07:00Z" w16du:dateUtc="2025-04-02T11:07:00Z">
          <w:pPr>
            <w:spacing w:line="276" w:lineRule="auto"/>
          </w:pPr>
        </w:pPrChange>
      </w:pPr>
      <w:ins w:id="2852" w:author="ANANDHAKRISHNAN MADATHIL REMESH" w:date="2025-03-27T00:02:00Z" w16du:dateUtc="2025-03-27T00:02:00Z">
        <w:r w:rsidRPr="00272B1A">
          <w:rPr>
            <w:b w:val="0"/>
            <w:bCs w:val="0"/>
            <w:color w:val="000000"/>
            <w:rPrChange w:id="2853" w:author="ANANDHAKRISHNAN MADATHIL REMESH" w:date="2025-03-27T01:05:00Z" w16du:dateUtc="2025-03-27T01:05:00Z">
              <w:rPr>
                <w:rFonts w:eastAsiaTheme="minorEastAsia" w:cstheme="minorBidi"/>
                <w:b/>
                <w:color w:val="000000"/>
              </w:rPr>
            </w:rPrChange>
          </w:rPr>
          <w:t xml:space="preserve"> </w:t>
        </w:r>
        <w:bookmarkStart w:id="2854" w:name="_Toc193916149"/>
        <w:bookmarkStart w:id="2855" w:name="_Toc193925025"/>
        <w:bookmarkStart w:id="2856" w:name="_Toc195466531"/>
        <w:r w:rsidRPr="00272B1A">
          <w:rPr>
            <w:b w:val="0"/>
            <w:bCs w:val="0"/>
            <w:color w:val="000000"/>
            <w:rPrChange w:id="2857" w:author="ANANDHAKRISHNAN MADATHIL REMESH" w:date="2025-03-27T01:05:00Z" w16du:dateUtc="2025-03-27T01:05:00Z">
              <w:rPr>
                <w:rFonts w:eastAsiaTheme="minorEastAsia" w:cstheme="minorBidi"/>
                <w:b/>
                <w:color w:val="000000"/>
              </w:rPr>
            </w:rPrChange>
          </w:rPr>
          <w:t>Random Forest Classifier</w:t>
        </w:r>
        <w:bookmarkEnd w:id="2854"/>
        <w:bookmarkEnd w:id="2855"/>
        <w:bookmarkEnd w:id="2856"/>
      </w:ins>
    </w:p>
    <w:p w14:paraId="07E0E564" w14:textId="77777777" w:rsidR="009354C8" w:rsidRDefault="009354C8">
      <w:pPr>
        <w:spacing w:before="100" w:beforeAutospacing="1" w:after="100" w:afterAutospacing="1" w:line="276" w:lineRule="auto"/>
        <w:jc w:val="both"/>
        <w:rPr>
          <w:ins w:id="2858" w:author="ANANDHAKRISHNAN MADATHIL REMESH" w:date="2025-04-02T12:09:00Z" w16du:dateUtc="2025-04-02T11:09:00Z"/>
          <w:rFonts w:ascii="Trebuchet MS" w:hAnsi="Trebuchet MS"/>
          <w:color w:val="000000"/>
        </w:rPr>
        <w:pPrChange w:id="2859" w:author="ANANDHAKRISHNAN MADATHIL REMESH" w:date="2025-04-11T19:58:00Z" w16du:dateUtc="2025-04-11T18:58:00Z">
          <w:pPr>
            <w:spacing w:before="100" w:beforeAutospacing="1" w:after="100" w:afterAutospacing="1" w:line="276" w:lineRule="auto"/>
          </w:pPr>
        </w:pPrChange>
      </w:pPr>
      <w:ins w:id="2860" w:author="ANANDHAKRISHNAN MADATHIL REMESH" w:date="2025-03-27T00:02:00Z" w16du:dateUtc="2025-03-27T00:02:00Z">
        <w:r w:rsidRPr="00272B1A">
          <w:rPr>
            <w:rFonts w:ascii="Trebuchet MS" w:hAnsi="Trebuchet MS"/>
            <w:color w:val="000000"/>
          </w:rPr>
          <w:t>The Random Forest Classifier is an ensemble learning method widely recognized for its stability and accuracy in classification tasks. It builds multiple decision trees during training and aggregates their results to improve overall predictive performance and reduce overfitting. To optimize its performance on my dataset, I applied hyperparameter tuning using </w:t>
        </w:r>
        <w:proofErr w:type="spellStart"/>
        <w:r w:rsidRPr="00272B1A">
          <w:rPr>
            <w:rFonts w:ascii="Trebuchet MS" w:hAnsi="Trebuchet MS" w:cs="Courier New"/>
            <w:color w:val="000000"/>
            <w:sz w:val="20"/>
            <w:szCs w:val="20"/>
          </w:rPr>
          <w:t>GridSearchCV</w:t>
        </w:r>
        <w:proofErr w:type="spellEnd"/>
        <w:r w:rsidRPr="00272B1A">
          <w:rPr>
            <w:rFonts w:ascii="Trebuchet MS" w:hAnsi="Trebuchet MS"/>
            <w:color w:val="000000"/>
          </w:rPr>
          <w:t>, exploring combinations of parameters such as the number of estimators (</w:t>
        </w:r>
        <w:proofErr w:type="spellStart"/>
        <w:r w:rsidRPr="00272B1A">
          <w:rPr>
            <w:rFonts w:ascii="Trebuchet MS" w:hAnsi="Trebuchet MS" w:cs="Courier New"/>
            <w:color w:val="000000"/>
            <w:sz w:val="20"/>
            <w:szCs w:val="20"/>
          </w:rPr>
          <w:t>n_estimators</w:t>
        </w:r>
        <w:proofErr w:type="spellEnd"/>
        <w:r w:rsidRPr="00272B1A">
          <w:rPr>
            <w:rFonts w:ascii="Trebuchet MS" w:hAnsi="Trebuchet MS"/>
            <w:color w:val="000000"/>
          </w:rPr>
          <w:t>), tree depth (</w:t>
        </w:r>
        <w:proofErr w:type="spellStart"/>
        <w:r w:rsidRPr="00272B1A">
          <w:rPr>
            <w:rFonts w:ascii="Trebuchet MS" w:hAnsi="Trebuchet MS" w:cs="Courier New"/>
            <w:color w:val="000000"/>
            <w:sz w:val="20"/>
            <w:szCs w:val="20"/>
          </w:rPr>
          <w:t>max_depth</w:t>
        </w:r>
        <w:proofErr w:type="spellEnd"/>
        <w:r w:rsidRPr="00272B1A">
          <w:rPr>
            <w:rFonts w:ascii="Trebuchet MS" w:hAnsi="Trebuchet MS"/>
            <w:color w:val="000000"/>
          </w:rPr>
          <w:t>), and minimum samples required for splits (</w:t>
        </w:r>
        <w:proofErr w:type="spellStart"/>
        <w:r w:rsidRPr="00272B1A">
          <w:rPr>
            <w:rFonts w:ascii="Trebuchet MS" w:hAnsi="Trebuchet MS" w:cs="Courier New"/>
            <w:color w:val="000000"/>
            <w:sz w:val="20"/>
            <w:szCs w:val="20"/>
          </w:rPr>
          <w:t>min_samples_split</w:t>
        </w:r>
        <w:proofErr w:type="spellEnd"/>
        <w:r w:rsidRPr="00272B1A">
          <w:rPr>
            <w:rFonts w:ascii="Trebuchet MS" w:hAnsi="Trebuchet MS"/>
            <w:color w:val="000000"/>
          </w:rPr>
          <w:t>) and leaf nodes (</w:t>
        </w:r>
        <w:proofErr w:type="spellStart"/>
        <w:r w:rsidRPr="00272B1A">
          <w:rPr>
            <w:rFonts w:ascii="Trebuchet MS" w:hAnsi="Trebuchet MS" w:cs="Courier New"/>
            <w:color w:val="000000"/>
            <w:sz w:val="20"/>
            <w:szCs w:val="20"/>
          </w:rPr>
          <w:t>min_samples_leaf</w:t>
        </w:r>
        <w:proofErr w:type="spellEnd"/>
        <w:r w:rsidRPr="00272B1A">
          <w:rPr>
            <w:rFonts w:ascii="Trebuchet MS" w:hAnsi="Trebuchet MS"/>
            <w:color w:val="000000"/>
          </w:rPr>
          <w:t>).</w:t>
        </w:r>
      </w:ins>
    </w:p>
    <w:p w14:paraId="46539568" w14:textId="77777777" w:rsidR="00010D51" w:rsidRPr="00272B1A" w:rsidRDefault="00010D51" w:rsidP="009354C8">
      <w:pPr>
        <w:spacing w:before="100" w:beforeAutospacing="1" w:after="100" w:afterAutospacing="1" w:line="276" w:lineRule="auto"/>
        <w:rPr>
          <w:ins w:id="2861" w:author="ANANDHAKRISHNAN MADATHIL REMESH" w:date="2025-03-27T00:02:00Z" w16du:dateUtc="2025-03-27T00:02:00Z"/>
          <w:rFonts w:ascii="Trebuchet MS" w:hAnsi="Trebuchet MS"/>
          <w:color w:val="000000"/>
        </w:rPr>
      </w:pPr>
    </w:p>
    <w:p w14:paraId="71B65AB9" w14:textId="77777777" w:rsidR="00010D51" w:rsidRDefault="009354C8">
      <w:pPr>
        <w:keepNext/>
        <w:spacing w:line="276" w:lineRule="auto"/>
        <w:rPr>
          <w:ins w:id="2862" w:author="ANANDHAKRISHNAN MADATHIL REMESH" w:date="2025-04-02T12:07:00Z" w16du:dateUtc="2025-04-02T11:07:00Z"/>
        </w:rPr>
        <w:pPrChange w:id="2863" w:author="ANANDHAKRISHNAN MADATHIL REMESH" w:date="2025-04-02T12:07:00Z" w16du:dateUtc="2025-04-02T11:07:00Z">
          <w:pPr>
            <w:spacing w:line="276" w:lineRule="auto"/>
          </w:pPr>
        </w:pPrChange>
      </w:pPr>
      <w:ins w:id="2864" w:author="ANANDHAKRISHNAN MADATHIL REMESH" w:date="2025-03-27T00:02:00Z" w16du:dateUtc="2025-03-27T00:02:00Z">
        <w:r w:rsidRPr="00272B1A">
          <w:rPr>
            <w:rFonts w:ascii="Trebuchet MS" w:hAnsi="Trebuchet MS"/>
            <w:noProof/>
          </w:rPr>
          <w:lastRenderedPageBreak/>
          <w:drawing>
            <wp:inline distT="0" distB="0" distL="0" distR="0" wp14:anchorId="524AEC59" wp14:editId="63FB2D07">
              <wp:extent cx="5760085" cy="1445260"/>
              <wp:effectExtent l="0" t="0" r="5715" b="2540"/>
              <wp:docPr id="1482996526" name="Picture 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6526" name="Picture 15" descr="A screen shot of a computer cod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1445260"/>
                      </a:xfrm>
                      <a:prstGeom prst="rect">
                        <a:avLst/>
                      </a:prstGeom>
                    </pic:spPr>
                  </pic:pic>
                </a:graphicData>
              </a:graphic>
            </wp:inline>
          </w:drawing>
        </w:r>
      </w:ins>
    </w:p>
    <w:p w14:paraId="59CCECF1" w14:textId="296D531B" w:rsidR="009354C8" w:rsidRPr="00010D51" w:rsidRDefault="00010D51">
      <w:pPr>
        <w:pStyle w:val="Caption"/>
        <w:rPr>
          <w:ins w:id="2865" w:author="ANANDHAKRISHNAN MADATHIL REMESH" w:date="2025-03-27T00:02:00Z" w16du:dateUtc="2025-03-27T00:02:00Z"/>
          <w:rFonts w:ascii="Trebuchet MS" w:hAnsi="Trebuchet MS"/>
          <w:rPrChange w:id="2866" w:author="ANANDHAKRISHNAN MADATHIL REMESH" w:date="2025-04-02T12:08:00Z" w16du:dateUtc="2025-04-02T11:08:00Z">
            <w:rPr>
              <w:ins w:id="2867" w:author="ANANDHAKRISHNAN MADATHIL REMESH" w:date="2025-03-27T00:02:00Z" w16du:dateUtc="2025-03-27T00:02:00Z"/>
            </w:rPr>
          </w:rPrChange>
        </w:rPr>
        <w:pPrChange w:id="2868" w:author="ANANDHAKRISHNAN MADATHIL REMESH" w:date="2025-04-02T12:07:00Z" w16du:dateUtc="2025-04-02T11:07:00Z">
          <w:pPr>
            <w:spacing w:line="276" w:lineRule="auto"/>
          </w:pPr>
        </w:pPrChange>
      </w:pPr>
      <w:bookmarkStart w:id="2869" w:name="_Toc195466832"/>
      <w:ins w:id="2870" w:author="ANANDHAKRISHNAN MADATHIL REMESH" w:date="2025-04-02T12:07:00Z" w16du:dateUtc="2025-04-02T11:07:00Z">
        <w:r w:rsidRPr="00010D51">
          <w:rPr>
            <w:rFonts w:ascii="Trebuchet MS" w:hAnsi="Trebuchet MS"/>
            <w:rPrChange w:id="2871" w:author="ANANDHAKRISHNAN MADATHIL REMESH" w:date="2025-04-02T12:08:00Z" w16du:dateUtc="2025-04-02T11:08:00Z">
              <w:rPr>
                <w:bCs/>
                <w:szCs w:val="22"/>
              </w:rPr>
            </w:rPrChange>
          </w:rPr>
          <w:t xml:space="preserve">Figure </w:t>
        </w:r>
        <w:r w:rsidRPr="00010D51">
          <w:rPr>
            <w:rFonts w:ascii="Trebuchet MS" w:hAnsi="Trebuchet MS"/>
            <w:rPrChange w:id="2872" w:author="ANANDHAKRISHNAN MADATHIL REMESH" w:date="2025-04-02T12:08:00Z" w16du:dateUtc="2025-04-02T11:08:00Z">
              <w:rPr>
                <w:bCs/>
                <w:szCs w:val="22"/>
              </w:rPr>
            </w:rPrChange>
          </w:rPr>
          <w:fldChar w:fldCharType="begin"/>
        </w:r>
        <w:r w:rsidRPr="00010D51">
          <w:rPr>
            <w:rFonts w:ascii="Trebuchet MS" w:hAnsi="Trebuchet MS"/>
            <w:rPrChange w:id="2873" w:author="ANANDHAKRISHNAN MADATHIL REMESH" w:date="2025-04-02T12:08:00Z" w16du:dateUtc="2025-04-02T11:08:00Z">
              <w:rPr>
                <w:bCs/>
                <w:szCs w:val="22"/>
              </w:rPr>
            </w:rPrChange>
          </w:rPr>
          <w:instrText xml:space="preserve"> SEQ Figure \* ARABIC </w:instrText>
        </w:r>
      </w:ins>
      <w:r w:rsidRPr="00010D51">
        <w:rPr>
          <w:rFonts w:ascii="Trebuchet MS" w:hAnsi="Trebuchet MS"/>
          <w:rPrChange w:id="2874" w:author="ANANDHAKRISHNAN MADATHIL REMESH" w:date="2025-04-02T12:08:00Z" w16du:dateUtc="2025-04-02T11:08:00Z">
            <w:rPr>
              <w:bCs/>
              <w:szCs w:val="22"/>
            </w:rPr>
          </w:rPrChange>
        </w:rPr>
        <w:fldChar w:fldCharType="separate"/>
      </w:r>
      <w:ins w:id="2875" w:author="ANANDHAKRISHNAN MADATHIL REMESH" w:date="2025-04-13T20:05:00Z" w16du:dateUtc="2025-04-13T19:05:00Z">
        <w:r w:rsidR="009B2C7D">
          <w:rPr>
            <w:rFonts w:ascii="Trebuchet MS" w:hAnsi="Trebuchet MS"/>
            <w:noProof/>
          </w:rPr>
          <w:t>20</w:t>
        </w:r>
      </w:ins>
      <w:ins w:id="2876" w:author="ANANDHAKRISHNAN MADATHIL REMESH" w:date="2025-04-02T12:07:00Z" w16du:dateUtc="2025-04-02T11:07:00Z">
        <w:r w:rsidRPr="00010D51">
          <w:rPr>
            <w:rFonts w:ascii="Trebuchet MS" w:hAnsi="Trebuchet MS"/>
            <w:rPrChange w:id="2877" w:author="ANANDHAKRISHNAN MADATHIL REMESH" w:date="2025-04-02T12:08:00Z" w16du:dateUtc="2025-04-02T11:08:00Z">
              <w:rPr>
                <w:bCs/>
                <w:szCs w:val="22"/>
              </w:rPr>
            </w:rPrChange>
          </w:rPr>
          <w:fldChar w:fldCharType="end"/>
        </w:r>
        <w:r w:rsidRPr="00010D51">
          <w:rPr>
            <w:rFonts w:ascii="Trebuchet MS" w:hAnsi="Trebuchet MS"/>
            <w:rPrChange w:id="2878" w:author="ANANDHAKRISHNAN MADATHIL REMESH" w:date="2025-04-02T12:08:00Z" w16du:dateUtc="2025-04-02T11:08:00Z">
              <w:rPr>
                <w:bCs/>
                <w:szCs w:val="22"/>
              </w:rPr>
            </w:rPrChange>
          </w:rPr>
          <w:t xml:space="preserve"> Defining Hyperparameter’s</w:t>
        </w:r>
      </w:ins>
      <w:bookmarkEnd w:id="2869"/>
    </w:p>
    <w:p w14:paraId="7CE84DD9" w14:textId="77777777" w:rsidR="00010D51" w:rsidRDefault="00010D51">
      <w:pPr>
        <w:spacing w:before="100" w:beforeAutospacing="1" w:after="100" w:afterAutospacing="1" w:line="276" w:lineRule="auto"/>
        <w:rPr>
          <w:ins w:id="2879" w:author="ANANDHAKRISHNAN MADATHIL REMESH" w:date="2025-04-02T12:08:00Z" w16du:dateUtc="2025-04-02T11:08:00Z"/>
          <w:rFonts w:ascii="Trebuchet MS" w:hAnsi="Trebuchet MS"/>
          <w:color w:val="000000"/>
        </w:rPr>
      </w:pPr>
    </w:p>
    <w:p w14:paraId="21EA26E8" w14:textId="4CDBB5F3" w:rsidR="009354C8" w:rsidRPr="00272B1A" w:rsidRDefault="009354C8">
      <w:pPr>
        <w:spacing w:before="100" w:beforeAutospacing="1" w:after="100" w:afterAutospacing="1" w:line="276" w:lineRule="auto"/>
        <w:jc w:val="both"/>
        <w:rPr>
          <w:ins w:id="2880" w:author="ANANDHAKRISHNAN MADATHIL REMESH" w:date="2025-03-27T00:02:00Z" w16du:dateUtc="2025-03-27T00:02:00Z"/>
          <w:rFonts w:ascii="Trebuchet MS" w:hAnsi="Trebuchet MS"/>
          <w:color w:val="000000"/>
        </w:rPr>
        <w:pPrChange w:id="2881" w:author="ANANDHAKRISHNAN MADATHIL REMESH" w:date="2025-04-11T19:58:00Z" w16du:dateUtc="2025-04-11T18:58:00Z">
          <w:pPr>
            <w:spacing w:before="100" w:beforeAutospacing="1" w:after="100" w:afterAutospacing="1" w:line="276" w:lineRule="auto"/>
          </w:pPr>
        </w:pPrChange>
      </w:pPr>
      <w:ins w:id="2882" w:author="ANANDHAKRISHNAN MADATHIL REMESH" w:date="2025-03-27T00:02:00Z" w16du:dateUtc="2025-03-27T00:02:00Z">
        <w:r w:rsidRPr="00272B1A">
          <w:rPr>
            <w:rFonts w:ascii="Trebuchet MS" w:hAnsi="Trebuchet MS"/>
            <w:color w:val="000000"/>
          </w:rPr>
          <w:t>The chosen hyperparameters were selected based on their influence on the model's ability to generalize to unseen data. For instance, </w:t>
        </w:r>
        <w:proofErr w:type="spellStart"/>
        <w:r w:rsidRPr="00272B1A">
          <w:rPr>
            <w:rFonts w:ascii="Trebuchet MS" w:hAnsi="Trebuchet MS" w:cs="Courier New"/>
            <w:color w:val="000000"/>
            <w:sz w:val="20"/>
            <w:szCs w:val="20"/>
          </w:rPr>
          <w:t>n_estimators</w:t>
        </w:r>
        <w:proofErr w:type="spellEnd"/>
        <w:r w:rsidRPr="00272B1A">
          <w:rPr>
            <w:rFonts w:ascii="Trebuchet MS" w:hAnsi="Trebuchet MS"/>
            <w:color w:val="000000"/>
          </w:rPr>
          <w:t> determines how many decision</w:t>
        </w:r>
      </w:ins>
      <w:ins w:id="2883" w:author="ANANDHAKRISHNAN MADATHIL REMESH" w:date="2025-04-02T12:08:00Z" w16du:dateUtc="2025-04-02T11:08:00Z">
        <w:r w:rsidR="00010D51">
          <w:rPr>
            <w:rFonts w:ascii="Trebuchet MS" w:hAnsi="Trebuchet MS"/>
            <w:color w:val="000000"/>
          </w:rPr>
          <w:t> </w:t>
        </w:r>
      </w:ins>
      <w:ins w:id="2884" w:author="ANANDHAKRISHNAN MADATHIL REMESH" w:date="2025-03-27T00:02:00Z" w16du:dateUtc="2025-03-27T00:02:00Z">
        <w:r w:rsidRPr="00272B1A">
          <w:rPr>
            <w:rFonts w:ascii="Trebuchet MS" w:hAnsi="Trebuchet MS"/>
            <w:color w:val="000000"/>
          </w:rPr>
          <w:t>trees</w:t>
        </w:r>
      </w:ins>
      <w:ins w:id="2885" w:author="ANANDHAKRISHNAN MADATHIL REMESH" w:date="2025-04-02T12:08:00Z" w16du:dateUtc="2025-04-02T11:08:00Z">
        <w:r w:rsidR="00010D51">
          <w:rPr>
            <w:rFonts w:ascii="Trebuchet MS" w:hAnsi="Trebuchet MS"/>
            <w:color w:val="000000"/>
          </w:rPr>
          <w:t> </w:t>
        </w:r>
      </w:ins>
      <w:ins w:id="2886" w:author="ANANDHAKRISHNAN MADATHIL REMESH" w:date="2025-03-27T00:02:00Z" w16du:dateUtc="2025-03-27T00:02:00Z">
        <w:r w:rsidRPr="00272B1A">
          <w:rPr>
            <w:rFonts w:ascii="Trebuchet MS" w:hAnsi="Trebuchet MS"/>
            <w:color w:val="000000"/>
          </w:rPr>
          <w:t>are</w:t>
        </w:r>
      </w:ins>
      <w:ins w:id="2887" w:author="ANANDHAKRISHNAN MADATHIL REMESH" w:date="2025-04-02T12:09:00Z" w16du:dateUtc="2025-04-02T11:09:00Z">
        <w:r w:rsidR="00010D51">
          <w:rPr>
            <w:rFonts w:ascii="Trebuchet MS" w:hAnsi="Trebuchet MS"/>
            <w:color w:val="000000"/>
          </w:rPr>
          <w:t> </w:t>
        </w:r>
      </w:ins>
      <w:ins w:id="2888" w:author="ANANDHAKRISHNAN MADATHIL REMESH" w:date="2025-03-27T00:02:00Z" w16du:dateUtc="2025-03-27T00:02:00Z">
        <w:r w:rsidRPr="00272B1A">
          <w:rPr>
            <w:rFonts w:ascii="Trebuchet MS" w:hAnsi="Trebuchet MS"/>
            <w:color w:val="000000"/>
          </w:rPr>
          <w:t>built;</w:t>
        </w:r>
      </w:ins>
      <w:ins w:id="2889" w:author="ANANDHAKRISHNAN MADATHIL REMESH" w:date="2025-04-02T12:09:00Z" w16du:dateUtc="2025-04-02T11:09:00Z">
        <w:r w:rsidR="00010D51">
          <w:rPr>
            <w:rFonts w:ascii="Trebuchet MS" w:hAnsi="Trebuchet MS"/>
            <w:color w:val="000000"/>
          </w:rPr>
          <w:t> </w:t>
        </w:r>
      </w:ins>
      <w:ins w:id="2890" w:author="ANANDHAKRISHNAN MADATHIL REMESH" w:date="2025-03-27T00:02:00Z" w16du:dateUtc="2025-03-27T00:02:00Z">
        <w:r w:rsidRPr="00272B1A">
          <w:rPr>
            <w:rFonts w:ascii="Trebuchet MS" w:hAnsi="Trebuchet MS"/>
            <w:color w:val="000000"/>
          </w:rPr>
          <w:t>a</w:t>
        </w:r>
      </w:ins>
      <w:ins w:id="2891" w:author="ANANDHAKRISHNAN MADATHIL REMESH" w:date="2025-04-02T12:09:00Z" w16du:dateUtc="2025-04-02T11:09:00Z">
        <w:r w:rsidR="00010D51">
          <w:rPr>
            <w:rFonts w:ascii="Trebuchet MS" w:hAnsi="Trebuchet MS"/>
            <w:color w:val="000000"/>
          </w:rPr>
          <w:t> </w:t>
        </w:r>
      </w:ins>
      <w:ins w:id="2892" w:author="ANANDHAKRISHNAN MADATHIL REMESH" w:date="2025-03-27T00:02:00Z" w16du:dateUtc="2025-03-27T00:02:00Z">
        <w:r w:rsidRPr="00272B1A">
          <w:rPr>
            <w:rFonts w:ascii="Trebuchet MS" w:hAnsi="Trebuchet MS"/>
            <w:color w:val="000000"/>
          </w:rPr>
          <w:t>higher</w:t>
        </w:r>
      </w:ins>
      <w:ins w:id="2893" w:author="ANANDHAKRISHNAN MADATHIL REMESH" w:date="2025-04-02T12:09:00Z" w16du:dateUtc="2025-04-02T11:09:00Z">
        <w:r w:rsidR="00010D51">
          <w:rPr>
            <w:rFonts w:ascii="Trebuchet MS" w:hAnsi="Trebuchet MS"/>
            <w:color w:val="000000"/>
          </w:rPr>
          <w:t> </w:t>
        </w:r>
      </w:ins>
      <w:ins w:id="2894" w:author="ANANDHAKRISHNAN MADATHIL REMESH" w:date="2025-03-27T00:02:00Z" w16du:dateUtc="2025-03-27T00:02:00Z">
        <w:r w:rsidRPr="00272B1A">
          <w:rPr>
            <w:rFonts w:ascii="Trebuchet MS" w:hAnsi="Trebuchet MS"/>
            <w:color w:val="000000"/>
          </w:rPr>
          <w:t>number</w:t>
        </w:r>
      </w:ins>
      <w:ins w:id="2895" w:author="ANANDHAKRISHNAN MADATHIL REMESH" w:date="2025-04-02T12:09:00Z" w16du:dateUtc="2025-04-02T11:09:00Z">
        <w:r w:rsidR="00010D51">
          <w:rPr>
            <w:rFonts w:ascii="Trebuchet MS" w:hAnsi="Trebuchet MS"/>
            <w:color w:val="000000"/>
          </w:rPr>
          <w:t> </w:t>
        </w:r>
      </w:ins>
      <w:ins w:id="2896" w:author="ANANDHAKRISHNAN MADATHIL REMESH" w:date="2025-03-27T00:02:00Z" w16du:dateUtc="2025-03-27T00:02:00Z">
        <w:r w:rsidRPr="00272B1A">
          <w:rPr>
            <w:rFonts w:ascii="Trebuchet MS" w:hAnsi="Trebuchet MS"/>
            <w:color w:val="000000"/>
          </w:rPr>
          <w:t>typically</w:t>
        </w:r>
      </w:ins>
      <w:ins w:id="2897" w:author="ANANDHAKRISHNAN MADATHIL REMESH" w:date="2025-04-02T12:09:00Z" w16du:dateUtc="2025-04-02T11:09:00Z">
        <w:r w:rsidR="00010D51">
          <w:rPr>
            <w:rFonts w:ascii="Trebuchet MS" w:hAnsi="Trebuchet MS"/>
            <w:color w:val="000000"/>
          </w:rPr>
          <w:t> </w:t>
        </w:r>
      </w:ins>
      <w:ins w:id="2898" w:author="ANANDHAKRISHNAN MADATHIL REMESH" w:date="2025-03-27T00:02:00Z" w16du:dateUtc="2025-03-27T00:02:00Z">
        <w:r w:rsidRPr="00272B1A">
          <w:rPr>
            <w:rFonts w:ascii="Trebuchet MS" w:hAnsi="Trebuchet MS"/>
            <w:color w:val="000000"/>
          </w:rPr>
          <w:t>enhances</w:t>
        </w:r>
      </w:ins>
      <w:ins w:id="2899" w:author="ANANDHAKRISHNAN MADATHIL REMESH" w:date="2025-04-02T12:08:00Z" w16du:dateUtc="2025-04-02T11:08:00Z">
        <w:r w:rsidR="00010D51">
          <w:rPr>
            <w:rFonts w:ascii="Trebuchet MS" w:hAnsi="Trebuchet MS"/>
            <w:color w:val="000000"/>
          </w:rPr>
          <w:t> </w:t>
        </w:r>
      </w:ins>
      <w:ins w:id="2900" w:author="ANANDHAKRISHNAN MADATHIL REMESH" w:date="2025-03-27T00:02:00Z" w16du:dateUtc="2025-03-27T00:02:00Z">
        <w:r w:rsidRPr="00272B1A">
          <w:rPr>
            <w:rFonts w:ascii="Trebuchet MS" w:hAnsi="Trebuchet MS"/>
            <w:color w:val="000000"/>
          </w:rPr>
          <w:t>stability. </w:t>
        </w:r>
        <w:r w:rsidRPr="00272B1A">
          <w:rPr>
            <w:rFonts w:ascii="Trebuchet MS" w:hAnsi="Trebuchet MS" w:cs="Courier New"/>
            <w:color w:val="000000"/>
            <w:sz w:val="20"/>
            <w:szCs w:val="20"/>
          </w:rPr>
          <w:t>max_depth</w:t>
        </w:r>
        <w:r w:rsidRPr="00272B1A">
          <w:rPr>
            <w:rFonts w:ascii="Trebuchet MS" w:hAnsi="Trebuchet MS"/>
            <w:color w:val="000000"/>
          </w:rPr>
          <w:t> controls the complexity of each tree, balancing between overfitting and underfitting, while parameters like </w:t>
        </w:r>
        <w:proofErr w:type="spellStart"/>
        <w:r w:rsidRPr="00272B1A">
          <w:rPr>
            <w:rFonts w:ascii="Trebuchet MS" w:hAnsi="Trebuchet MS" w:cs="Courier New"/>
            <w:color w:val="000000"/>
            <w:sz w:val="20"/>
            <w:szCs w:val="20"/>
          </w:rPr>
          <w:t>min_samples_split</w:t>
        </w:r>
        <w:proofErr w:type="spellEnd"/>
        <w:r w:rsidRPr="00272B1A">
          <w:rPr>
            <w:rFonts w:ascii="Trebuchet MS" w:hAnsi="Trebuchet MS"/>
            <w:color w:val="000000"/>
          </w:rPr>
          <w:t> and </w:t>
        </w:r>
        <w:proofErr w:type="spellStart"/>
        <w:r w:rsidRPr="00272B1A">
          <w:rPr>
            <w:rFonts w:ascii="Trebuchet MS" w:hAnsi="Trebuchet MS" w:cs="Courier New"/>
            <w:color w:val="000000"/>
            <w:sz w:val="20"/>
            <w:szCs w:val="20"/>
          </w:rPr>
          <w:t>min_samples_leaf</w:t>
        </w:r>
        <w:proofErr w:type="spellEnd"/>
        <w:r w:rsidRPr="00272B1A">
          <w:rPr>
            <w:rFonts w:ascii="Trebuchet MS" w:hAnsi="Trebuchet MS"/>
            <w:color w:val="000000"/>
          </w:rPr>
          <w:t> directly affect how trees grow, further controlling the generalization capacity.</w:t>
        </w:r>
      </w:ins>
    </w:p>
    <w:p w14:paraId="2EE35079" w14:textId="77777777" w:rsidR="009354C8" w:rsidRPr="00272B1A" w:rsidRDefault="009354C8" w:rsidP="009354C8">
      <w:pPr>
        <w:pStyle w:val="NormalWeb"/>
        <w:spacing w:line="276" w:lineRule="auto"/>
        <w:rPr>
          <w:ins w:id="2901" w:author="ANANDHAKRISHNAN MADATHIL REMESH" w:date="2025-03-27T00:02:00Z" w16du:dateUtc="2025-03-27T00:02:00Z"/>
          <w:rFonts w:ascii="Trebuchet MS" w:hAnsi="Trebuchet MS"/>
          <w:color w:val="000000"/>
        </w:rPr>
      </w:pPr>
    </w:p>
    <w:p w14:paraId="619302A7" w14:textId="77777777" w:rsidR="009354C8" w:rsidRPr="00272B1A" w:rsidRDefault="009354C8" w:rsidP="009354C8">
      <w:pPr>
        <w:spacing w:line="276" w:lineRule="auto"/>
        <w:rPr>
          <w:ins w:id="2902" w:author="ANANDHAKRISHNAN MADATHIL REMESH" w:date="2025-03-27T00:02:00Z" w16du:dateUtc="2025-03-27T00:02:00Z"/>
          <w:rFonts w:ascii="Trebuchet MS" w:hAnsi="Trebuchet MS"/>
        </w:rPr>
      </w:pPr>
    </w:p>
    <w:p w14:paraId="5FD9B28F" w14:textId="77777777" w:rsidR="009354C8" w:rsidRPr="00272B1A" w:rsidRDefault="009354C8" w:rsidP="009354C8">
      <w:pPr>
        <w:spacing w:line="276" w:lineRule="auto"/>
        <w:rPr>
          <w:ins w:id="2903" w:author="ANANDHAKRISHNAN MADATHIL REMESH" w:date="2025-03-27T00:02:00Z" w16du:dateUtc="2025-03-27T00:02:00Z"/>
          <w:rFonts w:ascii="Trebuchet MS" w:hAnsi="Trebuchet MS"/>
        </w:rPr>
      </w:pPr>
    </w:p>
    <w:p w14:paraId="3DA3F563" w14:textId="7A3D658F" w:rsidR="009354C8" w:rsidRPr="00920BB6" w:rsidRDefault="009354C8">
      <w:pPr>
        <w:pStyle w:val="Heading3"/>
        <w:rPr>
          <w:ins w:id="2904" w:author="ANANDHAKRISHNAN MADATHIL REMESH" w:date="2025-03-27T00:02:00Z" w16du:dateUtc="2025-03-27T00:02:00Z"/>
          <w:b w:val="0"/>
          <w:bCs w:val="0"/>
          <w:sz w:val="27"/>
          <w:rPrChange w:id="2905" w:author="ANANDHAKRISHNAN MADATHIL REMESH" w:date="2025-04-13T19:45:00Z" w16du:dateUtc="2025-04-13T18:45:00Z">
            <w:rPr>
              <w:ins w:id="2906" w:author="ANANDHAKRISHNAN MADATHIL REMESH" w:date="2025-03-27T00:02:00Z" w16du:dateUtc="2025-03-27T00:02:00Z"/>
              <w:sz w:val="27"/>
            </w:rPr>
          </w:rPrChange>
        </w:rPr>
        <w:pPrChange w:id="2907" w:author="ANANDHAKRISHNAN MADATHIL REMESH" w:date="2025-04-02T17:55:00Z" w16du:dateUtc="2025-04-02T16:55:00Z">
          <w:pPr>
            <w:pStyle w:val="Heading3"/>
            <w:spacing w:line="276" w:lineRule="auto"/>
          </w:pPr>
        </w:pPrChange>
      </w:pPr>
      <w:ins w:id="2908" w:author="ANANDHAKRISHNAN MADATHIL REMESH" w:date="2025-03-27T00:02:00Z" w16du:dateUtc="2025-03-27T00:02:00Z">
        <w:r w:rsidRPr="00920BB6">
          <w:rPr>
            <w:b w:val="0"/>
            <w:bCs w:val="0"/>
            <w:rPrChange w:id="2909" w:author="ANANDHAKRISHNAN MADATHIL REMESH" w:date="2025-04-13T19:45:00Z" w16du:dateUtc="2025-04-13T18:45:00Z">
              <w:rPr/>
            </w:rPrChange>
          </w:rPr>
          <w:t xml:space="preserve"> </w:t>
        </w:r>
        <w:bookmarkStart w:id="2910" w:name="_Toc193916150"/>
        <w:bookmarkStart w:id="2911" w:name="_Toc193925026"/>
        <w:bookmarkStart w:id="2912" w:name="_Toc195466532"/>
        <w:proofErr w:type="spellStart"/>
        <w:r w:rsidR="00010D51" w:rsidRPr="00920BB6">
          <w:rPr>
            <w:b w:val="0"/>
            <w:bCs w:val="0"/>
            <w:rPrChange w:id="2913" w:author="ANANDHAKRISHNAN MADATHIL REMESH" w:date="2025-04-13T19:45:00Z" w16du:dateUtc="2025-04-13T18:45:00Z">
              <w:rPr/>
            </w:rPrChange>
          </w:rPr>
          <w:t>Xgboost</w:t>
        </w:r>
        <w:proofErr w:type="spellEnd"/>
        <w:r w:rsidR="00010D51" w:rsidRPr="00920BB6">
          <w:rPr>
            <w:b w:val="0"/>
            <w:bCs w:val="0"/>
            <w:rPrChange w:id="2914" w:author="ANANDHAKRISHNAN MADATHIL REMESH" w:date="2025-04-13T19:45:00Z" w16du:dateUtc="2025-04-13T18:45:00Z">
              <w:rPr/>
            </w:rPrChange>
          </w:rPr>
          <w:t xml:space="preserve"> classifier</w:t>
        </w:r>
        <w:bookmarkEnd w:id="2910"/>
        <w:bookmarkEnd w:id="2911"/>
        <w:bookmarkEnd w:id="2912"/>
      </w:ins>
    </w:p>
    <w:p w14:paraId="49F9613A" w14:textId="77777777" w:rsidR="009354C8" w:rsidRPr="00272B1A" w:rsidRDefault="009354C8">
      <w:pPr>
        <w:spacing w:before="100" w:beforeAutospacing="1" w:after="100" w:afterAutospacing="1" w:line="276" w:lineRule="auto"/>
        <w:jc w:val="both"/>
        <w:rPr>
          <w:ins w:id="2915" w:author="ANANDHAKRISHNAN MADATHIL REMESH" w:date="2025-03-27T00:02:00Z" w16du:dateUtc="2025-03-27T00:02:00Z"/>
          <w:rFonts w:ascii="Trebuchet MS" w:hAnsi="Trebuchet MS"/>
          <w:color w:val="000000"/>
        </w:rPr>
        <w:pPrChange w:id="2916" w:author="ANANDHAKRISHNAN MADATHIL REMESH" w:date="2025-04-11T19:59:00Z" w16du:dateUtc="2025-04-11T18:59:00Z">
          <w:pPr>
            <w:spacing w:before="100" w:beforeAutospacing="1" w:after="100" w:afterAutospacing="1" w:line="276" w:lineRule="auto"/>
          </w:pPr>
        </w:pPrChange>
      </w:pPr>
      <w:bookmarkStart w:id="2917" w:name="_Toc193925027"/>
      <w:bookmarkEnd w:id="2917"/>
      <w:ins w:id="2918" w:author="ANANDHAKRISHNAN MADATHIL REMESH" w:date="2025-03-27T00:02:00Z" w16du:dateUtc="2025-03-27T00:02:00Z">
        <w:r w:rsidRPr="00272B1A">
          <w:rPr>
            <w:rFonts w:ascii="Trebuchet MS" w:hAnsi="Trebuchet MS"/>
            <w:color w:val="000000"/>
          </w:rPr>
          <w:t xml:space="preserve">The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(Extreme Gradient Boosting) Classifier was selected for its strong predictive performance, efficient computation, and effective handling of missing values and data imbalance, factors particularly relevant to flood prediction. </w:t>
        </w:r>
        <w:proofErr w:type="gramStart"/>
        <w:r w:rsidRPr="00272B1A">
          <w:rPr>
            <w:rFonts w:ascii="Trebuchet MS" w:hAnsi="Trebuchet MS"/>
            <w:color w:val="000000"/>
          </w:rPr>
          <w:t>Similar to</w:t>
        </w:r>
        <w:proofErr w:type="gramEnd"/>
        <w:r w:rsidRPr="00272B1A">
          <w:rPr>
            <w:rFonts w:ascii="Trebuchet MS" w:hAnsi="Trebuchet MS"/>
            <w:color w:val="000000"/>
          </w:rPr>
          <w:t xml:space="preserve"> Random Forest,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is a tree-based ensemble method but utilizes gradient boosting, systematically improving predictions by focusing more on incorrectly classified instances from previous iterations.</w:t>
        </w:r>
      </w:ins>
    </w:p>
    <w:p w14:paraId="1EE3C495" w14:textId="77777777" w:rsidR="00010D51" w:rsidRDefault="009354C8">
      <w:pPr>
        <w:keepNext/>
        <w:spacing w:before="100" w:beforeAutospacing="1" w:after="100" w:afterAutospacing="1" w:line="276" w:lineRule="auto"/>
        <w:rPr>
          <w:ins w:id="2919" w:author="ANANDHAKRISHNAN MADATHIL REMESH" w:date="2025-04-02T12:10:00Z" w16du:dateUtc="2025-04-02T11:10:00Z"/>
        </w:rPr>
        <w:pPrChange w:id="2920" w:author="ANANDHAKRISHNAN MADATHIL REMESH" w:date="2025-04-02T12:10:00Z" w16du:dateUtc="2025-04-02T11:10:00Z">
          <w:pPr>
            <w:spacing w:before="100" w:beforeAutospacing="1" w:after="100" w:afterAutospacing="1" w:line="276" w:lineRule="auto"/>
          </w:pPr>
        </w:pPrChange>
      </w:pPr>
      <w:ins w:id="2921" w:author="ANANDHAKRISHNAN MADATHIL REMESH" w:date="2025-03-27T00:02:00Z" w16du:dateUtc="2025-03-27T00:02:00Z">
        <w:r w:rsidRPr="00272B1A">
          <w:rPr>
            <w:rFonts w:ascii="Trebuchet MS" w:hAnsi="Trebuchet MS"/>
            <w:noProof/>
            <w:color w:val="000000"/>
          </w:rPr>
          <w:drawing>
            <wp:inline distT="0" distB="0" distL="0" distR="0" wp14:anchorId="578CA83E" wp14:editId="4A1F319B">
              <wp:extent cx="5760085" cy="1834515"/>
              <wp:effectExtent l="0" t="0" r="5715" b="0"/>
              <wp:docPr id="163942755" name="Picture 16"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755" name="Picture 16" descr="A computer code with colorful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834515"/>
                      </a:xfrm>
                      <a:prstGeom prst="rect">
                        <a:avLst/>
                      </a:prstGeom>
                    </pic:spPr>
                  </pic:pic>
                </a:graphicData>
              </a:graphic>
            </wp:inline>
          </w:drawing>
        </w:r>
      </w:ins>
    </w:p>
    <w:p w14:paraId="7F13CE46" w14:textId="17F20F4E" w:rsidR="009354C8" w:rsidRPr="00010D51" w:rsidRDefault="00010D51">
      <w:pPr>
        <w:pStyle w:val="Caption"/>
        <w:rPr>
          <w:ins w:id="2922" w:author="ANANDHAKRISHNAN MADATHIL REMESH" w:date="2025-03-27T00:02:00Z" w16du:dateUtc="2025-03-27T00:02:00Z"/>
          <w:rFonts w:ascii="Trebuchet MS" w:hAnsi="Trebuchet MS"/>
          <w:color w:val="000000"/>
        </w:rPr>
        <w:pPrChange w:id="2923" w:author="ANANDHAKRISHNAN MADATHIL REMESH" w:date="2025-04-02T12:10:00Z" w16du:dateUtc="2025-04-02T11:10:00Z">
          <w:pPr>
            <w:spacing w:before="100" w:beforeAutospacing="1" w:after="100" w:afterAutospacing="1" w:line="276" w:lineRule="auto"/>
          </w:pPr>
        </w:pPrChange>
      </w:pPr>
      <w:bookmarkStart w:id="2924" w:name="_Toc195466833"/>
      <w:ins w:id="2925" w:author="ANANDHAKRISHNAN MADATHIL REMESH" w:date="2025-04-02T12:10:00Z" w16du:dateUtc="2025-04-02T11:10:00Z">
        <w:r w:rsidRPr="00010D51">
          <w:rPr>
            <w:rFonts w:ascii="Trebuchet MS" w:hAnsi="Trebuchet MS"/>
            <w:rPrChange w:id="2926" w:author="ANANDHAKRISHNAN MADATHIL REMESH" w:date="2025-04-02T12:10:00Z" w16du:dateUtc="2025-04-02T11:10:00Z">
              <w:rPr>
                <w:bCs/>
                <w:szCs w:val="22"/>
              </w:rPr>
            </w:rPrChange>
          </w:rPr>
          <w:t xml:space="preserve">Figure </w:t>
        </w:r>
        <w:r w:rsidRPr="00010D51">
          <w:rPr>
            <w:rFonts w:ascii="Trebuchet MS" w:hAnsi="Trebuchet MS"/>
            <w:rPrChange w:id="2927" w:author="ANANDHAKRISHNAN MADATHIL REMESH" w:date="2025-04-02T12:10:00Z" w16du:dateUtc="2025-04-02T11:10:00Z">
              <w:rPr>
                <w:bCs/>
                <w:szCs w:val="22"/>
              </w:rPr>
            </w:rPrChange>
          </w:rPr>
          <w:fldChar w:fldCharType="begin"/>
        </w:r>
        <w:r w:rsidRPr="00010D51">
          <w:rPr>
            <w:rFonts w:ascii="Trebuchet MS" w:hAnsi="Trebuchet MS"/>
            <w:rPrChange w:id="2928" w:author="ANANDHAKRISHNAN MADATHIL REMESH" w:date="2025-04-02T12:10:00Z" w16du:dateUtc="2025-04-02T11:10:00Z">
              <w:rPr>
                <w:bCs/>
                <w:szCs w:val="22"/>
              </w:rPr>
            </w:rPrChange>
          </w:rPr>
          <w:instrText xml:space="preserve"> SEQ Figure \* ARABIC </w:instrText>
        </w:r>
      </w:ins>
      <w:r w:rsidRPr="00010D51">
        <w:rPr>
          <w:rFonts w:ascii="Trebuchet MS" w:hAnsi="Trebuchet MS"/>
          <w:rPrChange w:id="2929" w:author="ANANDHAKRISHNAN MADATHIL REMESH" w:date="2025-04-02T12:10:00Z" w16du:dateUtc="2025-04-02T11:10:00Z">
            <w:rPr>
              <w:bCs/>
              <w:szCs w:val="22"/>
            </w:rPr>
          </w:rPrChange>
        </w:rPr>
        <w:fldChar w:fldCharType="separate"/>
      </w:r>
      <w:ins w:id="2930" w:author="ANANDHAKRISHNAN MADATHIL REMESH" w:date="2025-04-13T20:05:00Z" w16du:dateUtc="2025-04-13T19:05:00Z">
        <w:r w:rsidR="009B2C7D">
          <w:rPr>
            <w:rFonts w:ascii="Trebuchet MS" w:hAnsi="Trebuchet MS"/>
            <w:noProof/>
          </w:rPr>
          <w:t>21</w:t>
        </w:r>
      </w:ins>
      <w:ins w:id="2931" w:author="ANANDHAKRISHNAN MADATHIL REMESH" w:date="2025-04-02T12:10:00Z" w16du:dateUtc="2025-04-02T11:10:00Z">
        <w:r w:rsidRPr="00010D51">
          <w:rPr>
            <w:rFonts w:ascii="Trebuchet MS" w:hAnsi="Trebuchet MS"/>
            <w:rPrChange w:id="2932" w:author="ANANDHAKRISHNAN MADATHIL REMESH" w:date="2025-04-02T12:10:00Z" w16du:dateUtc="2025-04-02T11:10:00Z">
              <w:rPr>
                <w:bCs/>
                <w:szCs w:val="22"/>
              </w:rPr>
            </w:rPrChange>
          </w:rPr>
          <w:fldChar w:fldCharType="end"/>
        </w:r>
        <w:r w:rsidRPr="00010D51">
          <w:rPr>
            <w:rFonts w:ascii="Trebuchet MS" w:hAnsi="Trebuchet MS"/>
            <w:rPrChange w:id="2933" w:author="ANANDHAKRISHNAN MADATHIL REMESH" w:date="2025-04-02T12:10:00Z" w16du:dateUtc="2025-04-02T11:10:00Z">
              <w:rPr>
                <w:bCs/>
                <w:szCs w:val="22"/>
              </w:rPr>
            </w:rPrChange>
          </w:rPr>
          <w:t xml:space="preserve"> Hyperparameters </w:t>
        </w:r>
        <w:r w:rsidRPr="00010D51">
          <w:rPr>
            <w:rFonts w:ascii="Trebuchet MS" w:hAnsi="Trebuchet MS"/>
          </w:rPr>
          <w:t>for</w:t>
        </w:r>
        <w:r w:rsidRPr="00010D51">
          <w:rPr>
            <w:rFonts w:ascii="Trebuchet MS" w:hAnsi="Trebuchet MS"/>
            <w:rPrChange w:id="2934" w:author="ANANDHAKRISHNAN MADATHIL REMESH" w:date="2025-04-02T12:10:00Z" w16du:dateUtc="2025-04-02T11:10:00Z">
              <w:rPr>
                <w:bCs/>
                <w:szCs w:val="22"/>
              </w:rPr>
            </w:rPrChange>
          </w:rPr>
          <w:t xml:space="preserve"> </w:t>
        </w:r>
        <w:proofErr w:type="spellStart"/>
        <w:r w:rsidRPr="00010D51">
          <w:rPr>
            <w:rFonts w:ascii="Trebuchet MS" w:hAnsi="Trebuchet MS"/>
            <w:rPrChange w:id="2935" w:author="ANANDHAKRISHNAN MADATHIL REMESH" w:date="2025-04-02T12:10:00Z" w16du:dateUtc="2025-04-02T11:10:00Z">
              <w:rPr>
                <w:bCs/>
                <w:szCs w:val="22"/>
              </w:rPr>
            </w:rPrChange>
          </w:rPr>
          <w:t>XGBoost</w:t>
        </w:r>
      </w:ins>
      <w:bookmarkEnd w:id="2924"/>
      <w:proofErr w:type="spellEnd"/>
    </w:p>
    <w:p w14:paraId="35DD5C53" w14:textId="77777777" w:rsidR="009354C8" w:rsidRPr="00272B1A" w:rsidRDefault="009354C8">
      <w:pPr>
        <w:spacing w:before="100" w:beforeAutospacing="1" w:after="100" w:afterAutospacing="1" w:line="276" w:lineRule="auto"/>
        <w:jc w:val="both"/>
        <w:rPr>
          <w:ins w:id="2936" w:author="ANANDHAKRISHNAN MADATHIL REMESH" w:date="2025-03-27T00:02:00Z" w16du:dateUtc="2025-03-27T00:02:00Z"/>
          <w:rFonts w:ascii="Trebuchet MS" w:hAnsi="Trebuchet MS"/>
          <w:color w:val="000000"/>
        </w:rPr>
        <w:pPrChange w:id="2937" w:author="ANANDHAKRISHNAN MADATHIL REMESH" w:date="2025-04-11T19:59:00Z" w16du:dateUtc="2025-04-11T18:59:00Z">
          <w:pPr>
            <w:spacing w:before="100" w:beforeAutospacing="1" w:after="100" w:afterAutospacing="1" w:line="276" w:lineRule="auto"/>
          </w:pPr>
        </w:pPrChange>
      </w:pPr>
      <w:ins w:id="2938" w:author="ANANDHAKRISHNAN MADATHIL REMESH" w:date="2025-03-27T00:02:00Z" w16du:dateUtc="2025-03-27T00:02:00Z">
        <w:r w:rsidRPr="00272B1A">
          <w:rPr>
            <w:rFonts w:ascii="Trebuchet MS" w:hAnsi="Trebuchet MS"/>
            <w:color w:val="000000"/>
          </w:rPr>
          <w:lastRenderedPageBreak/>
          <w:t xml:space="preserve">Hyperparameter tuning for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included adjustments to parameters like the number of estimators (</w:t>
        </w:r>
        <w:proofErr w:type="spellStart"/>
        <w:r w:rsidRPr="00272B1A">
          <w:rPr>
            <w:rFonts w:ascii="Trebuchet MS" w:hAnsi="Trebuchet MS" w:cs="Courier New"/>
            <w:color w:val="000000"/>
            <w:sz w:val="20"/>
            <w:szCs w:val="20"/>
          </w:rPr>
          <w:t>n_estimators</w:t>
        </w:r>
        <w:proofErr w:type="spellEnd"/>
        <w:r w:rsidRPr="00272B1A">
          <w:rPr>
            <w:rFonts w:ascii="Trebuchet MS" w:hAnsi="Trebuchet MS"/>
            <w:color w:val="000000"/>
          </w:rPr>
          <w:t>), learning rate (</w:t>
        </w:r>
        <w:proofErr w:type="spellStart"/>
        <w:r w:rsidRPr="00272B1A">
          <w:rPr>
            <w:rFonts w:ascii="Trebuchet MS" w:hAnsi="Trebuchet MS" w:cs="Courier New"/>
            <w:color w:val="000000"/>
            <w:sz w:val="20"/>
            <w:szCs w:val="20"/>
          </w:rPr>
          <w:t>learning_rate</w:t>
        </w:r>
        <w:proofErr w:type="spellEnd"/>
        <w:r w:rsidRPr="00272B1A">
          <w:rPr>
            <w:rFonts w:ascii="Trebuchet MS" w:hAnsi="Trebuchet MS"/>
            <w:color w:val="000000"/>
          </w:rPr>
          <w:t>), maximum depth of trees (</w:t>
        </w:r>
        <w:proofErr w:type="spellStart"/>
        <w:r w:rsidRPr="00272B1A">
          <w:rPr>
            <w:rFonts w:ascii="Trebuchet MS" w:hAnsi="Trebuchet MS" w:cs="Courier New"/>
            <w:color w:val="000000"/>
            <w:sz w:val="20"/>
            <w:szCs w:val="20"/>
          </w:rPr>
          <w:t>max_depth</w:t>
        </w:r>
        <w:proofErr w:type="spellEnd"/>
        <w:r w:rsidRPr="00272B1A">
          <w:rPr>
            <w:rFonts w:ascii="Trebuchet MS" w:hAnsi="Trebuchet MS"/>
            <w:color w:val="000000"/>
          </w:rPr>
          <w:t>), and sampling ratios (</w:t>
        </w:r>
        <w:r w:rsidRPr="00272B1A">
          <w:rPr>
            <w:rFonts w:ascii="Trebuchet MS" w:hAnsi="Trebuchet MS" w:cs="Courier New"/>
            <w:color w:val="000000"/>
            <w:sz w:val="20"/>
            <w:szCs w:val="20"/>
          </w:rPr>
          <w:t>subsample</w:t>
        </w:r>
        <w:r w:rsidRPr="00272B1A">
          <w:rPr>
            <w:rFonts w:ascii="Trebuchet MS" w:hAnsi="Trebuchet MS"/>
            <w:color w:val="000000"/>
          </w:rPr>
          <w:t>, </w:t>
        </w:r>
        <w:proofErr w:type="spellStart"/>
        <w:r w:rsidRPr="00272B1A">
          <w:rPr>
            <w:rFonts w:ascii="Trebuchet MS" w:hAnsi="Trebuchet MS" w:cs="Courier New"/>
            <w:color w:val="000000"/>
            <w:sz w:val="20"/>
            <w:szCs w:val="20"/>
          </w:rPr>
          <w:t>colsample_bytree</w:t>
        </w:r>
        <w:proofErr w:type="spellEnd"/>
        <w:r w:rsidRPr="00272B1A">
          <w:rPr>
            <w:rFonts w:ascii="Trebuchet MS" w:hAnsi="Trebuchet MS"/>
            <w:color w:val="000000"/>
          </w:rPr>
          <w:t>), enhancing its predictive accuracy and robustness.</w:t>
        </w:r>
      </w:ins>
    </w:p>
    <w:p w14:paraId="082BB09A" w14:textId="77777777" w:rsidR="009354C8" w:rsidRPr="00272B1A" w:rsidRDefault="009354C8" w:rsidP="009354C8">
      <w:pPr>
        <w:spacing w:line="276" w:lineRule="auto"/>
        <w:rPr>
          <w:ins w:id="2939" w:author="ANANDHAKRISHNAN MADATHIL REMESH" w:date="2025-03-27T00:02:00Z" w16du:dateUtc="2025-03-27T00:02:00Z"/>
          <w:rFonts w:ascii="Trebuchet MS" w:hAnsi="Trebuchet MS"/>
        </w:rPr>
      </w:pPr>
    </w:p>
    <w:p w14:paraId="0F22AC43" w14:textId="77777777" w:rsidR="009354C8" w:rsidRPr="00272B1A" w:rsidRDefault="009354C8">
      <w:pPr>
        <w:spacing w:before="100" w:beforeAutospacing="1" w:after="100" w:afterAutospacing="1" w:line="276" w:lineRule="auto"/>
        <w:jc w:val="both"/>
        <w:rPr>
          <w:ins w:id="2940" w:author="ANANDHAKRISHNAN MADATHIL REMESH" w:date="2025-03-27T00:02:00Z" w16du:dateUtc="2025-03-27T00:02:00Z"/>
          <w:rFonts w:ascii="Trebuchet MS" w:hAnsi="Trebuchet MS"/>
          <w:color w:val="000000"/>
        </w:rPr>
        <w:pPrChange w:id="2941" w:author="ANANDHAKRISHNAN MADATHIL REMESH" w:date="2025-04-11T19:59:00Z" w16du:dateUtc="2025-04-11T18:59:00Z">
          <w:pPr>
            <w:spacing w:before="100" w:beforeAutospacing="1" w:after="100" w:afterAutospacing="1" w:line="276" w:lineRule="auto"/>
          </w:pPr>
        </w:pPrChange>
      </w:pPr>
      <w:ins w:id="2942" w:author="ANANDHAKRISHNAN MADATHIL REMESH" w:date="2025-03-27T00:02:00Z" w16du:dateUtc="2025-03-27T00:02:00Z">
        <w:r w:rsidRPr="00272B1A">
          <w:rPr>
            <w:rFonts w:ascii="Trebuchet MS" w:hAnsi="Trebuchet MS"/>
            <w:color w:val="000000"/>
          </w:rPr>
          <w:t>These hyperparameters were carefully selected due to their crucial roles in model performance: </w:t>
        </w:r>
        <w:proofErr w:type="spellStart"/>
        <w:r w:rsidRPr="00272B1A">
          <w:rPr>
            <w:rFonts w:ascii="Trebuchet MS" w:hAnsi="Trebuchet MS" w:cs="Courier New"/>
            <w:color w:val="000000"/>
            <w:sz w:val="20"/>
            <w:szCs w:val="20"/>
          </w:rPr>
          <w:t>n_estimators</w:t>
        </w:r>
        <w:proofErr w:type="spellEnd"/>
        <w:r w:rsidRPr="00272B1A">
          <w:rPr>
            <w:rFonts w:ascii="Trebuchet MS" w:hAnsi="Trebuchet MS"/>
            <w:color w:val="000000"/>
          </w:rPr>
          <w:t> balances model complexity and computational cost, while </w:t>
        </w:r>
        <w:proofErr w:type="spellStart"/>
        <w:r w:rsidRPr="00272B1A">
          <w:rPr>
            <w:rFonts w:ascii="Trebuchet MS" w:hAnsi="Trebuchet MS" w:cs="Courier New"/>
            <w:color w:val="000000"/>
            <w:sz w:val="20"/>
            <w:szCs w:val="20"/>
          </w:rPr>
          <w:t>max_depth</w:t>
        </w:r>
        <w:proofErr w:type="spellEnd"/>
        <w:r w:rsidRPr="00272B1A">
          <w:rPr>
            <w:rFonts w:ascii="Trebuchet MS" w:hAnsi="Trebuchet MS"/>
            <w:color w:val="000000"/>
          </w:rPr>
          <w:t> and </w:t>
        </w:r>
        <w:proofErr w:type="spellStart"/>
        <w:r w:rsidRPr="00272B1A">
          <w:rPr>
            <w:rFonts w:ascii="Trebuchet MS" w:hAnsi="Trebuchet MS" w:cs="Courier New"/>
            <w:color w:val="000000"/>
            <w:sz w:val="20"/>
            <w:szCs w:val="20"/>
          </w:rPr>
          <w:t>learning_rate</w:t>
        </w:r>
        <w:proofErr w:type="spellEnd"/>
        <w:r w:rsidRPr="00272B1A">
          <w:rPr>
            <w:rFonts w:ascii="Trebuchet MS" w:hAnsi="Trebuchet MS"/>
            <w:color w:val="000000"/>
          </w:rPr>
          <w:t> directly affect how quickly and accurately the model learns from data. Parameters such as </w:t>
        </w:r>
        <w:r w:rsidRPr="00272B1A">
          <w:rPr>
            <w:rFonts w:ascii="Trebuchet MS" w:hAnsi="Trebuchet MS" w:cs="Courier New"/>
            <w:color w:val="000000"/>
            <w:sz w:val="20"/>
            <w:szCs w:val="20"/>
          </w:rPr>
          <w:t>subsample</w:t>
        </w:r>
        <w:r w:rsidRPr="00272B1A">
          <w:rPr>
            <w:rFonts w:ascii="Trebuchet MS" w:hAnsi="Trebuchet MS"/>
            <w:color w:val="000000"/>
          </w:rPr>
          <w:t> and </w:t>
        </w:r>
        <w:proofErr w:type="spellStart"/>
        <w:r w:rsidRPr="00272B1A">
          <w:rPr>
            <w:rFonts w:ascii="Trebuchet MS" w:hAnsi="Trebuchet MS" w:cs="Courier New"/>
            <w:color w:val="000000"/>
            <w:sz w:val="20"/>
            <w:szCs w:val="20"/>
          </w:rPr>
          <w:t>colsample_bytree</w:t>
        </w:r>
        <w:proofErr w:type="spellEnd"/>
        <w:r w:rsidRPr="00272B1A">
          <w:rPr>
            <w:rFonts w:ascii="Trebuchet MS" w:hAnsi="Trebuchet MS"/>
            <w:color w:val="000000"/>
          </w:rPr>
          <w:t> were included to ensure diversity among trees, preventing overfitting and promoting robust predictions.</w:t>
        </w:r>
      </w:ins>
    </w:p>
    <w:p w14:paraId="40372F2D" w14:textId="77777777" w:rsidR="009354C8" w:rsidRPr="00272B1A" w:rsidRDefault="009354C8">
      <w:pPr>
        <w:spacing w:before="100" w:beforeAutospacing="1" w:after="100" w:afterAutospacing="1" w:line="276" w:lineRule="auto"/>
        <w:jc w:val="both"/>
        <w:rPr>
          <w:ins w:id="2943" w:author="ANANDHAKRISHNAN MADATHIL REMESH" w:date="2025-03-27T00:02:00Z" w16du:dateUtc="2025-03-27T00:02:00Z"/>
          <w:rFonts w:ascii="Trebuchet MS" w:hAnsi="Trebuchet MS"/>
          <w:color w:val="000000"/>
        </w:rPr>
        <w:pPrChange w:id="2944" w:author="ANANDHAKRISHNAN MADATHIL REMESH" w:date="2025-04-11T19:59:00Z" w16du:dateUtc="2025-04-11T18:59:00Z">
          <w:pPr>
            <w:spacing w:before="100" w:beforeAutospacing="1" w:after="100" w:afterAutospacing="1" w:line="276" w:lineRule="auto"/>
          </w:pPr>
        </w:pPrChange>
      </w:pPr>
      <w:ins w:id="2945" w:author="ANANDHAKRISHNAN MADATHIL REMESH" w:date="2025-03-27T00:02:00Z" w16du:dateUtc="2025-03-27T00:02:00Z">
        <w:r w:rsidRPr="00272B1A">
          <w:rPr>
            <w:rFonts w:ascii="Trebuchet MS" w:hAnsi="Trebuchet MS"/>
            <w:color w:val="000000"/>
          </w:rPr>
          <w:t>Following model training, the best-performing models were saved for future deployment and validation purposes, ensuring reproducibility and facilitating potential real-world applications.</w:t>
        </w:r>
      </w:ins>
    </w:p>
    <w:p w14:paraId="27EE70ED" w14:textId="77777777" w:rsidR="00010D51" w:rsidRDefault="009354C8">
      <w:pPr>
        <w:keepNext/>
        <w:spacing w:before="100" w:beforeAutospacing="1" w:after="100" w:afterAutospacing="1" w:line="276" w:lineRule="auto"/>
        <w:rPr>
          <w:ins w:id="2946" w:author="ANANDHAKRISHNAN MADATHIL REMESH" w:date="2025-04-02T12:11:00Z" w16du:dateUtc="2025-04-02T11:11:00Z"/>
        </w:rPr>
        <w:pPrChange w:id="2947" w:author="ANANDHAKRISHNAN MADATHIL REMESH" w:date="2025-04-02T12:11:00Z" w16du:dateUtc="2025-04-02T11:11:00Z">
          <w:pPr>
            <w:spacing w:before="100" w:beforeAutospacing="1" w:after="100" w:afterAutospacing="1" w:line="276" w:lineRule="auto"/>
          </w:pPr>
        </w:pPrChange>
      </w:pPr>
      <w:ins w:id="2948" w:author="ANANDHAKRISHNAN MADATHIL REMESH" w:date="2025-03-27T00:02:00Z" w16du:dateUtc="2025-03-27T00:02:00Z">
        <w:r w:rsidRPr="00272B1A">
          <w:rPr>
            <w:rFonts w:ascii="Trebuchet MS" w:hAnsi="Trebuchet MS"/>
            <w:noProof/>
            <w:color w:val="000000"/>
          </w:rPr>
          <w:drawing>
            <wp:inline distT="0" distB="0" distL="0" distR="0" wp14:anchorId="29BEF468" wp14:editId="1A8463F3">
              <wp:extent cx="5760085" cy="586105"/>
              <wp:effectExtent l="0" t="0" r="5715" b="0"/>
              <wp:docPr id="15846364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6434" name="Picture 15846364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586105"/>
                      </a:xfrm>
                      <a:prstGeom prst="rect">
                        <a:avLst/>
                      </a:prstGeom>
                    </pic:spPr>
                  </pic:pic>
                </a:graphicData>
              </a:graphic>
            </wp:inline>
          </w:drawing>
        </w:r>
      </w:ins>
    </w:p>
    <w:p w14:paraId="2019AAF7" w14:textId="4C534D55" w:rsidR="009354C8" w:rsidRPr="00010D51" w:rsidRDefault="00010D51">
      <w:pPr>
        <w:pStyle w:val="Caption"/>
        <w:rPr>
          <w:ins w:id="2949" w:author="ANANDHAKRISHNAN MADATHIL REMESH" w:date="2025-03-27T00:02:00Z" w16du:dateUtc="2025-03-27T00:02:00Z"/>
          <w:rFonts w:ascii="Trebuchet MS" w:hAnsi="Trebuchet MS"/>
          <w:color w:val="000000"/>
        </w:rPr>
        <w:pPrChange w:id="2950" w:author="ANANDHAKRISHNAN MADATHIL REMESH" w:date="2025-04-02T12:11:00Z" w16du:dateUtc="2025-04-02T11:11:00Z">
          <w:pPr>
            <w:spacing w:before="100" w:beforeAutospacing="1" w:after="100" w:afterAutospacing="1" w:line="276" w:lineRule="auto"/>
          </w:pPr>
        </w:pPrChange>
      </w:pPr>
      <w:bookmarkStart w:id="2951" w:name="_Toc195466834"/>
      <w:ins w:id="2952" w:author="ANANDHAKRISHNAN MADATHIL REMESH" w:date="2025-04-02T12:11:00Z" w16du:dateUtc="2025-04-02T11:11:00Z">
        <w:r w:rsidRPr="00010D51">
          <w:rPr>
            <w:rFonts w:ascii="Trebuchet MS" w:hAnsi="Trebuchet MS"/>
            <w:rPrChange w:id="2953" w:author="ANANDHAKRISHNAN MADATHIL REMESH" w:date="2025-04-02T12:11:00Z" w16du:dateUtc="2025-04-02T11:11:00Z">
              <w:rPr>
                <w:bCs/>
                <w:szCs w:val="22"/>
              </w:rPr>
            </w:rPrChange>
          </w:rPr>
          <w:t xml:space="preserve">Figure </w:t>
        </w:r>
        <w:r w:rsidRPr="00010D51">
          <w:rPr>
            <w:rFonts w:ascii="Trebuchet MS" w:hAnsi="Trebuchet MS"/>
            <w:rPrChange w:id="2954" w:author="ANANDHAKRISHNAN MADATHIL REMESH" w:date="2025-04-02T12:11:00Z" w16du:dateUtc="2025-04-02T11:11:00Z">
              <w:rPr>
                <w:bCs/>
                <w:szCs w:val="22"/>
              </w:rPr>
            </w:rPrChange>
          </w:rPr>
          <w:fldChar w:fldCharType="begin"/>
        </w:r>
        <w:r w:rsidRPr="00010D51">
          <w:rPr>
            <w:rFonts w:ascii="Trebuchet MS" w:hAnsi="Trebuchet MS"/>
            <w:rPrChange w:id="2955" w:author="ANANDHAKRISHNAN MADATHIL REMESH" w:date="2025-04-02T12:11:00Z" w16du:dateUtc="2025-04-02T11:11:00Z">
              <w:rPr>
                <w:bCs/>
                <w:szCs w:val="22"/>
              </w:rPr>
            </w:rPrChange>
          </w:rPr>
          <w:instrText xml:space="preserve"> SEQ Figure \* ARABIC </w:instrText>
        </w:r>
      </w:ins>
      <w:r w:rsidRPr="00010D51">
        <w:rPr>
          <w:rFonts w:ascii="Trebuchet MS" w:hAnsi="Trebuchet MS"/>
          <w:rPrChange w:id="2956" w:author="ANANDHAKRISHNAN MADATHIL REMESH" w:date="2025-04-02T12:11:00Z" w16du:dateUtc="2025-04-02T11:11:00Z">
            <w:rPr>
              <w:bCs/>
              <w:szCs w:val="22"/>
            </w:rPr>
          </w:rPrChange>
        </w:rPr>
        <w:fldChar w:fldCharType="separate"/>
      </w:r>
      <w:ins w:id="2957" w:author="ANANDHAKRISHNAN MADATHIL REMESH" w:date="2025-04-13T20:05:00Z" w16du:dateUtc="2025-04-13T19:05:00Z">
        <w:r w:rsidR="009B2C7D">
          <w:rPr>
            <w:rFonts w:ascii="Trebuchet MS" w:hAnsi="Trebuchet MS"/>
            <w:noProof/>
          </w:rPr>
          <w:t>22</w:t>
        </w:r>
      </w:ins>
      <w:ins w:id="2958" w:author="ANANDHAKRISHNAN MADATHIL REMESH" w:date="2025-04-02T12:11:00Z" w16du:dateUtc="2025-04-02T11:11:00Z">
        <w:r w:rsidRPr="00010D51">
          <w:rPr>
            <w:rFonts w:ascii="Trebuchet MS" w:hAnsi="Trebuchet MS"/>
            <w:rPrChange w:id="2959" w:author="ANANDHAKRISHNAN MADATHIL REMESH" w:date="2025-04-02T12:11:00Z" w16du:dateUtc="2025-04-02T11:11:00Z">
              <w:rPr>
                <w:bCs/>
                <w:szCs w:val="22"/>
              </w:rPr>
            </w:rPrChange>
          </w:rPr>
          <w:fldChar w:fldCharType="end"/>
        </w:r>
        <w:r w:rsidRPr="00010D51">
          <w:rPr>
            <w:rFonts w:ascii="Trebuchet MS" w:hAnsi="Trebuchet MS"/>
            <w:rPrChange w:id="2960" w:author="ANANDHAKRISHNAN MADATHIL REMESH" w:date="2025-04-02T12:11:00Z" w16du:dateUtc="2025-04-02T11:11:00Z">
              <w:rPr>
                <w:bCs/>
                <w:szCs w:val="22"/>
              </w:rPr>
            </w:rPrChange>
          </w:rPr>
          <w:t xml:space="preserve"> Saving the model</w:t>
        </w:r>
      </w:ins>
      <w:bookmarkEnd w:id="2951"/>
    </w:p>
    <w:p w14:paraId="13C08280" w14:textId="77777777" w:rsidR="009354C8" w:rsidRPr="00272B1A" w:rsidRDefault="009354C8">
      <w:pPr>
        <w:spacing w:before="100" w:beforeAutospacing="1" w:after="100" w:afterAutospacing="1" w:line="276" w:lineRule="auto"/>
        <w:jc w:val="both"/>
        <w:rPr>
          <w:ins w:id="2961" w:author="ANANDHAKRISHNAN MADATHIL REMESH" w:date="2025-03-27T00:02:00Z" w16du:dateUtc="2025-03-27T00:02:00Z"/>
          <w:rFonts w:ascii="Trebuchet MS" w:hAnsi="Trebuchet MS"/>
          <w:color w:val="000000"/>
        </w:rPr>
        <w:pPrChange w:id="2962" w:author="ANANDHAKRISHNAN MADATHIL REMESH" w:date="2025-04-11T19:59:00Z" w16du:dateUtc="2025-04-11T18:59:00Z">
          <w:pPr>
            <w:spacing w:before="100" w:beforeAutospacing="1" w:after="100" w:afterAutospacing="1" w:line="276" w:lineRule="auto"/>
          </w:pPr>
        </w:pPrChange>
      </w:pPr>
      <w:ins w:id="2963" w:author="ANANDHAKRISHNAN MADATHIL REMESH" w:date="2025-03-27T00:02:00Z" w16du:dateUtc="2025-03-27T00:02:00Z">
        <w:r w:rsidRPr="00272B1A">
          <w:rPr>
            <w:rFonts w:ascii="Trebuchet MS" w:hAnsi="Trebuchet MS"/>
            <w:color w:val="000000"/>
          </w:rPr>
          <w:t>Through careful selection, tuning, and validation, this model development stage provided a solid foundation for effectively predicting flood risks, significantly contributing to the research objectives of this dissertation.</w:t>
        </w:r>
      </w:ins>
    </w:p>
    <w:p w14:paraId="5B5B27E3" w14:textId="77777777" w:rsidR="009354C8" w:rsidRPr="00272B1A" w:rsidRDefault="009354C8" w:rsidP="009354C8">
      <w:pPr>
        <w:spacing w:line="276" w:lineRule="auto"/>
        <w:rPr>
          <w:ins w:id="2964" w:author="ANANDHAKRISHNAN MADATHIL REMESH" w:date="2025-03-27T00:02:00Z" w16du:dateUtc="2025-03-27T00:02:00Z"/>
          <w:rFonts w:ascii="Trebuchet MS" w:hAnsi="Trebuchet MS"/>
          <w:color w:val="000000"/>
        </w:rPr>
      </w:pPr>
    </w:p>
    <w:p w14:paraId="531622EE" w14:textId="77777777" w:rsidR="009354C8" w:rsidRPr="00010D51" w:rsidRDefault="009354C8">
      <w:pPr>
        <w:pStyle w:val="Heading2"/>
        <w:rPr>
          <w:ins w:id="2965" w:author="ANANDHAKRISHNAN MADATHIL REMESH" w:date="2025-03-27T00:02:00Z" w16du:dateUtc="2025-03-27T00:02:00Z"/>
        </w:rPr>
        <w:pPrChange w:id="2966" w:author="ANANDHAKRISHNAN MADATHIL REMESH" w:date="2025-04-02T12:13:00Z" w16du:dateUtc="2025-04-02T11:13:00Z">
          <w:pPr>
            <w:pStyle w:val="Heading3"/>
            <w:spacing w:line="276" w:lineRule="auto"/>
          </w:pPr>
        </w:pPrChange>
      </w:pPr>
      <w:bookmarkStart w:id="2967" w:name="_Toc193916151"/>
      <w:bookmarkStart w:id="2968" w:name="_Toc193925028"/>
      <w:bookmarkStart w:id="2969" w:name="_Toc195466533"/>
      <w:ins w:id="2970" w:author="ANANDHAKRISHNAN MADATHIL REMESH" w:date="2025-03-27T00:02:00Z" w16du:dateUtc="2025-03-27T00:02:00Z">
        <w:r w:rsidRPr="00010D51">
          <w:t>Deep Learning Model for Flood Mapping</w:t>
        </w:r>
        <w:bookmarkEnd w:id="2967"/>
        <w:bookmarkEnd w:id="2968"/>
        <w:bookmarkEnd w:id="2969"/>
      </w:ins>
    </w:p>
    <w:p w14:paraId="1346DAC8" w14:textId="77777777" w:rsidR="009354C8" w:rsidRPr="00272B1A" w:rsidRDefault="009354C8">
      <w:pPr>
        <w:pStyle w:val="NormalWeb"/>
        <w:spacing w:line="276" w:lineRule="auto"/>
        <w:jc w:val="both"/>
        <w:rPr>
          <w:ins w:id="2971" w:author="ANANDHAKRISHNAN MADATHIL REMESH" w:date="2025-03-27T00:02:00Z" w16du:dateUtc="2025-03-27T00:02:00Z"/>
          <w:rFonts w:ascii="Trebuchet MS" w:hAnsi="Trebuchet MS"/>
          <w:color w:val="000000"/>
        </w:rPr>
        <w:pPrChange w:id="2972" w:author="ANANDHAKRISHNAN MADATHIL REMESH" w:date="2025-04-11T19:59:00Z" w16du:dateUtc="2025-04-11T18:59:00Z">
          <w:pPr>
            <w:pStyle w:val="NormalWeb"/>
            <w:spacing w:line="276" w:lineRule="auto"/>
          </w:pPr>
        </w:pPrChange>
      </w:pPr>
      <w:ins w:id="2973" w:author="ANANDHAKRISHNAN MADATHIL REMESH" w:date="2025-03-27T00:02:00Z" w16du:dateUtc="2025-03-27T00:02:00Z">
        <w:r w:rsidRPr="00272B1A">
          <w:rPr>
            <w:rFonts w:ascii="Trebuchet MS" w:hAnsi="Trebuchet MS"/>
            <w:color w:val="000000"/>
          </w:rPr>
          <w:t>Flood extent mapping requires a</w:t>
        </w:r>
        <w:r w:rsidRPr="00272B1A">
          <w:rPr>
            <w:rStyle w:val="apple-converted-space"/>
            <w:rFonts w:ascii="Trebuchet MS" w:eastAsiaTheme="majorEastAsia" w:hAnsi="Trebuchet MS"/>
            <w:color w:val="000000"/>
          </w:rPr>
          <w:t> </w:t>
        </w:r>
        <w:r w:rsidRPr="00272B1A">
          <w:rPr>
            <w:rStyle w:val="Strong"/>
            <w:rFonts w:ascii="Trebuchet MS" w:hAnsi="Trebuchet MS"/>
            <w:b w:val="0"/>
            <w:bCs w:val="0"/>
            <w:color w:val="000000"/>
          </w:rPr>
          <w:t>semantic segmentation model</w:t>
        </w:r>
        <w:r w:rsidRPr="00272B1A">
          <w:rPr>
            <w:rStyle w:val="apple-converted-space"/>
            <w:rFonts w:ascii="Trebuchet MS" w:eastAsiaTheme="majorEastAsia" w:hAnsi="Trebuchet MS"/>
            <w:color w:val="000000"/>
          </w:rPr>
          <w:t> </w:t>
        </w:r>
        <w:r w:rsidRPr="00272B1A">
          <w:rPr>
            <w:rFonts w:ascii="Trebuchet MS" w:hAnsi="Trebuchet MS"/>
            <w:color w:val="000000"/>
          </w:rPr>
          <w:t>capable of identifying flood-affected areas from satellite imagery.</w:t>
        </w:r>
        <w:r w:rsidRPr="00272B1A">
          <w:rPr>
            <w:rStyle w:val="apple-converted-space"/>
            <w:rFonts w:ascii="Trebuchet MS" w:eastAsiaTheme="majorEastAsia" w:hAnsi="Trebuchet MS"/>
            <w:color w:val="000000"/>
          </w:rPr>
          <w:t> </w:t>
        </w:r>
        <w:r w:rsidRPr="00272B1A">
          <w:rPr>
            <w:rStyle w:val="Strong"/>
            <w:rFonts w:ascii="Trebuchet MS" w:hAnsi="Trebuchet MS"/>
            <w:b w:val="0"/>
            <w:bCs w:val="0"/>
            <w:color w:val="000000"/>
          </w:rPr>
          <w:t>U-Net</w:t>
        </w:r>
        <w:r w:rsidRPr="00272B1A">
          <w:rPr>
            <w:rStyle w:val="apple-converted-space"/>
            <w:rFonts w:ascii="Trebuchet MS" w:eastAsiaTheme="majorEastAsia" w:hAnsi="Trebuchet MS"/>
            <w:color w:val="000000"/>
          </w:rPr>
          <w:t> </w:t>
        </w:r>
        <w:r w:rsidRPr="00272B1A">
          <w:rPr>
            <w:rFonts w:ascii="Trebuchet MS" w:hAnsi="Trebuchet MS"/>
            <w:color w:val="000000"/>
          </w:rPr>
          <w:t>is chosen due to its ability to preserve spatial information while segmenting flooded and non-flooded regions.</w:t>
        </w:r>
      </w:ins>
    </w:p>
    <w:p w14:paraId="2043E7BA" w14:textId="77777777" w:rsidR="009354C8" w:rsidRDefault="009354C8">
      <w:pPr>
        <w:pStyle w:val="Heading4"/>
        <w:numPr>
          <w:ilvl w:val="0"/>
          <w:numId w:val="0"/>
        </w:numPr>
        <w:ind w:left="864" w:hanging="864"/>
        <w:rPr>
          <w:ins w:id="2974" w:author="ANANDHAKRISHNAN MADATHIL REMESH" w:date="2025-04-02T12:20:00Z" w16du:dateUtc="2025-04-02T11:20:00Z"/>
          <w:rStyle w:val="Strong"/>
          <w:rFonts w:ascii="Times New Roman" w:hAnsi="Times New Roman" w:cs="Times New Roman"/>
          <w:b w:val="0"/>
          <w:bCs/>
          <w:iCs w:val="0"/>
          <w:snapToGrid w:val="0"/>
          <w:color w:val="000000"/>
          <w:lang w:val="en-AU"/>
        </w:rPr>
      </w:pPr>
      <w:bookmarkStart w:id="2975" w:name="_Toc193925029"/>
      <w:bookmarkEnd w:id="2975"/>
    </w:p>
    <w:p w14:paraId="7C95710E" w14:textId="77777777" w:rsidR="00D522F2" w:rsidRDefault="00D522F2" w:rsidP="00D522F2">
      <w:pPr>
        <w:rPr>
          <w:ins w:id="2976" w:author="ANANDHAKRISHNAN MADATHIL REMESH" w:date="2025-04-02T12:20:00Z" w16du:dateUtc="2025-04-02T11:20:00Z"/>
          <w:lang w:val="en-AU"/>
        </w:rPr>
      </w:pPr>
    </w:p>
    <w:p w14:paraId="01EB2A8C" w14:textId="77777777" w:rsidR="00D522F2" w:rsidRDefault="00D522F2" w:rsidP="00D522F2">
      <w:pPr>
        <w:rPr>
          <w:ins w:id="2977" w:author="ANANDHAKRISHNAN MADATHIL REMESH" w:date="2025-04-02T12:20:00Z" w16du:dateUtc="2025-04-02T11:20:00Z"/>
          <w:lang w:val="en-AU"/>
        </w:rPr>
      </w:pPr>
    </w:p>
    <w:p w14:paraId="44A30579" w14:textId="77777777" w:rsidR="00D522F2" w:rsidRDefault="00D522F2">
      <w:pPr>
        <w:rPr>
          <w:ins w:id="2978" w:author="ANANDHAKRISHNAN MADATHIL REMESH" w:date="2025-04-11T19:59:00Z" w16du:dateUtc="2025-04-11T18:59:00Z"/>
          <w:rFonts w:eastAsiaTheme="minorEastAsia" w:cstheme="minorBidi"/>
          <w:szCs w:val="22"/>
        </w:rPr>
      </w:pPr>
    </w:p>
    <w:p w14:paraId="382DA8E2" w14:textId="77777777" w:rsidR="00954239" w:rsidRPr="00D522F2" w:rsidRDefault="00954239">
      <w:pPr>
        <w:rPr>
          <w:ins w:id="2979" w:author="ANANDHAKRISHNAN MADATHIL REMESH" w:date="2025-03-27T00:02:00Z" w16du:dateUtc="2025-03-27T00:02:00Z"/>
          <w:rFonts w:eastAsiaTheme="minorEastAsia" w:cstheme="minorBidi"/>
          <w:szCs w:val="22"/>
          <w:rPrChange w:id="2980" w:author="ANANDHAKRISHNAN MADATHIL REMESH" w:date="2025-04-02T12:20:00Z" w16du:dateUtc="2025-04-02T11:20:00Z">
            <w:rPr>
              <w:ins w:id="2981" w:author="ANANDHAKRISHNAN MADATHIL REMESH" w:date="2025-03-27T00:02:00Z" w16du:dateUtc="2025-03-27T00:02:00Z"/>
              <w:rStyle w:val="Strong"/>
              <w:rFonts w:ascii="Times New Roman" w:eastAsiaTheme="minorEastAsia" w:hAnsi="Times New Roman" w:cs="Times New Roman"/>
              <w:b w:val="0"/>
              <w:bCs/>
              <w:iCs w:val="0"/>
              <w:snapToGrid w:val="0"/>
              <w:color w:val="000000"/>
              <w:lang w:val="en-AU"/>
            </w:rPr>
          </w:rPrChange>
        </w:rPr>
        <w:pPrChange w:id="2982" w:author="ANANDHAKRISHNAN MADATHIL REMESH" w:date="2025-04-02T12:20:00Z" w16du:dateUtc="2025-04-02T11:20:00Z">
          <w:pPr>
            <w:pStyle w:val="Heading4"/>
          </w:pPr>
        </w:pPrChange>
      </w:pPr>
    </w:p>
    <w:p w14:paraId="4EB00193" w14:textId="4F7C0FB0" w:rsidR="009354C8" w:rsidRPr="00920BB6" w:rsidRDefault="009354C8">
      <w:pPr>
        <w:pStyle w:val="Heading3"/>
        <w:rPr>
          <w:ins w:id="2983" w:author="ANANDHAKRISHNAN MADATHIL REMESH" w:date="2025-03-27T00:02:00Z" w16du:dateUtc="2025-03-27T00:02:00Z"/>
          <w:b w:val="0"/>
          <w:bCs w:val="0"/>
          <w:rPrChange w:id="2984" w:author="ANANDHAKRISHNAN MADATHIL REMESH" w:date="2025-04-13T19:46:00Z" w16du:dateUtc="2025-04-13T18:46:00Z">
            <w:rPr>
              <w:ins w:id="2985" w:author="ANANDHAKRISHNAN MADATHIL REMESH" w:date="2025-03-27T00:02:00Z" w16du:dateUtc="2025-03-27T00:02:00Z"/>
            </w:rPr>
          </w:rPrChange>
        </w:rPr>
        <w:pPrChange w:id="2986" w:author="ANANDHAKRISHNAN MADATHIL REMESH" w:date="2025-04-02T12:20:00Z" w16du:dateUtc="2025-04-02T11:20:00Z">
          <w:pPr>
            <w:pStyle w:val="p2"/>
            <w:spacing w:line="276" w:lineRule="auto"/>
            <w:jc w:val="both"/>
          </w:pPr>
        </w:pPrChange>
      </w:pPr>
      <w:bookmarkStart w:id="2987" w:name="_Toc195466534"/>
      <w:ins w:id="2988" w:author="ANANDHAKRISHNAN MADATHIL REMESH" w:date="2025-03-27T00:02:00Z" w16du:dateUtc="2025-03-27T00:02:00Z">
        <w:r w:rsidRPr="00920BB6">
          <w:rPr>
            <w:b w:val="0"/>
            <w:bCs w:val="0"/>
            <w:rPrChange w:id="2989" w:author="ANANDHAKRISHNAN MADATHIL REMESH" w:date="2025-04-13T19:46:00Z" w16du:dateUtc="2025-04-13T18:46:00Z">
              <w:rPr/>
            </w:rPrChange>
          </w:rPr>
          <w:lastRenderedPageBreak/>
          <w:t>U-Net Model Architecture and Compilation</w:t>
        </w:r>
        <w:bookmarkEnd w:id="2987"/>
      </w:ins>
    </w:p>
    <w:p w14:paraId="51393C38" w14:textId="77777777" w:rsidR="009354C8" w:rsidRPr="00272B1A" w:rsidRDefault="009354C8" w:rsidP="009354C8">
      <w:pPr>
        <w:pStyle w:val="p3"/>
        <w:spacing w:line="276" w:lineRule="auto"/>
        <w:jc w:val="both"/>
        <w:rPr>
          <w:ins w:id="2990" w:author="ANANDHAKRISHNAN MADATHIL REMESH" w:date="2025-03-27T00:02:00Z" w16du:dateUtc="2025-03-27T00:02:00Z"/>
          <w:rFonts w:ascii="Trebuchet MS" w:hAnsi="Trebuchet MS"/>
        </w:rPr>
      </w:pPr>
      <w:ins w:id="2991" w:author="ANANDHAKRISHNAN MADATHIL REMESH" w:date="2025-03-27T00:02:00Z" w16du:dateUtc="2025-03-27T00:02:00Z">
        <w:r w:rsidRPr="00272B1A">
          <w:rPr>
            <w:rFonts w:ascii="Trebuchet MS" w:hAnsi="Trebuchet MS"/>
          </w:rPr>
          <w:t xml:space="preserve">Image segmentation is a crucial task in satellite image analysis, requiring a model capable of distinguishing between flooded and non-flooded regions with high precision. In this study, a </w:t>
        </w:r>
        <w:r w:rsidRPr="00272B1A">
          <w:rPr>
            <w:rStyle w:val="s1"/>
            <w:rFonts w:ascii="Trebuchet MS" w:eastAsiaTheme="majorEastAsia" w:hAnsi="Trebuchet MS"/>
          </w:rPr>
          <w:t>U-Net architecture</w:t>
        </w:r>
        <w:r w:rsidRPr="00272B1A">
          <w:rPr>
            <w:rFonts w:ascii="Trebuchet MS" w:hAnsi="Trebuchet MS"/>
          </w:rPr>
          <w:t xml:space="preserve"> is employed due to its efficiency and effectiveness in image segmentation tasks, particularly in medical and satellite imagery. U-Net is a fully convolutional neural network (CNN) that follows an </w:t>
        </w:r>
        <w:r w:rsidRPr="00272B1A">
          <w:rPr>
            <w:rStyle w:val="s1"/>
            <w:rFonts w:ascii="Trebuchet MS" w:eastAsiaTheme="majorEastAsia" w:hAnsi="Trebuchet MS"/>
          </w:rPr>
          <w:t>encoder-decoder structure</w:t>
        </w:r>
        <w:r w:rsidRPr="00272B1A">
          <w:rPr>
            <w:rFonts w:ascii="Trebuchet MS" w:hAnsi="Trebuchet MS"/>
          </w:rPr>
          <w:t>, making it particularly well-suited for pixel-wise classification problems.</w:t>
        </w:r>
      </w:ins>
    </w:p>
    <w:p w14:paraId="1BC805B1" w14:textId="77777777" w:rsidR="009354C8" w:rsidRDefault="009354C8">
      <w:pPr>
        <w:pStyle w:val="Heading3"/>
        <w:numPr>
          <w:ilvl w:val="0"/>
          <w:numId w:val="0"/>
        </w:numPr>
        <w:ind w:left="170" w:hanging="170"/>
        <w:rPr>
          <w:ins w:id="2992" w:author="ANANDHAKRISHNAN MADATHIL REMESH" w:date="2025-04-02T12:13:00Z" w16du:dateUtc="2025-04-02T11:13:00Z"/>
        </w:rPr>
      </w:pPr>
    </w:p>
    <w:p w14:paraId="052AB767" w14:textId="77777777" w:rsidR="00010D51" w:rsidRPr="00010D51" w:rsidRDefault="00010D51">
      <w:pPr>
        <w:rPr>
          <w:ins w:id="2993" w:author="ANANDHAKRISHNAN MADATHIL REMESH" w:date="2025-03-27T00:02:00Z" w16du:dateUtc="2025-03-27T00:02:00Z"/>
        </w:rPr>
        <w:pPrChange w:id="2994" w:author="ANANDHAKRISHNAN MADATHIL REMESH" w:date="2025-04-02T12:13:00Z" w16du:dateUtc="2025-04-02T11:13:00Z">
          <w:pPr>
            <w:pStyle w:val="p2"/>
            <w:spacing w:line="276" w:lineRule="auto"/>
            <w:jc w:val="both"/>
          </w:pPr>
        </w:pPrChange>
      </w:pPr>
    </w:p>
    <w:p w14:paraId="638F0681" w14:textId="77777777" w:rsidR="009354C8" w:rsidRPr="00EF4DD2" w:rsidRDefault="009354C8">
      <w:pPr>
        <w:pStyle w:val="Heading3"/>
        <w:rPr>
          <w:ins w:id="2995" w:author="ANANDHAKRISHNAN MADATHIL REMESH" w:date="2025-03-27T00:02:00Z" w16du:dateUtc="2025-03-27T00:02:00Z"/>
        </w:rPr>
        <w:pPrChange w:id="2996" w:author="ANANDHAKRISHNAN MADATHIL REMESH" w:date="2025-03-27T00:22:00Z" w16du:dateUtc="2025-03-27T00:22:00Z">
          <w:pPr>
            <w:pStyle w:val="p4"/>
            <w:spacing w:line="276" w:lineRule="auto"/>
          </w:pPr>
        </w:pPrChange>
      </w:pPr>
      <w:bookmarkStart w:id="2997" w:name="_Toc195466535"/>
      <w:ins w:id="2998" w:author="ANANDHAKRISHNAN MADATHIL REMESH" w:date="2025-03-27T00:02:00Z" w16du:dateUtc="2025-03-27T00:02:00Z">
        <w:r w:rsidRPr="00272B1A">
          <w:rPr>
            <w:b w:val="0"/>
            <w:bCs w:val="0"/>
            <w:szCs w:val="22"/>
            <w:rPrChange w:id="2999" w:author="ANANDHAKRISHNAN MADATHIL REMESH" w:date="2025-03-27T01:05:00Z" w16du:dateUtc="2025-03-27T01:05:00Z">
              <w:rPr>
                <w:b/>
                <w:bCs/>
              </w:rPr>
            </w:rPrChange>
          </w:rPr>
          <w:t>U-Net Architecture</w:t>
        </w:r>
        <w:bookmarkEnd w:id="2997"/>
      </w:ins>
    </w:p>
    <w:p w14:paraId="00F96D57" w14:textId="77777777" w:rsidR="009354C8" w:rsidRPr="00272B1A" w:rsidRDefault="009354C8" w:rsidP="009354C8">
      <w:pPr>
        <w:pStyle w:val="p2"/>
        <w:spacing w:line="276" w:lineRule="auto"/>
        <w:jc w:val="both"/>
        <w:rPr>
          <w:ins w:id="3000" w:author="ANANDHAKRISHNAN MADATHIL REMESH" w:date="2025-03-27T00:02:00Z" w16du:dateUtc="2025-03-27T00:02:00Z"/>
          <w:rFonts w:ascii="Trebuchet MS" w:hAnsi="Trebuchet MS"/>
        </w:rPr>
      </w:pPr>
    </w:p>
    <w:p w14:paraId="7BE45A59" w14:textId="77777777" w:rsidR="009354C8" w:rsidRPr="00272B1A" w:rsidRDefault="009354C8" w:rsidP="009354C8">
      <w:pPr>
        <w:pStyle w:val="p3"/>
        <w:spacing w:line="276" w:lineRule="auto"/>
        <w:jc w:val="both"/>
        <w:rPr>
          <w:ins w:id="3001" w:author="ANANDHAKRISHNAN MADATHIL REMESH" w:date="2025-03-27T00:02:00Z" w16du:dateUtc="2025-03-27T00:02:00Z"/>
          <w:rFonts w:ascii="Trebuchet MS" w:hAnsi="Trebuchet MS"/>
        </w:rPr>
      </w:pPr>
      <w:ins w:id="3002" w:author="ANANDHAKRISHNAN MADATHIL REMESH" w:date="2025-03-27T00:02:00Z" w16du:dateUtc="2025-03-27T00:02:00Z">
        <w:r w:rsidRPr="00272B1A">
          <w:rPr>
            <w:rFonts w:ascii="Trebuchet MS" w:hAnsi="Trebuchet MS"/>
          </w:rPr>
          <w:t xml:space="preserve">The U-Net model consists of three main components: the </w:t>
        </w:r>
        <w:r w:rsidRPr="00272B1A">
          <w:rPr>
            <w:rStyle w:val="s1"/>
            <w:rFonts w:ascii="Trebuchet MS" w:eastAsiaTheme="majorEastAsia" w:hAnsi="Trebuchet MS"/>
          </w:rPr>
          <w:t>encoder (</w:t>
        </w:r>
        <w:proofErr w:type="spellStart"/>
        <w:r w:rsidRPr="00272B1A">
          <w:rPr>
            <w:rStyle w:val="s1"/>
            <w:rFonts w:ascii="Trebuchet MS" w:eastAsiaTheme="majorEastAsia" w:hAnsi="Trebuchet MS"/>
          </w:rPr>
          <w:t>downsampling</w:t>
        </w:r>
        <w:proofErr w:type="spellEnd"/>
        <w:r w:rsidRPr="00272B1A">
          <w:rPr>
            <w:rStyle w:val="s1"/>
            <w:rFonts w:ascii="Trebuchet MS" w:eastAsiaTheme="majorEastAsia" w:hAnsi="Trebuchet MS"/>
          </w:rPr>
          <w:t xml:space="preserve"> path)</w:t>
        </w:r>
        <w:r w:rsidRPr="00272B1A">
          <w:rPr>
            <w:rFonts w:ascii="Trebuchet MS" w:hAnsi="Trebuchet MS"/>
          </w:rPr>
          <w:t xml:space="preserve">, the </w:t>
        </w:r>
        <w:r w:rsidRPr="00272B1A">
          <w:rPr>
            <w:rStyle w:val="s1"/>
            <w:rFonts w:ascii="Trebuchet MS" w:eastAsiaTheme="majorEastAsia" w:hAnsi="Trebuchet MS"/>
          </w:rPr>
          <w:t>bottleneck layer</w:t>
        </w:r>
        <w:r w:rsidRPr="00272B1A">
          <w:rPr>
            <w:rFonts w:ascii="Trebuchet MS" w:hAnsi="Trebuchet MS"/>
          </w:rPr>
          <w:t xml:space="preserve">, and the </w:t>
        </w:r>
        <w:r w:rsidRPr="00272B1A">
          <w:rPr>
            <w:rStyle w:val="s1"/>
            <w:rFonts w:ascii="Trebuchet MS" w:eastAsiaTheme="majorEastAsia" w:hAnsi="Trebuchet MS"/>
          </w:rPr>
          <w:t>decoder (</w:t>
        </w:r>
        <w:proofErr w:type="spellStart"/>
        <w:r w:rsidRPr="00272B1A">
          <w:rPr>
            <w:rStyle w:val="s1"/>
            <w:rFonts w:ascii="Trebuchet MS" w:eastAsiaTheme="majorEastAsia" w:hAnsi="Trebuchet MS"/>
          </w:rPr>
          <w:t>upsampling</w:t>
        </w:r>
        <w:proofErr w:type="spellEnd"/>
        <w:r w:rsidRPr="00272B1A">
          <w:rPr>
            <w:rStyle w:val="s1"/>
            <w:rFonts w:ascii="Trebuchet MS" w:eastAsiaTheme="majorEastAsia" w:hAnsi="Trebuchet MS"/>
          </w:rPr>
          <w:t xml:space="preserve"> path)</w:t>
        </w:r>
        <w:r w:rsidRPr="00272B1A">
          <w:rPr>
            <w:rFonts w:ascii="Trebuchet MS" w:hAnsi="Trebuchet MS"/>
          </w:rPr>
          <w:t>.</w:t>
        </w:r>
      </w:ins>
    </w:p>
    <w:p w14:paraId="026B0DEF" w14:textId="77777777" w:rsidR="009354C8" w:rsidRPr="00272B1A" w:rsidRDefault="009354C8" w:rsidP="009354C8">
      <w:pPr>
        <w:pStyle w:val="p5"/>
        <w:spacing w:line="276" w:lineRule="auto"/>
        <w:jc w:val="both"/>
        <w:rPr>
          <w:ins w:id="3003" w:author="ANANDHAKRISHNAN MADATHIL REMESH" w:date="2025-03-27T00:02:00Z" w16du:dateUtc="2025-03-27T00:02:00Z"/>
          <w:rFonts w:ascii="Trebuchet MS" w:hAnsi="Trebuchet MS"/>
        </w:rPr>
      </w:pPr>
      <w:ins w:id="3004" w:author="ANANDHAKRISHNAN MADATHIL REMESH" w:date="2025-03-27T00:02:00Z" w16du:dateUtc="2025-03-27T00:02:00Z">
        <w:r w:rsidRPr="00272B1A">
          <w:rPr>
            <w:rStyle w:val="s2"/>
            <w:rFonts w:ascii="Trebuchet MS" w:hAnsi="Trebuchet MS"/>
          </w:rPr>
          <w:t>1.</w:t>
        </w:r>
        <w:r w:rsidRPr="00272B1A">
          <w:rPr>
            <w:rStyle w:val="apple-tab-span"/>
            <w:rFonts w:ascii="Trebuchet MS" w:eastAsiaTheme="minorEastAsia" w:hAnsi="Trebuchet MS"/>
          </w:rPr>
          <w:t xml:space="preserve"> </w:t>
        </w:r>
        <w:r w:rsidRPr="00272B1A">
          <w:rPr>
            <w:rFonts w:ascii="Trebuchet MS" w:hAnsi="Trebuchet MS"/>
          </w:rPr>
          <w:t>Encoder (</w:t>
        </w:r>
        <w:proofErr w:type="spellStart"/>
        <w:r w:rsidRPr="00272B1A">
          <w:rPr>
            <w:rFonts w:ascii="Trebuchet MS" w:hAnsi="Trebuchet MS"/>
          </w:rPr>
          <w:t>Downsampling</w:t>
        </w:r>
        <w:proofErr w:type="spellEnd"/>
        <w:r w:rsidRPr="00272B1A">
          <w:rPr>
            <w:rFonts w:ascii="Trebuchet MS" w:hAnsi="Trebuchet MS"/>
          </w:rPr>
          <w:t xml:space="preserve"> Path):</w:t>
        </w:r>
      </w:ins>
    </w:p>
    <w:p w14:paraId="60024398" w14:textId="77777777" w:rsidR="009354C8" w:rsidRPr="00272B1A" w:rsidRDefault="009354C8" w:rsidP="009354C8">
      <w:pPr>
        <w:pStyle w:val="p3"/>
        <w:spacing w:line="276" w:lineRule="auto"/>
        <w:jc w:val="both"/>
        <w:rPr>
          <w:ins w:id="3005" w:author="ANANDHAKRISHNAN MADATHIL REMESH" w:date="2025-03-27T00:02:00Z" w16du:dateUtc="2025-03-27T00:02:00Z"/>
          <w:rFonts w:ascii="Trebuchet MS" w:hAnsi="Trebuchet MS"/>
        </w:rPr>
      </w:pPr>
      <w:ins w:id="3006" w:author="ANANDHAKRISHNAN MADATHIL REMESH" w:date="2025-03-27T00:02:00Z" w16du:dateUtc="2025-03-27T00:02:00Z">
        <w:r w:rsidRPr="00272B1A">
          <w:rPr>
            <w:rFonts w:ascii="Trebuchet MS" w:hAnsi="Trebuchet MS"/>
          </w:rPr>
          <w:t xml:space="preserve">The encoder is responsible for extracting important spatial features from input images. It comprises multiple </w:t>
        </w:r>
        <w:r w:rsidRPr="00272B1A">
          <w:rPr>
            <w:rStyle w:val="s1"/>
            <w:rFonts w:ascii="Trebuchet MS" w:eastAsiaTheme="majorEastAsia" w:hAnsi="Trebuchet MS"/>
          </w:rPr>
          <w:t>convolutional layers</w:t>
        </w:r>
        <w:r w:rsidRPr="00272B1A">
          <w:rPr>
            <w:rFonts w:ascii="Trebuchet MS" w:hAnsi="Trebuchet MS"/>
          </w:rPr>
          <w:t xml:space="preserve">, each followed by </w:t>
        </w:r>
        <w:proofErr w:type="spellStart"/>
        <w:r w:rsidRPr="00272B1A">
          <w:rPr>
            <w:rStyle w:val="s1"/>
            <w:rFonts w:ascii="Trebuchet MS" w:eastAsiaTheme="majorEastAsia" w:hAnsi="Trebuchet MS"/>
          </w:rPr>
          <w:t>ReLU</w:t>
        </w:r>
        <w:proofErr w:type="spellEnd"/>
        <w:r w:rsidRPr="00272B1A">
          <w:rPr>
            <w:rStyle w:val="s1"/>
            <w:rFonts w:ascii="Trebuchet MS" w:eastAsiaTheme="majorEastAsia" w:hAnsi="Trebuchet MS"/>
          </w:rPr>
          <w:t xml:space="preserve"> activation</w:t>
        </w:r>
        <w:r w:rsidRPr="00272B1A">
          <w:rPr>
            <w:rFonts w:ascii="Trebuchet MS" w:hAnsi="Trebuchet MS"/>
          </w:rPr>
          <w:t xml:space="preserve"> and </w:t>
        </w:r>
        <w:r w:rsidRPr="00272B1A">
          <w:rPr>
            <w:rStyle w:val="s1"/>
            <w:rFonts w:ascii="Trebuchet MS" w:eastAsiaTheme="majorEastAsia" w:hAnsi="Trebuchet MS"/>
          </w:rPr>
          <w:t>max-pooling operations</w:t>
        </w:r>
        <w:r w:rsidRPr="00272B1A">
          <w:rPr>
            <w:rFonts w:ascii="Trebuchet MS" w:hAnsi="Trebuchet MS"/>
          </w:rPr>
          <w:t>. As the input image progresses through the encoder, its spatial resolution decreases while its feature depth increases, allowing the model to capture high-level representations. The encoder efficiently encodes the essential structural and contextual information needed for segmentation.</w:t>
        </w:r>
      </w:ins>
    </w:p>
    <w:p w14:paraId="51E7F9C8" w14:textId="77777777" w:rsidR="009354C8" w:rsidRPr="00272B1A" w:rsidRDefault="009354C8" w:rsidP="009354C8">
      <w:pPr>
        <w:pStyle w:val="p5"/>
        <w:spacing w:line="276" w:lineRule="auto"/>
        <w:jc w:val="both"/>
        <w:rPr>
          <w:ins w:id="3007" w:author="ANANDHAKRISHNAN MADATHIL REMESH" w:date="2025-03-27T00:02:00Z" w16du:dateUtc="2025-03-27T00:02:00Z"/>
          <w:rFonts w:ascii="Trebuchet MS" w:hAnsi="Trebuchet MS"/>
        </w:rPr>
      </w:pPr>
      <w:ins w:id="3008" w:author="ANANDHAKRISHNAN MADATHIL REMESH" w:date="2025-03-27T00:02:00Z" w16du:dateUtc="2025-03-27T00:02:00Z">
        <w:r w:rsidRPr="00272B1A">
          <w:rPr>
            <w:rStyle w:val="s2"/>
            <w:rFonts w:ascii="Trebuchet MS" w:hAnsi="Trebuchet MS"/>
          </w:rPr>
          <w:t>2.</w:t>
        </w:r>
        <w:r w:rsidRPr="00272B1A">
          <w:rPr>
            <w:rStyle w:val="apple-tab-span"/>
            <w:rFonts w:ascii="Trebuchet MS" w:eastAsiaTheme="minorEastAsia" w:hAnsi="Trebuchet MS"/>
          </w:rPr>
          <w:t xml:space="preserve"> </w:t>
        </w:r>
        <w:r w:rsidRPr="00272B1A">
          <w:rPr>
            <w:rFonts w:ascii="Trebuchet MS" w:hAnsi="Trebuchet MS"/>
          </w:rPr>
          <w:t>Bottleneck Layer:</w:t>
        </w:r>
      </w:ins>
    </w:p>
    <w:p w14:paraId="4B665D26" w14:textId="77777777" w:rsidR="009354C8" w:rsidRPr="00272B1A" w:rsidRDefault="009354C8" w:rsidP="009354C8">
      <w:pPr>
        <w:pStyle w:val="p3"/>
        <w:spacing w:line="276" w:lineRule="auto"/>
        <w:jc w:val="both"/>
        <w:rPr>
          <w:ins w:id="3009" w:author="ANANDHAKRISHNAN MADATHIL REMESH" w:date="2025-03-27T00:02:00Z" w16du:dateUtc="2025-03-27T00:02:00Z"/>
          <w:rFonts w:ascii="Trebuchet MS" w:hAnsi="Trebuchet MS"/>
        </w:rPr>
      </w:pPr>
      <w:ins w:id="3010" w:author="ANANDHAKRISHNAN MADATHIL REMESH" w:date="2025-03-27T00:02:00Z" w16du:dateUtc="2025-03-27T00:02:00Z">
        <w:r w:rsidRPr="00272B1A">
          <w:rPr>
            <w:rFonts w:ascii="Trebuchet MS" w:hAnsi="Trebuchet MS"/>
          </w:rPr>
          <w:t xml:space="preserve">The bottleneck layer represents the </w:t>
        </w:r>
        <w:r w:rsidRPr="00272B1A">
          <w:rPr>
            <w:rStyle w:val="s1"/>
            <w:rFonts w:ascii="Trebuchet MS" w:eastAsiaTheme="majorEastAsia" w:hAnsi="Trebuchet MS"/>
          </w:rPr>
          <w:t>deepest and most compressed representation of image features</w:t>
        </w:r>
        <w:r w:rsidRPr="00272B1A">
          <w:rPr>
            <w:rFonts w:ascii="Trebuchet MS" w:hAnsi="Trebuchet MS"/>
          </w:rPr>
          <w:t xml:space="preserve">. It serves as a bridge between the encoder and the decoder, containing the most informative features extracted from the image. This layer consists of two consecutive convolutional layers, ensuring that relevant spatial information is preserved while reducing the computational complexity of subsequent </w:t>
        </w:r>
        <w:proofErr w:type="spellStart"/>
        <w:r w:rsidRPr="00272B1A">
          <w:rPr>
            <w:rFonts w:ascii="Trebuchet MS" w:hAnsi="Trebuchet MS"/>
          </w:rPr>
          <w:t>upsampling</w:t>
        </w:r>
        <w:proofErr w:type="spellEnd"/>
        <w:r w:rsidRPr="00272B1A">
          <w:rPr>
            <w:rFonts w:ascii="Trebuchet MS" w:hAnsi="Trebuchet MS"/>
          </w:rPr>
          <w:t xml:space="preserve"> operations.</w:t>
        </w:r>
      </w:ins>
    </w:p>
    <w:p w14:paraId="31105F6F" w14:textId="77777777" w:rsidR="009354C8" w:rsidRPr="00272B1A" w:rsidRDefault="009354C8" w:rsidP="009354C8">
      <w:pPr>
        <w:pStyle w:val="p5"/>
        <w:spacing w:line="276" w:lineRule="auto"/>
        <w:jc w:val="both"/>
        <w:rPr>
          <w:ins w:id="3011" w:author="ANANDHAKRISHNAN MADATHIL REMESH" w:date="2025-03-27T00:02:00Z" w16du:dateUtc="2025-03-27T00:02:00Z"/>
          <w:rFonts w:ascii="Trebuchet MS" w:hAnsi="Trebuchet MS"/>
        </w:rPr>
      </w:pPr>
      <w:ins w:id="3012" w:author="ANANDHAKRISHNAN MADATHIL REMESH" w:date="2025-03-27T00:02:00Z" w16du:dateUtc="2025-03-27T00:02:00Z">
        <w:r w:rsidRPr="00272B1A">
          <w:rPr>
            <w:rStyle w:val="s2"/>
            <w:rFonts w:ascii="Trebuchet MS" w:hAnsi="Trebuchet MS"/>
          </w:rPr>
          <w:t>3.</w:t>
        </w:r>
        <w:r w:rsidRPr="00272B1A">
          <w:rPr>
            <w:rStyle w:val="apple-tab-span"/>
            <w:rFonts w:ascii="Trebuchet MS" w:eastAsiaTheme="minorEastAsia" w:hAnsi="Trebuchet MS"/>
          </w:rPr>
          <w:t xml:space="preserve"> </w:t>
        </w:r>
        <w:r w:rsidRPr="00272B1A">
          <w:rPr>
            <w:rFonts w:ascii="Trebuchet MS" w:hAnsi="Trebuchet MS"/>
          </w:rPr>
          <w:t>Decoder (</w:t>
        </w:r>
        <w:proofErr w:type="spellStart"/>
        <w:r w:rsidRPr="00272B1A">
          <w:rPr>
            <w:rFonts w:ascii="Trebuchet MS" w:hAnsi="Trebuchet MS"/>
          </w:rPr>
          <w:t>Upsampling</w:t>
        </w:r>
        <w:proofErr w:type="spellEnd"/>
        <w:r w:rsidRPr="00272B1A">
          <w:rPr>
            <w:rFonts w:ascii="Trebuchet MS" w:hAnsi="Trebuchet MS"/>
          </w:rPr>
          <w:t xml:space="preserve"> Path):</w:t>
        </w:r>
      </w:ins>
    </w:p>
    <w:p w14:paraId="5C29FCFD" w14:textId="77777777" w:rsidR="009354C8" w:rsidRPr="00272B1A" w:rsidRDefault="009354C8" w:rsidP="009354C8">
      <w:pPr>
        <w:pStyle w:val="p3"/>
        <w:spacing w:line="276" w:lineRule="auto"/>
        <w:jc w:val="both"/>
        <w:rPr>
          <w:ins w:id="3013" w:author="ANANDHAKRISHNAN MADATHIL REMESH" w:date="2025-03-27T00:02:00Z" w16du:dateUtc="2025-03-27T00:02:00Z"/>
          <w:rFonts w:ascii="Trebuchet MS" w:hAnsi="Trebuchet MS"/>
        </w:rPr>
      </w:pPr>
      <w:ins w:id="3014" w:author="ANANDHAKRISHNAN MADATHIL REMESH" w:date="2025-03-27T00:02:00Z" w16du:dateUtc="2025-03-27T00:02:00Z">
        <w:r w:rsidRPr="00272B1A">
          <w:rPr>
            <w:rFonts w:ascii="Trebuchet MS" w:hAnsi="Trebuchet MS"/>
          </w:rPr>
          <w:t xml:space="preserve">The decoder is responsible for reconstructing the segmented output by </w:t>
        </w:r>
        <w:r w:rsidRPr="00272B1A">
          <w:rPr>
            <w:rStyle w:val="s1"/>
            <w:rFonts w:ascii="Trebuchet MS" w:eastAsiaTheme="majorEastAsia" w:hAnsi="Trebuchet MS"/>
          </w:rPr>
          <w:t>gradually increasing the spatial resolution</w:t>
        </w:r>
        <w:r w:rsidRPr="00272B1A">
          <w:rPr>
            <w:rFonts w:ascii="Trebuchet MS" w:hAnsi="Trebuchet MS"/>
          </w:rPr>
          <w:t xml:space="preserve"> of the feature maps. To retain fine-grained details lost during </w:t>
        </w:r>
        <w:proofErr w:type="spellStart"/>
        <w:r w:rsidRPr="00272B1A">
          <w:rPr>
            <w:rFonts w:ascii="Trebuchet MS" w:hAnsi="Trebuchet MS"/>
          </w:rPr>
          <w:t>downsampling</w:t>
        </w:r>
        <w:proofErr w:type="spellEnd"/>
        <w:r w:rsidRPr="00272B1A">
          <w:rPr>
            <w:rFonts w:ascii="Trebuchet MS" w:hAnsi="Trebuchet MS"/>
          </w:rPr>
          <w:t xml:space="preserve">, the decoder incorporates </w:t>
        </w:r>
        <w:r w:rsidRPr="00272B1A">
          <w:rPr>
            <w:rStyle w:val="s1"/>
            <w:rFonts w:ascii="Trebuchet MS" w:eastAsiaTheme="majorEastAsia" w:hAnsi="Trebuchet MS"/>
          </w:rPr>
          <w:t>skip connections</w:t>
        </w:r>
        <w:r w:rsidRPr="00272B1A">
          <w:rPr>
            <w:rFonts w:ascii="Trebuchet MS" w:hAnsi="Trebuchet MS"/>
          </w:rPr>
          <w:t xml:space="preserve">, which directly transfer feature maps from corresponding encoder layers to the decoder. These skip connections allow the model to </w:t>
        </w:r>
        <w:r w:rsidRPr="00272B1A">
          <w:rPr>
            <w:rStyle w:val="s1"/>
            <w:rFonts w:ascii="Trebuchet MS" w:eastAsiaTheme="majorEastAsia" w:hAnsi="Trebuchet MS"/>
          </w:rPr>
          <w:t>retain essential spatial information</w:t>
        </w:r>
        <w:r w:rsidRPr="00272B1A">
          <w:rPr>
            <w:rFonts w:ascii="Trebuchet MS" w:hAnsi="Trebuchet MS"/>
          </w:rPr>
          <w:t xml:space="preserve">, ensuring </w:t>
        </w:r>
        <w:r w:rsidRPr="00272B1A">
          <w:rPr>
            <w:rFonts w:ascii="Trebuchet MS" w:hAnsi="Trebuchet MS"/>
          </w:rPr>
          <w:lastRenderedPageBreak/>
          <w:t xml:space="preserve">accurate segmentation boundaries. The final output layer employs a </w:t>
        </w:r>
        <w:r w:rsidRPr="00272B1A">
          <w:rPr>
            <w:rStyle w:val="s1"/>
            <w:rFonts w:ascii="Trebuchet MS" w:eastAsiaTheme="majorEastAsia" w:hAnsi="Trebuchet MS"/>
          </w:rPr>
          <w:t>sigmoid activation function</w:t>
        </w:r>
        <w:r w:rsidRPr="00272B1A">
          <w:rPr>
            <w:rFonts w:ascii="Trebuchet MS" w:hAnsi="Trebuchet MS"/>
          </w:rPr>
          <w:t xml:space="preserve">, producing a </w:t>
        </w:r>
        <w:r w:rsidRPr="00272B1A">
          <w:rPr>
            <w:rStyle w:val="s1"/>
            <w:rFonts w:ascii="Trebuchet MS" w:eastAsiaTheme="majorEastAsia" w:hAnsi="Trebuchet MS"/>
          </w:rPr>
          <w:t>binary mask</w:t>
        </w:r>
        <w:r w:rsidRPr="00272B1A">
          <w:rPr>
            <w:rFonts w:ascii="Trebuchet MS" w:hAnsi="Trebuchet MS"/>
          </w:rPr>
          <w:t xml:space="preserve"> where each pixel is classified as either flooded (1) or non-flooded (0).</w:t>
        </w:r>
      </w:ins>
    </w:p>
    <w:p w14:paraId="51DB63AE" w14:textId="77777777" w:rsidR="009354C8" w:rsidRPr="00272B1A" w:rsidRDefault="009354C8" w:rsidP="009354C8">
      <w:pPr>
        <w:pStyle w:val="p2"/>
        <w:spacing w:line="276" w:lineRule="auto"/>
        <w:jc w:val="both"/>
        <w:rPr>
          <w:ins w:id="3015" w:author="ANANDHAKRISHNAN MADATHIL REMESH" w:date="2025-03-27T00:02:00Z" w16du:dateUtc="2025-03-27T00:02:00Z"/>
          <w:rFonts w:ascii="Trebuchet MS" w:hAnsi="Trebuchet MS"/>
        </w:rPr>
      </w:pPr>
    </w:p>
    <w:p w14:paraId="688BE805" w14:textId="77777777" w:rsidR="009354C8" w:rsidRPr="00272B1A" w:rsidRDefault="009354C8" w:rsidP="009354C8">
      <w:pPr>
        <w:pStyle w:val="p3"/>
        <w:spacing w:line="276" w:lineRule="auto"/>
        <w:jc w:val="both"/>
        <w:rPr>
          <w:ins w:id="3016" w:author="ANANDHAKRISHNAN MADATHIL REMESH" w:date="2025-03-27T00:02:00Z" w16du:dateUtc="2025-03-27T00:02:00Z"/>
          <w:rFonts w:ascii="Trebuchet MS" w:hAnsi="Trebuchet MS"/>
        </w:rPr>
      </w:pPr>
      <w:ins w:id="3017" w:author="ANANDHAKRISHNAN MADATHIL REMESH" w:date="2025-03-27T00:02:00Z" w16du:dateUtc="2025-03-27T00:02:00Z">
        <w:r w:rsidRPr="00272B1A">
          <w:rPr>
            <w:rFonts w:ascii="Trebuchet MS" w:hAnsi="Trebuchet MS"/>
          </w:rPr>
          <w:t>The U-Net architecture is implemented as follows:</w:t>
        </w:r>
      </w:ins>
    </w:p>
    <w:p w14:paraId="5A50F18A" w14:textId="77777777" w:rsidR="009354C8" w:rsidRPr="00272B1A" w:rsidRDefault="009354C8" w:rsidP="009354C8">
      <w:pPr>
        <w:spacing w:line="276" w:lineRule="auto"/>
        <w:rPr>
          <w:ins w:id="3018" w:author="ANANDHAKRISHNAN MADATHIL REMESH" w:date="2025-03-27T00:02:00Z" w16du:dateUtc="2025-03-27T00:02:00Z"/>
          <w:rFonts w:ascii="Trebuchet MS" w:hAnsi="Trebuchet MS"/>
        </w:rPr>
      </w:pPr>
    </w:p>
    <w:p w14:paraId="3B6CB15A" w14:textId="77777777" w:rsidR="00972DEC" w:rsidRDefault="009354C8">
      <w:pPr>
        <w:keepNext/>
        <w:spacing w:line="276" w:lineRule="auto"/>
        <w:rPr>
          <w:ins w:id="3019" w:author="ANANDHAKRISHNAN MADATHIL REMESH" w:date="2025-04-02T14:38:00Z" w16du:dateUtc="2025-04-02T13:38:00Z"/>
        </w:rPr>
        <w:pPrChange w:id="3020" w:author="ANANDHAKRISHNAN MADATHIL REMESH" w:date="2025-04-02T14:38:00Z" w16du:dateUtc="2025-04-02T13:38:00Z">
          <w:pPr>
            <w:spacing w:line="276" w:lineRule="auto"/>
          </w:pPr>
        </w:pPrChange>
      </w:pPr>
      <w:ins w:id="3021" w:author="ANANDHAKRISHNAN MADATHIL REMESH" w:date="2025-03-27T00:02:00Z" w16du:dateUtc="2025-03-27T00:02:00Z">
        <w:r w:rsidRPr="00272B1A">
          <w:rPr>
            <w:rFonts w:ascii="Trebuchet MS" w:hAnsi="Trebuchet MS"/>
            <w:noProof/>
          </w:rPr>
          <w:drawing>
            <wp:inline distT="0" distB="0" distL="0" distR="0" wp14:anchorId="76F6AF9B" wp14:editId="70BBD573">
              <wp:extent cx="4829175" cy="5358130"/>
              <wp:effectExtent l="0" t="0" r="0" b="1270"/>
              <wp:docPr id="726324718"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4718" name="Picture 9" descr="A screenshot of a computer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854919" cy="5386694"/>
                      </a:xfrm>
                      <a:prstGeom prst="rect">
                        <a:avLst/>
                      </a:prstGeom>
                    </pic:spPr>
                  </pic:pic>
                </a:graphicData>
              </a:graphic>
            </wp:inline>
          </w:drawing>
        </w:r>
      </w:ins>
    </w:p>
    <w:p w14:paraId="6E4F2049" w14:textId="65DB1652" w:rsidR="009354C8" w:rsidRPr="00132EC7" w:rsidRDefault="00972DEC">
      <w:pPr>
        <w:pStyle w:val="Caption"/>
        <w:rPr>
          <w:ins w:id="3022" w:author="ANANDHAKRISHNAN MADATHIL REMESH" w:date="2025-03-27T00:02:00Z" w16du:dateUtc="2025-03-27T00:02:00Z"/>
          <w:rFonts w:ascii="Trebuchet MS" w:hAnsi="Trebuchet MS"/>
        </w:rPr>
        <w:pPrChange w:id="3023" w:author="ANANDHAKRISHNAN MADATHIL REMESH" w:date="2025-04-02T14:38:00Z" w16du:dateUtc="2025-04-02T13:38:00Z">
          <w:pPr>
            <w:spacing w:line="276" w:lineRule="auto"/>
          </w:pPr>
        </w:pPrChange>
      </w:pPr>
      <w:bookmarkStart w:id="3024" w:name="_Toc195466835"/>
      <w:ins w:id="3025" w:author="ANANDHAKRISHNAN MADATHIL REMESH" w:date="2025-04-02T14:38:00Z" w16du:dateUtc="2025-04-02T13:38:00Z">
        <w:r w:rsidRPr="00132EC7">
          <w:rPr>
            <w:rFonts w:ascii="Trebuchet MS" w:hAnsi="Trebuchet MS"/>
            <w:rPrChange w:id="3026" w:author="ANANDHAKRISHNAN MADATHIL REMESH" w:date="2025-04-02T18:56:00Z" w16du:dateUtc="2025-04-02T17:56:00Z">
              <w:rPr>
                <w:bCs/>
                <w:szCs w:val="22"/>
              </w:rPr>
            </w:rPrChange>
          </w:rPr>
          <w:t xml:space="preserve">Figure </w:t>
        </w:r>
        <w:r w:rsidRPr="00132EC7">
          <w:rPr>
            <w:rFonts w:ascii="Trebuchet MS" w:hAnsi="Trebuchet MS"/>
            <w:rPrChange w:id="3027" w:author="ANANDHAKRISHNAN MADATHIL REMESH" w:date="2025-04-02T18:56:00Z" w16du:dateUtc="2025-04-02T17:56:00Z">
              <w:rPr>
                <w:bCs/>
                <w:szCs w:val="22"/>
              </w:rPr>
            </w:rPrChange>
          </w:rPr>
          <w:fldChar w:fldCharType="begin"/>
        </w:r>
        <w:r w:rsidRPr="00132EC7">
          <w:rPr>
            <w:rFonts w:ascii="Trebuchet MS" w:hAnsi="Trebuchet MS"/>
            <w:rPrChange w:id="3028" w:author="ANANDHAKRISHNAN MADATHIL REMESH" w:date="2025-04-02T18:56:00Z" w16du:dateUtc="2025-04-02T17:56:00Z">
              <w:rPr>
                <w:bCs/>
                <w:szCs w:val="22"/>
              </w:rPr>
            </w:rPrChange>
          </w:rPr>
          <w:instrText xml:space="preserve"> SEQ Figure \* ARABIC </w:instrText>
        </w:r>
      </w:ins>
      <w:r w:rsidRPr="00132EC7">
        <w:rPr>
          <w:rFonts w:ascii="Trebuchet MS" w:hAnsi="Trebuchet MS"/>
          <w:rPrChange w:id="3029" w:author="ANANDHAKRISHNAN MADATHIL REMESH" w:date="2025-04-02T18:56:00Z" w16du:dateUtc="2025-04-02T17:56:00Z">
            <w:rPr>
              <w:bCs/>
              <w:szCs w:val="22"/>
            </w:rPr>
          </w:rPrChange>
        </w:rPr>
        <w:fldChar w:fldCharType="separate"/>
      </w:r>
      <w:ins w:id="3030" w:author="ANANDHAKRISHNAN MADATHIL REMESH" w:date="2025-04-13T20:05:00Z" w16du:dateUtc="2025-04-13T19:05:00Z">
        <w:r w:rsidR="009B2C7D">
          <w:rPr>
            <w:rFonts w:ascii="Trebuchet MS" w:hAnsi="Trebuchet MS"/>
            <w:noProof/>
          </w:rPr>
          <w:t>23</w:t>
        </w:r>
      </w:ins>
      <w:ins w:id="3031" w:author="ANANDHAKRISHNAN MADATHIL REMESH" w:date="2025-04-02T14:38:00Z" w16du:dateUtc="2025-04-02T13:38:00Z">
        <w:r w:rsidRPr="00132EC7">
          <w:rPr>
            <w:rFonts w:ascii="Trebuchet MS" w:hAnsi="Trebuchet MS"/>
            <w:rPrChange w:id="3032" w:author="ANANDHAKRISHNAN MADATHIL REMESH" w:date="2025-04-02T18:56:00Z" w16du:dateUtc="2025-04-02T17:56:00Z">
              <w:rPr>
                <w:bCs/>
                <w:szCs w:val="22"/>
              </w:rPr>
            </w:rPrChange>
          </w:rPr>
          <w:fldChar w:fldCharType="end"/>
        </w:r>
        <w:r w:rsidRPr="00132EC7">
          <w:rPr>
            <w:rFonts w:ascii="Trebuchet MS" w:hAnsi="Trebuchet MS"/>
            <w:rPrChange w:id="3033" w:author="ANANDHAKRISHNAN MADATHIL REMESH" w:date="2025-04-02T18:56:00Z" w16du:dateUtc="2025-04-02T17:56:00Z">
              <w:rPr>
                <w:bCs/>
                <w:szCs w:val="22"/>
              </w:rPr>
            </w:rPrChange>
          </w:rPr>
          <w:t xml:space="preserve"> U-net Architecture</w:t>
        </w:r>
      </w:ins>
      <w:bookmarkEnd w:id="3024"/>
    </w:p>
    <w:p w14:paraId="00A766C6" w14:textId="77777777" w:rsidR="00972DEC" w:rsidRDefault="00972DEC" w:rsidP="009354C8">
      <w:pPr>
        <w:pStyle w:val="p1"/>
        <w:spacing w:line="276" w:lineRule="auto"/>
        <w:jc w:val="both"/>
        <w:rPr>
          <w:ins w:id="3034" w:author="ANANDHAKRISHNAN MADATHIL REMESH" w:date="2025-04-02T14:38:00Z" w16du:dateUtc="2025-04-02T13:38:00Z"/>
          <w:rFonts w:ascii="Trebuchet MS" w:hAnsi="Trebuchet MS"/>
        </w:rPr>
      </w:pPr>
    </w:p>
    <w:p w14:paraId="3E3366FF" w14:textId="77777777" w:rsidR="00972DEC" w:rsidRDefault="00972DEC" w:rsidP="009354C8">
      <w:pPr>
        <w:pStyle w:val="p1"/>
        <w:spacing w:line="276" w:lineRule="auto"/>
        <w:jc w:val="both"/>
        <w:rPr>
          <w:ins w:id="3035" w:author="ANANDHAKRISHNAN MADATHIL REMESH" w:date="2025-04-02T14:38:00Z" w16du:dateUtc="2025-04-02T13:38:00Z"/>
          <w:rFonts w:ascii="Trebuchet MS" w:hAnsi="Trebuchet MS"/>
        </w:rPr>
      </w:pPr>
    </w:p>
    <w:p w14:paraId="5E02066E" w14:textId="77777777" w:rsidR="00972DEC" w:rsidRDefault="00972DEC" w:rsidP="009354C8">
      <w:pPr>
        <w:pStyle w:val="p1"/>
        <w:spacing w:line="276" w:lineRule="auto"/>
        <w:jc w:val="both"/>
        <w:rPr>
          <w:ins w:id="3036" w:author="ANANDHAKRISHNAN MADATHIL REMESH" w:date="2025-04-02T14:38:00Z" w16du:dateUtc="2025-04-02T13:38:00Z"/>
          <w:rFonts w:ascii="Trebuchet MS" w:hAnsi="Trebuchet MS"/>
        </w:rPr>
      </w:pPr>
    </w:p>
    <w:p w14:paraId="62B74EF1" w14:textId="1B373939" w:rsidR="009354C8" w:rsidRPr="00920BB6" w:rsidRDefault="009354C8">
      <w:pPr>
        <w:pStyle w:val="Heading3"/>
        <w:rPr>
          <w:ins w:id="3037" w:author="ANANDHAKRISHNAN MADATHIL REMESH" w:date="2025-03-27T00:02:00Z" w16du:dateUtc="2025-03-27T00:02:00Z"/>
          <w:b w:val="0"/>
          <w:bCs w:val="0"/>
          <w:rPrChange w:id="3038" w:author="ANANDHAKRISHNAN MADATHIL REMESH" w:date="2025-04-13T19:46:00Z" w16du:dateUtc="2025-04-13T18:46:00Z">
            <w:rPr>
              <w:ins w:id="3039" w:author="ANANDHAKRISHNAN MADATHIL REMESH" w:date="2025-03-27T00:02:00Z" w16du:dateUtc="2025-03-27T00:02:00Z"/>
            </w:rPr>
          </w:rPrChange>
        </w:rPr>
        <w:pPrChange w:id="3040" w:author="ANANDHAKRISHNAN MADATHIL REMESH" w:date="2025-04-02T14:40:00Z" w16du:dateUtc="2025-04-02T13:40:00Z">
          <w:pPr>
            <w:pStyle w:val="p2"/>
            <w:spacing w:line="276" w:lineRule="auto"/>
            <w:jc w:val="both"/>
          </w:pPr>
        </w:pPrChange>
      </w:pPr>
      <w:bookmarkStart w:id="3041" w:name="_Toc195466536"/>
      <w:ins w:id="3042" w:author="ANANDHAKRISHNAN MADATHIL REMESH" w:date="2025-03-27T00:02:00Z" w16du:dateUtc="2025-03-27T00:02:00Z">
        <w:r w:rsidRPr="00920BB6">
          <w:rPr>
            <w:b w:val="0"/>
            <w:bCs w:val="0"/>
            <w:rPrChange w:id="3043" w:author="ANANDHAKRISHNAN MADATHIL REMESH" w:date="2025-04-13T19:46:00Z" w16du:dateUtc="2025-04-13T18:46:00Z">
              <w:rPr/>
            </w:rPrChange>
          </w:rPr>
          <w:lastRenderedPageBreak/>
          <w:t>Model Compilation and Optimization</w:t>
        </w:r>
        <w:bookmarkEnd w:id="3041"/>
      </w:ins>
    </w:p>
    <w:p w14:paraId="2D5C5B07" w14:textId="77777777" w:rsidR="009354C8" w:rsidRPr="00272B1A" w:rsidRDefault="009354C8" w:rsidP="009354C8">
      <w:pPr>
        <w:pStyle w:val="p3"/>
        <w:spacing w:line="276" w:lineRule="auto"/>
        <w:jc w:val="both"/>
        <w:rPr>
          <w:ins w:id="3044" w:author="ANANDHAKRISHNAN MADATHIL REMESH" w:date="2025-03-27T00:02:00Z" w16du:dateUtc="2025-03-27T00:02:00Z"/>
          <w:rFonts w:ascii="Trebuchet MS" w:hAnsi="Trebuchet MS"/>
        </w:rPr>
      </w:pPr>
      <w:ins w:id="3045" w:author="ANANDHAKRISHNAN MADATHIL REMESH" w:date="2025-03-27T00:02:00Z" w16du:dateUtc="2025-03-27T00:02:00Z">
        <w:r w:rsidRPr="00272B1A">
          <w:rPr>
            <w:rFonts w:ascii="Trebuchet MS" w:hAnsi="Trebuchet MS"/>
          </w:rPr>
          <w:t xml:space="preserve">To ensure </w:t>
        </w:r>
        <w:r w:rsidRPr="00272B1A">
          <w:rPr>
            <w:rStyle w:val="s1"/>
            <w:rFonts w:ascii="Trebuchet MS" w:eastAsiaTheme="majorEastAsia" w:hAnsi="Trebuchet MS"/>
          </w:rPr>
          <w:t>effective learning and stable optimization</w:t>
        </w:r>
        <w:r w:rsidRPr="00272B1A">
          <w:rPr>
            <w:rFonts w:ascii="Trebuchet MS" w:hAnsi="Trebuchet MS"/>
          </w:rPr>
          <w:t xml:space="preserve">, the model is compiled with the </w:t>
        </w:r>
        <w:r w:rsidRPr="00272B1A">
          <w:rPr>
            <w:rStyle w:val="s1"/>
            <w:rFonts w:ascii="Trebuchet MS" w:eastAsiaTheme="majorEastAsia" w:hAnsi="Trebuchet MS"/>
          </w:rPr>
          <w:t>Adam optimizer</w:t>
        </w:r>
        <w:r w:rsidRPr="00272B1A">
          <w:rPr>
            <w:rFonts w:ascii="Trebuchet MS" w:hAnsi="Trebuchet MS"/>
          </w:rPr>
          <w:t xml:space="preserve">, a widely used optimization algorithm known for its adaptive learning rate capabilities. The </w:t>
        </w:r>
        <w:r w:rsidRPr="00272B1A">
          <w:rPr>
            <w:rStyle w:val="s1"/>
            <w:rFonts w:ascii="Trebuchet MS" w:eastAsiaTheme="majorEastAsia" w:hAnsi="Trebuchet MS"/>
          </w:rPr>
          <w:t>loss function</w:t>
        </w:r>
        <w:r w:rsidRPr="00272B1A">
          <w:rPr>
            <w:rFonts w:ascii="Trebuchet MS" w:hAnsi="Trebuchet MS"/>
          </w:rPr>
          <w:t xml:space="preserve"> is set to </w:t>
        </w:r>
        <w:r w:rsidRPr="00272B1A">
          <w:rPr>
            <w:rStyle w:val="s1"/>
            <w:rFonts w:ascii="Trebuchet MS" w:eastAsiaTheme="majorEastAsia" w:hAnsi="Trebuchet MS"/>
          </w:rPr>
          <w:t>binary cross-entropy dice loss</w:t>
        </w:r>
        <w:r w:rsidRPr="00272B1A">
          <w:rPr>
            <w:rFonts w:ascii="Trebuchet MS" w:hAnsi="Trebuchet MS"/>
          </w:rPr>
          <w:t>, a combination of binary cross-entropy (BCE) and the Dice coefficient loss. This hybrid loss function enhances segmentation performance by addressing both pixel-wise classification accuracy (BCE) and overall shape similarity (Dice loss).</w:t>
        </w:r>
      </w:ins>
    </w:p>
    <w:p w14:paraId="4B1CEF76" w14:textId="77777777" w:rsidR="009354C8" w:rsidRPr="00272B1A" w:rsidRDefault="009354C8" w:rsidP="009354C8">
      <w:pPr>
        <w:pStyle w:val="p2"/>
        <w:spacing w:line="276" w:lineRule="auto"/>
        <w:jc w:val="both"/>
        <w:rPr>
          <w:ins w:id="3046" w:author="ANANDHAKRISHNAN MADATHIL REMESH" w:date="2025-03-27T00:02:00Z" w16du:dateUtc="2025-03-27T00:02:00Z"/>
          <w:rFonts w:ascii="Trebuchet MS" w:hAnsi="Trebuchet MS"/>
        </w:rPr>
      </w:pPr>
    </w:p>
    <w:p w14:paraId="301B6C7E" w14:textId="77777777" w:rsidR="009354C8" w:rsidRPr="00272B1A" w:rsidRDefault="009354C8" w:rsidP="009354C8">
      <w:pPr>
        <w:pStyle w:val="p3"/>
        <w:spacing w:line="276" w:lineRule="auto"/>
        <w:jc w:val="both"/>
        <w:rPr>
          <w:ins w:id="3047" w:author="ANANDHAKRISHNAN MADATHIL REMESH" w:date="2025-03-27T00:02:00Z" w16du:dateUtc="2025-03-27T00:02:00Z"/>
          <w:rFonts w:ascii="Trebuchet MS" w:hAnsi="Trebuchet MS"/>
        </w:rPr>
      </w:pPr>
      <w:ins w:id="3048" w:author="ANANDHAKRISHNAN MADATHIL REMESH" w:date="2025-03-27T00:02:00Z" w16du:dateUtc="2025-03-27T00:02:00Z">
        <w:r w:rsidRPr="00272B1A">
          <w:rPr>
            <w:rFonts w:ascii="Trebuchet MS" w:hAnsi="Trebuchet MS"/>
          </w:rPr>
          <w:t>The model is compiled using the following configuration:</w:t>
        </w:r>
      </w:ins>
    </w:p>
    <w:p w14:paraId="271DE375" w14:textId="77777777" w:rsidR="009354C8" w:rsidRPr="00272B1A" w:rsidRDefault="009354C8" w:rsidP="009354C8">
      <w:pPr>
        <w:spacing w:line="276" w:lineRule="auto"/>
        <w:rPr>
          <w:ins w:id="3049" w:author="ANANDHAKRISHNAN MADATHIL REMESH" w:date="2025-03-27T00:02:00Z" w16du:dateUtc="2025-03-27T00:02:00Z"/>
          <w:rFonts w:ascii="Trebuchet MS" w:hAnsi="Trebuchet MS"/>
        </w:rPr>
      </w:pPr>
    </w:p>
    <w:p w14:paraId="552615AF" w14:textId="77777777" w:rsidR="00972DEC" w:rsidRDefault="009354C8">
      <w:pPr>
        <w:pStyle w:val="NormalWeb"/>
        <w:keepNext/>
        <w:spacing w:line="276" w:lineRule="auto"/>
        <w:rPr>
          <w:ins w:id="3050" w:author="ANANDHAKRISHNAN MADATHIL REMESH" w:date="2025-04-02T14:39:00Z" w16du:dateUtc="2025-04-02T13:39:00Z"/>
        </w:rPr>
        <w:pPrChange w:id="3051" w:author="ANANDHAKRISHNAN MADATHIL REMESH" w:date="2025-04-02T14:39:00Z" w16du:dateUtc="2025-04-02T13:39:00Z">
          <w:pPr>
            <w:pStyle w:val="NormalWeb"/>
            <w:spacing w:line="276" w:lineRule="auto"/>
          </w:pPr>
        </w:pPrChange>
      </w:pPr>
      <w:ins w:id="3052" w:author="ANANDHAKRISHNAN MADATHIL REMESH" w:date="2025-03-27T00:02:00Z" w16du:dateUtc="2025-03-27T00:02:00Z">
        <w:r w:rsidRPr="00272B1A">
          <w:rPr>
            <w:rFonts w:ascii="Trebuchet MS" w:hAnsi="Trebuchet MS"/>
            <w:noProof/>
            <w:color w:val="000000"/>
          </w:rPr>
          <w:drawing>
            <wp:inline distT="0" distB="0" distL="0" distR="0" wp14:anchorId="70F89EA0" wp14:editId="0CEA5817">
              <wp:extent cx="5760085" cy="1483360"/>
              <wp:effectExtent l="0" t="0" r="5715" b="2540"/>
              <wp:docPr id="1508392792" name="Picture 1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2792" name="Picture 10" descr="A screenshot of a computer cod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60085" cy="1483360"/>
                      </a:xfrm>
                      <a:prstGeom prst="rect">
                        <a:avLst/>
                      </a:prstGeom>
                    </pic:spPr>
                  </pic:pic>
                </a:graphicData>
              </a:graphic>
            </wp:inline>
          </w:drawing>
        </w:r>
      </w:ins>
    </w:p>
    <w:p w14:paraId="40ABD67F" w14:textId="1EE78D0A" w:rsidR="009354C8" w:rsidRPr="00972DEC" w:rsidRDefault="00972DEC">
      <w:pPr>
        <w:pStyle w:val="Caption"/>
        <w:rPr>
          <w:ins w:id="3053" w:author="ANANDHAKRISHNAN MADATHIL REMESH" w:date="2025-03-27T00:02:00Z" w16du:dateUtc="2025-03-27T00:02:00Z"/>
          <w:rFonts w:ascii="Trebuchet MS" w:hAnsi="Trebuchet MS"/>
          <w:color w:val="000000"/>
        </w:rPr>
        <w:pPrChange w:id="3054" w:author="ANANDHAKRISHNAN MADATHIL REMESH" w:date="2025-04-02T14:39:00Z" w16du:dateUtc="2025-04-02T13:39:00Z">
          <w:pPr>
            <w:pStyle w:val="NormalWeb"/>
            <w:spacing w:line="276" w:lineRule="auto"/>
          </w:pPr>
        </w:pPrChange>
      </w:pPr>
      <w:bookmarkStart w:id="3055" w:name="_Toc195466836"/>
      <w:ins w:id="3056" w:author="ANANDHAKRISHNAN MADATHIL REMESH" w:date="2025-04-02T14:39:00Z" w16du:dateUtc="2025-04-02T13:39:00Z">
        <w:r w:rsidRPr="00972DEC">
          <w:rPr>
            <w:rFonts w:ascii="Trebuchet MS" w:eastAsiaTheme="minorEastAsia" w:hAnsi="Trebuchet MS" w:cstheme="minorBidi"/>
            <w:rPrChange w:id="3057" w:author="ANANDHAKRISHNAN MADATHIL REMESH" w:date="2025-04-02T14:42:00Z" w16du:dateUtc="2025-04-02T13:42:00Z">
              <w:rPr>
                <w:bCs/>
              </w:rPr>
            </w:rPrChange>
          </w:rPr>
          <w:t xml:space="preserve">Figure </w:t>
        </w:r>
        <w:r w:rsidRPr="00972DEC">
          <w:rPr>
            <w:rFonts w:ascii="Trebuchet MS" w:eastAsiaTheme="minorEastAsia" w:hAnsi="Trebuchet MS" w:cstheme="minorBidi"/>
            <w:rPrChange w:id="3058" w:author="ANANDHAKRISHNAN MADATHIL REMESH" w:date="2025-04-02T14:42:00Z" w16du:dateUtc="2025-04-02T13:42:00Z">
              <w:rPr>
                <w:bCs/>
              </w:rPr>
            </w:rPrChange>
          </w:rPr>
          <w:fldChar w:fldCharType="begin"/>
        </w:r>
        <w:r w:rsidRPr="00972DEC">
          <w:rPr>
            <w:rFonts w:ascii="Trebuchet MS" w:eastAsiaTheme="minorEastAsia" w:hAnsi="Trebuchet MS" w:cstheme="minorBidi"/>
            <w:rPrChange w:id="3059" w:author="ANANDHAKRISHNAN MADATHIL REMESH" w:date="2025-04-02T14:42:00Z" w16du:dateUtc="2025-04-02T13:42:00Z">
              <w:rPr>
                <w:bCs/>
              </w:rPr>
            </w:rPrChange>
          </w:rPr>
          <w:instrText xml:space="preserve"> SEQ Figure \* ARABIC </w:instrText>
        </w:r>
      </w:ins>
      <w:r w:rsidRPr="00972DEC">
        <w:rPr>
          <w:rFonts w:ascii="Trebuchet MS" w:eastAsiaTheme="minorEastAsia" w:hAnsi="Trebuchet MS" w:cstheme="minorBidi"/>
          <w:rPrChange w:id="3060" w:author="ANANDHAKRISHNAN MADATHIL REMESH" w:date="2025-04-02T14:42:00Z" w16du:dateUtc="2025-04-02T13:42:00Z">
            <w:rPr>
              <w:bCs/>
            </w:rPr>
          </w:rPrChange>
        </w:rPr>
        <w:fldChar w:fldCharType="separate"/>
      </w:r>
      <w:ins w:id="3061" w:author="ANANDHAKRISHNAN MADATHIL REMESH" w:date="2025-04-13T20:05:00Z" w16du:dateUtc="2025-04-13T19:05:00Z">
        <w:r w:rsidR="009B2C7D">
          <w:rPr>
            <w:rFonts w:ascii="Trebuchet MS" w:eastAsiaTheme="minorEastAsia" w:hAnsi="Trebuchet MS" w:cstheme="minorBidi"/>
            <w:noProof/>
          </w:rPr>
          <w:t>24</w:t>
        </w:r>
      </w:ins>
      <w:ins w:id="3062" w:author="ANANDHAKRISHNAN MADATHIL REMESH" w:date="2025-04-02T14:39:00Z" w16du:dateUtc="2025-04-02T13:39:00Z">
        <w:r w:rsidRPr="00972DEC">
          <w:rPr>
            <w:rFonts w:ascii="Trebuchet MS" w:eastAsiaTheme="minorEastAsia" w:hAnsi="Trebuchet MS" w:cstheme="minorBidi"/>
            <w:rPrChange w:id="3063" w:author="ANANDHAKRISHNAN MADATHIL REMESH" w:date="2025-04-02T14:42:00Z" w16du:dateUtc="2025-04-02T13:42:00Z">
              <w:rPr>
                <w:bCs/>
              </w:rPr>
            </w:rPrChange>
          </w:rPr>
          <w:fldChar w:fldCharType="end"/>
        </w:r>
        <w:r w:rsidRPr="00972DEC">
          <w:rPr>
            <w:rFonts w:ascii="Trebuchet MS" w:eastAsiaTheme="minorEastAsia" w:hAnsi="Trebuchet MS" w:cstheme="minorBidi"/>
            <w:rPrChange w:id="3064" w:author="ANANDHAKRISHNAN MADATHIL REMESH" w:date="2025-04-02T14:42:00Z" w16du:dateUtc="2025-04-02T13:42:00Z">
              <w:rPr>
                <w:bCs/>
              </w:rPr>
            </w:rPrChange>
          </w:rPr>
          <w:t xml:space="preserve"> Adam Optimizer</w:t>
        </w:r>
      </w:ins>
      <w:bookmarkEnd w:id="3055"/>
    </w:p>
    <w:p w14:paraId="1B509B8F" w14:textId="77777777" w:rsidR="009354C8" w:rsidRPr="00272B1A" w:rsidRDefault="009354C8" w:rsidP="009354C8">
      <w:pPr>
        <w:spacing w:line="276" w:lineRule="auto"/>
        <w:rPr>
          <w:ins w:id="3065" w:author="ANANDHAKRISHNAN MADATHIL REMESH" w:date="2025-03-27T00:02:00Z" w16du:dateUtc="2025-03-27T00:02:00Z"/>
          <w:rFonts w:ascii="Trebuchet MS" w:hAnsi="Trebuchet MS"/>
        </w:rPr>
      </w:pPr>
    </w:p>
    <w:p w14:paraId="7E6C731E" w14:textId="77777777" w:rsidR="009354C8" w:rsidRPr="00272B1A" w:rsidRDefault="009354C8" w:rsidP="009354C8">
      <w:pPr>
        <w:pStyle w:val="p1"/>
        <w:spacing w:line="276" w:lineRule="auto"/>
        <w:jc w:val="both"/>
        <w:rPr>
          <w:ins w:id="3066" w:author="ANANDHAKRISHNAN MADATHIL REMESH" w:date="2025-03-27T00:02:00Z" w16du:dateUtc="2025-03-27T00:02:00Z"/>
          <w:rFonts w:ascii="Trebuchet MS" w:hAnsi="Trebuchet MS"/>
        </w:rPr>
      </w:pPr>
      <w:ins w:id="3067" w:author="ANANDHAKRISHNAN MADATHIL REMESH" w:date="2025-03-27T00:02:00Z" w16du:dateUtc="2025-03-27T00:02:00Z">
        <w:r w:rsidRPr="00272B1A">
          <w:rPr>
            <w:rStyle w:val="s1"/>
            <w:rFonts w:ascii="Trebuchet MS" w:hAnsi="Trebuchet MS"/>
          </w:rPr>
          <w:t>Adam optimizer:</w:t>
        </w:r>
        <w:r w:rsidRPr="00272B1A">
          <w:rPr>
            <w:rFonts w:ascii="Trebuchet MS" w:hAnsi="Trebuchet MS"/>
          </w:rPr>
          <w:t xml:space="preserve"> Ensures efficient weight updates and prevents vanishing/exploding gradients.</w:t>
        </w:r>
      </w:ins>
    </w:p>
    <w:p w14:paraId="2189529E" w14:textId="77777777" w:rsidR="009354C8" w:rsidRPr="00272B1A" w:rsidRDefault="009354C8" w:rsidP="009354C8">
      <w:pPr>
        <w:pStyle w:val="p1"/>
        <w:spacing w:line="276" w:lineRule="auto"/>
        <w:jc w:val="both"/>
        <w:rPr>
          <w:ins w:id="3068" w:author="ANANDHAKRISHNAN MADATHIL REMESH" w:date="2025-03-27T00:02:00Z" w16du:dateUtc="2025-03-27T00:02:00Z"/>
          <w:rFonts w:ascii="Trebuchet MS" w:hAnsi="Trebuchet MS"/>
        </w:rPr>
      </w:pPr>
      <w:ins w:id="3069"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r w:rsidRPr="00272B1A">
          <w:rPr>
            <w:rStyle w:val="s1"/>
            <w:rFonts w:ascii="Trebuchet MS" w:hAnsi="Trebuchet MS"/>
          </w:rPr>
          <w:t>Binary cross-entropy dice loss:</w:t>
        </w:r>
        <w:r w:rsidRPr="00272B1A">
          <w:rPr>
            <w:rFonts w:ascii="Trebuchet MS" w:hAnsi="Trebuchet MS"/>
          </w:rPr>
          <w:t xml:space="preserve"> Combines pixel-wise accuracy with shape-based loss for better segmentation.</w:t>
        </w:r>
      </w:ins>
    </w:p>
    <w:p w14:paraId="2C332F85" w14:textId="77777777" w:rsidR="009354C8" w:rsidRPr="00272B1A" w:rsidRDefault="009354C8" w:rsidP="009354C8">
      <w:pPr>
        <w:pStyle w:val="p1"/>
        <w:spacing w:line="276" w:lineRule="auto"/>
        <w:jc w:val="both"/>
        <w:rPr>
          <w:ins w:id="3070" w:author="ANANDHAKRISHNAN MADATHIL REMESH" w:date="2025-03-27T00:02:00Z" w16du:dateUtc="2025-03-27T00:02:00Z"/>
          <w:rFonts w:ascii="Trebuchet MS" w:hAnsi="Trebuchet MS"/>
        </w:rPr>
      </w:pPr>
      <w:ins w:id="3071" w:author="ANANDHAKRISHNAN MADATHIL REMESH" w:date="2025-03-27T00:02:00Z" w16du:dateUtc="2025-03-27T00:02:00Z">
        <w:r w:rsidRPr="00272B1A">
          <w:rPr>
            <w:rFonts w:ascii="Trebuchet MS" w:hAnsi="Trebuchet MS"/>
          </w:rPr>
          <w:t>•</w:t>
        </w:r>
        <w:r w:rsidRPr="00272B1A">
          <w:rPr>
            <w:rStyle w:val="apple-tab-span"/>
            <w:rFonts w:ascii="Trebuchet MS" w:eastAsiaTheme="majorEastAsia" w:hAnsi="Trebuchet MS"/>
          </w:rPr>
          <w:t xml:space="preserve"> </w:t>
        </w:r>
        <w:proofErr w:type="spellStart"/>
        <w:r w:rsidRPr="00272B1A">
          <w:rPr>
            <w:rStyle w:val="s1"/>
            <w:rFonts w:ascii="Trebuchet MS" w:hAnsi="Trebuchet MS"/>
          </w:rPr>
          <w:t>IoU</w:t>
        </w:r>
        <w:proofErr w:type="spellEnd"/>
        <w:r w:rsidRPr="00272B1A">
          <w:rPr>
            <w:rStyle w:val="s1"/>
            <w:rFonts w:ascii="Trebuchet MS" w:hAnsi="Trebuchet MS"/>
          </w:rPr>
          <w:t xml:space="preserve"> and Dice metrics:</w:t>
        </w:r>
        <w:r w:rsidRPr="00272B1A">
          <w:rPr>
            <w:rFonts w:ascii="Trebuchet MS" w:hAnsi="Trebuchet MS"/>
          </w:rPr>
          <w:t xml:space="preserve"> Provide robust evaluation of segmentation accuracy.</w:t>
        </w:r>
      </w:ins>
    </w:p>
    <w:p w14:paraId="42B2DD07" w14:textId="77777777" w:rsidR="009354C8" w:rsidRPr="00272B1A" w:rsidRDefault="009354C8" w:rsidP="009354C8">
      <w:pPr>
        <w:pStyle w:val="p2"/>
        <w:spacing w:line="276" w:lineRule="auto"/>
        <w:jc w:val="both"/>
        <w:rPr>
          <w:ins w:id="3072" w:author="ANANDHAKRISHNAN MADATHIL REMESH" w:date="2025-03-27T00:02:00Z" w16du:dateUtc="2025-03-27T00:02:00Z"/>
          <w:rFonts w:ascii="Trebuchet MS" w:hAnsi="Trebuchet MS"/>
        </w:rPr>
      </w:pPr>
    </w:p>
    <w:p w14:paraId="62D63BF8" w14:textId="77777777" w:rsidR="009354C8" w:rsidRPr="00272B1A" w:rsidRDefault="009354C8" w:rsidP="009354C8">
      <w:pPr>
        <w:pStyle w:val="p3"/>
        <w:spacing w:line="276" w:lineRule="auto"/>
        <w:jc w:val="both"/>
        <w:rPr>
          <w:ins w:id="3073" w:author="ANANDHAKRISHNAN MADATHIL REMESH" w:date="2025-03-27T00:02:00Z" w16du:dateUtc="2025-03-27T00:02:00Z"/>
          <w:rFonts w:ascii="Trebuchet MS" w:hAnsi="Trebuchet MS"/>
        </w:rPr>
      </w:pPr>
      <w:ins w:id="3074" w:author="ANANDHAKRISHNAN MADATHIL REMESH" w:date="2025-03-27T00:02:00Z" w16du:dateUtc="2025-03-27T00:02:00Z">
        <w:r w:rsidRPr="00272B1A">
          <w:rPr>
            <w:rFonts w:ascii="Trebuchet MS" w:hAnsi="Trebuchet MS"/>
          </w:rPr>
          <w:t xml:space="preserve">This structured approach ensures that the </w:t>
        </w:r>
        <w:r w:rsidRPr="00272B1A">
          <w:rPr>
            <w:rStyle w:val="s1"/>
            <w:rFonts w:ascii="Trebuchet MS" w:hAnsi="Trebuchet MS"/>
          </w:rPr>
          <w:t>U-Net model effectively learns spatial relationships</w:t>
        </w:r>
        <w:r w:rsidRPr="00272B1A">
          <w:rPr>
            <w:rFonts w:ascii="Trebuchet MS" w:hAnsi="Trebuchet MS"/>
          </w:rPr>
          <w:t xml:space="preserve">, accurately distinguishing flooded regions in satellite imagery while preserving fine-grained details essential for high-precision segmentation. </w:t>
        </w:r>
      </w:ins>
    </w:p>
    <w:p w14:paraId="4FC77E8C" w14:textId="77777777" w:rsidR="009354C8" w:rsidRPr="00272B1A" w:rsidRDefault="009354C8" w:rsidP="009354C8">
      <w:pPr>
        <w:spacing w:line="276" w:lineRule="auto"/>
        <w:rPr>
          <w:ins w:id="3075" w:author="ANANDHAKRISHNAN MADATHIL REMESH" w:date="2025-03-27T00:02:00Z" w16du:dateUtc="2025-03-27T00:02:00Z"/>
          <w:rFonts w:ascii="Trebuchet MS" w:hAnsi="Trebuchet MS"/>
        </w:rPr>
      </w:pPr>
    </w:p>
    <w:p w14:paraId="334E9874" w14:textId="77777777" w:rsidR="009354C8" w:rsidRPr="00272B1A" w:rsidRDefault="009354C8" w:rsidP="009354C8">
      <w:pPr>
        <w:pStyle w:val="Heading3"/>
        <w:spacing w:line="276" w:lineRule="auto"/>
        <w:rPr>
          <w:ins w:id="3076" w:author="ANANDHAKRISHNAN MADATHIL REMESH" w:date="2025-03-27T00:02:00Z" w16du:dateUtc="2025-03-27T00:02:00Z"/>
          <w:b w:val="0"/>
          <w:bCs w:val="0"/>
          <w:color w:val="000000"/>
          <w:sz w:val="27"/>
          <w:rPrChange w:id="3077" w:author="ANANDHAKRISHNAN MADATHIL REMESH" w:date="2025-03-27T01:05:00Z" w16du:dateUtc="2025-03-27T01:05:00Z">
            <w:rPr>
              <w:ins w:id="3078" w:author="ANANDHAKRISHNAN MADATHIL REMESH" w:date="2025-03-27T00:02:00Z" w16du:dateUtc="2025-03-27T00:02:00Z"/>
              <w:bCs w:val="0"/>
              <w:color w:val="000000"/>
              <w:sz w:val="27"/>
            </w:rPr>
          </w:rPrChange>
        </w:rPr>
      </w:pPr>
      <w:bookmarkStart w:id="3079" w:name="_Toc193916152"/>
      <w:bookmarkStart w:id="3080" w:name="_Toc193925030"/>
      <w:bookmarkStart w:id="3081" w:name="_Toc195466537"/>
      <w:ins w:id="3082" w:author="ANANDHAKRISHNAN MADATHIL REMESH" w:date="2025-03-27T00:02:00Z" w16du:dateUtc="2025-03-27T00:02:00Z">
        <w:r w:rsidRPr="00272B1A">
          <w:rPr>
            <w:rStyle w:val="Strong"/>
            <w:color w:val="000000"/>
          </w:rPr>
          <w:lastRenderedPageBreak/>
          <w:t>U-Net Model Training &amp; Optimization</w:t>
        </w:r>
        <w:bookmarkEnd w:id="3079"/>
        <w:bookmarkEnd w:id="3080"/>
        <w:bookmarkEnd w:id="3081"/>
      </w:ins>
    </w:p>
    <w:p w14:paraId="693B5A94" w14:textId="77777777" w:rsidR="009354C8" w:rsidRPr="00272B1A" w:rsidRDefault="009354C8" w:rsidP="009354C8">
      <w:pPr>
        <w:pStyle w:val="p1"/>
        <w:spacing w:line="276" w:lineRule="auto"/>
        <w:jc w:val="both"/>
        <w:rPr>
          <w:ins w:id="3083" w:author="ANANDHAKRISHNAN MADATHIL REMESH" w:date="2025-03-27T00:02:00Z" w16du:dateUtc="2025-03-27T00:02:00Z"/>
          <w:rFonts w:ascii="Trebuchet MS" w:hAnsi="Trebuchet MS"/>
        </w:rPr>
      </w:pPr>
      <w:ins w:id="3084" w:author="ANANDHAKRISHNAN MADATHIL REMESH" w:date="2025-03-27T00:02:00Z" w16du:dateUtc="2025-03-27T00:02:00Z">
        <w:r w:rsidRPr="00272B1A">
          <w:rPr>
            <w:rFonts w:ascii="Trebuchet MS" w:hAnsi="Trebuchet MS"/>
          </w:rPr>
          <w:t xml:space="preserve">After constructing and validating the U-Net model, further refinement is necessary to enhance segmentation accuracy and generalization. This refinement process, known as </w:t>
        </w:r>
        <w:r w:rsidRPr="00272B1A">
          <w:rPr>
            <w:rStyle w:val="s1"/>
            <w:rFonts w:ascii="Trebuchet MS" w:eastAsiaTheme="majorEastAsia" w:hAnsi="Trebuchet MS"/>
          </w:rPr>
          <w:t>fine-tuning</w:t>
        </w:r>
        <w:r w:rsidRPr="00272B1A">
          <w:rPr>
            <w:rFonts w:ascii="Trebuchet MS" w:hAnsi="Trebuchet MS"/>
          </w:rPr>
          <w:t xml:space="preserve">, involves reloading the previously trained model and continuing training with a significantly reduced learning rate. Fine-tuning allows the model to make </w:t>
        </w:r>
        <w:r w:rsidRPr="00272B1A">
          <w:rPr>
            <w:rStyle w:val="s1"/>
            <w:rFonts w:ascii="Trebuchet MS" w:eastAsiaTheme="majorEastAsia" w:hAnsi="Trebuchet MS"/>
          </w:rPr>
          <w:t>small but meaningful adjustments</w:t>
        </w:r>
        <w:r w:rsidRPr="00272B1A">
          <w:rPr>
            <w:rFonts w:ascii="Trebuchet MS" w:hAnsi="Trebuchet MS"/>
          </w:rPr>
          <w:t xml:space="preserve"> to its learned parameters, improving performance without drastically altering its feature representations.</w:t>
        </w:r>
      </w:ins>
    </w:p>
    <w:p w14:paraId="250EC1B3" w14:textId="77777777" w:rsidR="009354C8" w:rsidRPr="00272B1A" w:rsidRDefault="009354C8" w:rsidP="009354C8">
      <w:pPr>
        <w:pStyle w:val="p2"/>
        <w:spacing w:line="276" w:lineRule="auto"/>
        <w:jc w:val="both"/>
        <w:rPr>
          <w:ins w:id="3085" w:author="ANANDHAKRISHNAN MADATHIL REMESH" w:date="2025-03-27T00:02:00Z" w16du:dateUtc="2025-03-27T00:02:00Z"/>
          <w:rFonts w:ascii="Trebuchet MS" w:hAnsi="Trebuchet MS"/>
        </w:rPr>
      </w:pPr>
    </w:p>
    <w:p w14:paraId="54C562C4" w14:textId="2F138208" w:rsidR="009354C8" w:rsidRPr="00272B1A" w:rsidRDefault="009354C8">
      <w:pPr>
        <w:pStyle w:val="p3"/>
        <w:spacing w:line="276" w:lineRule="auto"/>
        <w:jc w:val="both"/>
        <w:rPr>
          <w:ins w:id="3086" w:author="ANANDHAKRISHNAN MADATHIL REMESH" w:date="2025-03-27T00:02:00Z" w16du:dateUtc="2025-03-27T00:02:00Z"/>
          <w:rFonts w:ascii="Trebuchet MS" w:hAnsi="Trebuchet MS"/>
        </w:rPr>
        <w:pPrChange w:id="3087" w:author="ANANDHAKRISHNAN MADATHIL REMESH" w:date="2025-04-02T14:40:00Z" w16du:dateUtc="2025-04-02T13:40:00Z">
          <w:pPr>
            <w:pStyle w:val="p2"/>
            <w:spacing w:line="276" w:lineRule="auto"/>
            <w:jc w:val="both"/>
          </w:pPr>
        </w:pPrChange>
      </w:pPr>
      <w:ins w:id="3088" w:author="ANANDHAKRISHNAN MADATHIL REMESH" w:date="2025-03-27T00:02:00Z" w16du:dateUtc="2025-03-27T00:02:00Z">
        <w:r w:rsidRPr="00272B1A">
          <w:rPr>
            <w:rFonts w:ascii="Trebuchet MS" w:hAnsi="Trebuchet MS"/>
          </w:rPr>
          <w:t>Loading the Pre-Trained U-Net Model</w:t>
        </w:r>
      </w:ins>
    </w:p>
    <w:p w14:paraId="336AC987" w14:textId="77777777" w:rsidR="009354C8" w:rsidRPr="00272B1A" w:rsidRDefault="009354C8" w:rsidP="009354C8">
      <w:pPr>
        <w:pStyle w:val="p1"/>
        <w:spacing w:line="276" w:lineRule="auto"/>
        <w:jc w:val="both"/>
        <w:rPr>
          <w:ins w:id="3089" w:author="ANANDHAKRISHNAN MADATHIL REMESH" w:date="2025-03-27T00:02:00Z" w16du:dateUtc="2025-03-27T00:02:00Z"/>
          <w:rFonts w:ascii="Trebuchet MS" w:hAnsi="Trebuchet MS"/>
        </w:rPr>
      </w:pPr>
      <w:ins w:id="3090" w:author="ANANDHAKRISHNAN MADATHIL REMESH" w:date="2025-03-27T00:02:00Z" w16du:dateUtc="2025-03-27T00:02:00Z">
        <w:r w:rsidRPr="00272B1A">
          <w:rPr>
            <w:rFonts w:ascii="Trebuchet MS" w:hAnsi="Trebuchet MS"/>
          </w:rPr>
          <w:t xml:space="preserve">The fine-tuning process begins by </w:t>
        </w:r>
        <w:r w:rsidRPr="00272B1A">
          <w:rPr>
            <w:rStyle w:val="s1"/>
            <w:rFonts w:ascii="Trebuchet MS" w:eastAsiaTheme="majorEastAsia" w:hAnsi="Trebuchet MS"/>
          </w:rPr>
          <w:t>loading the pre-trained U-Net model</w:t>
        </w:r>
        <w:r w:rsidRPr="00272B1A">
          <w:rPr>
            <w:rFonts w:ascii="Trebuchet MS" w:hAnsi="Trebuchet MS"/>
          </w:rPr>
          <w:t xml:space="preserve">, previously saved as </w:t>
        </w:r>
        <w:r w:rsidRPr="00272B1A">
          <w:rPr>
            <w:rStyle w:val="s2"/>
            <w:rFonts w:ascii="Trebuchet MS" w:hAnsi="Trebuchet MS"/>
          </w:rPr>
          <w:t>unet_custom_best.h5</w:t>
        </w:r>
        <w:r w:rsidRPr="00272B1A">
          <w:rPr>
            <w:rFonts w:ascii="Trebuchet MS" w:hAnsi="Trebuchet MS"/>
          </w:rPr>
          <w:t xml:space="preserve">. Since the model was trained with </w:t>
        </w:r>
        <w:r w:rsidRPr="00272B1A">
          <w:rPr>
            <w:rStyle w:val="s1"/>
            <w:rFonts w:ascii="Trebuchet MS" w:eastAsiaTheme="majorEastAsia" w:hAnsi="Trebuchet MS"/>
          </w:rPr>
          <w:t>custom evaluation metrics</w:t>
        </w:r>
        <w:r w:rsidRPr="00272B1A">
          <w:rPr>
            <w:rFonts w:ascii="Trebuchet MS" w:hAnsi="Trebuchet MS"/>
          </w:rPr>
          <w:t xml:space="preserve"> such as </w:t>
        </w:r>
        <w:r w:rsidRPr="00272B1A">
          <w:rPr>
            <w:rStyle w:val="s1"/>
            <w:rFonts w:ascii="Trebuchet MS" w:eastAsiaTheme="majorEastAsia" w:hAnsi="Trebuchet MS"/>
          </w:rPr>
          <w:t>Intersection over Union (</w:t>
        </w:r>
        <w:proofErr w:type="spellStart"/>
        <w:r w:rsidRPr="00272B1A">
          <w:rPr>
            <w:rStyle w:val="s1"/>
            <w:rFonts w:ascii="Trebuchet MS" w:eastAsiaTheme="majorEastAsia" w:hAnsi="Trebuchet MS"/>
          </w:rPr>
          <w:t>IoU</w:t>
        </w:r>
        <w:proofErr w:type="spellEnd"/>
        <w:r w:rsidRPr="00272B1A">
          <w:rPr>
            <w:rStyle w:val="s1"/>
            <w:rFonts w:ascii="Trebuchet MS" w:eastAsiaTheme="majorEastAsia" w:hAnsi="Trebuchet MS"/>
          </w:rPr>
          <w:t>) and Dice score</w:t>
        </w:r>
        <w:r w:rsidRPr="00272B1A">
          <w:rPr>
            <w:rFonts w:ascii="Trebuchet MS" w:hAnsi="Trebuchet MS"/>
          </w:rPr>
          <w:t xml:space="preserve">, as well as a </w:t>
        </w:r>
        <w:r w:rsidRPr="00272B1A">
          <w:rPr>
            <w:rStyle w:val="s1"/>
            <w:rFonts w:ascii="Trebuchet MS" w:eastAsiaTheme="majorEastAsia" w:hAnsi="Trebuchet MS"/>
          </w:rPr>
          <w:t>custom binary cross-entropy dice loss function</w:t>
        </w:r>
        <w:r w:rsidRPr="00272B1A">
          <w:rPr>
            <w:rFonts w:ascii="Trebuchet MS" w:hAnsi="Trebuchet MS"/>
          </w:rPr>
          <w:t xml:space="preserve">, these components must be explicitly defined when reloading the model to ensure compatibility. The pre-trained model provides a strong foundation, allowing fine-tuning to focus on </w:t>
        </w:r>
        <w:r w:rsidRPr="00272B1A">
          <w:rPr>
            <w:rStyle w:val="s1"/>
            <w:rFonts w:ascii="Trebuchet MS" w:eastAsiaTheme="majorEastAsia" w:hAnsi="Trebuchet MS"/>
          </w:rPr>
          <w:t>refining segmentation boundaries</w:t>
        </w:r>
        <w:r w:rsidRPr="00272B1A">
          <w:rPr>
            <w:rFonts w:ascii="Trebuchet MS" w:hAnsi="Trebuchet MS"/>
          </w:rPr>
          <w:t xml:space="preserve"> rather than learning features from scratch.</w:t>
        </w:r>
      </w:ins>
    </w:p>
    <w:p w14:paraId="22C20F18" w14:textId="77777777" w:rsidR="009354C8" w:rsidRPr="00272B1A" w:rsidRDefault="009354C8" w:rsidP="009354C8">
      <w:pPr>
        <w:pStyle w:val="p1"/>
        <w:spacing w:line="276" w:lineRule="auto"/>
        <w:jc w:val="both"/>
        <w:rPr>
          <w:ins w:id="3091" w:author="ANANDHAKRISHNAN MADATHIL REMESH" w:date="2025-03-27T00:02:00Z" w16du:dateUtc="2025-03-27T00:02:00Z"/>
          <w:rFonts w:ascii="Trebuchet MS" w:hAnsi="Trebuchet MS"/>
        </w:rPr>
      </w:pPr>
    </w:p>
    <w:p w14:paraId="509F9774" w14:textId="77777777" w:rsidR="00972DEC" w:rsidRDefault="009354C8">
      <w:pPr>
        <w:pStyle w:val="p1"/>
        <w:keepNext/>
        <w:spacing w:line="276" w:lineRule="auto"/>
        <w:jc w:val="both"/>
        <w:rPr>
          <w:ins w:id="3092" w:author="ANANDHAKRISHNAN MADATHIL REMESH" w:date="2025-04-02T14:47:00Z" w16du:dateUtc="2025-04-02T13:47:00Z"/>
        </w:rPr>
        <w:pPrChange w:id="3093" w:author="ANANDHAKRISHNAN MADATHIL REMESH" w:date="2025-04-02T14:47:00Z" w16du:dateUtc="2025-04-02T13:47:00Z">
          <w:pPr>
            <w:pStyle w:val="p1"/>
            <w:spacing w:line="276" w:lineRule="auto"/>
            <w:jc w:val="both"/>
          </w:pPr>
        </w:pPrChange>
      </w:pPr>
      <w:ins w:id="3094" w:author="ANANDHAKRISHNAN MADATHIL REMESH" w:date="2025-03-27T00:02:00Z" w16du:dateUtc="2025-03-27T00:02:00Z">
        <w:r w:rsidRPr="00272B1A">
          <w:rPr>
            <w:rFonts w:ascii="Trebuchet MS" w:hAnsi="Trebuchet MS"/>
            <w:noProof/>
          </w:rPr>
          <w:drawing>
            <wp:inline distT="0" distB="0" distL="0" distR="0" wp14:anchorId="1542167E" wp14:editId="236592BA">
              <wp:extent cx="5760085" cy="1657985"/>
              <wp:effectExtent l="0" t="0" r="5715" b="5715"/>
              <wp:docPr id="1563092801"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2801" name="Picture 11"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60085" cy="1657985"/>
                      </a:xfrm>
                      <a:prstGeom prst="rect">
                        <a:avLst/>
                      </a:prstGeom>
                    </pic:spPr>
                  </pic:pic>
                </a:graphicData>
              </a:graphic>
            </wp:inline>
          </w:drawing>
        </w:r>
      </w:ins>
    </w:p>
    <w:p w14:paraId="09C9D766" w14:textId="678F1FED" w:rsidR="009354C8" w:rsidRPr="00972DEC" w:rsidRDefault="00972DEC">
      <w:pPr>
        <w:pStyle w:val="Caption"/>
        <w:rPr>
          <w:ins w:id="3095" w:author="ANANDHAKRISHNAN MADATHIL REMESH" w:date="2025-03-27T00:02:00Z" w16du:dateUtc="2025-03-27T00:02:00Z"/>
          <w:rFonts w:ascii="Trebuchet MS" w:hAnsi="Trebuchet MS"/>
        </w:rPr>
        <w:pPrChange w:id="3096" w:author="ANANDHAKRISHNAN MADATHIL REMESH" w:date="2025-04-02T14:47:00Z" w16du:dateUtc="2025-04-02T13:47:00Z">
          <w:pPr>
            <w:pStyle w:val="p1"/>
            <w:spacing w:line="276" w:lineRule="auto"/>
            <w:jc w:val="both"/>
          </w:pPr>
        </w:pPrChange>
      </w:pPr>
      <w:bookmarkStart w:id="3097" w:name="_Toc195466837"/>
      <w:ins w:id="3098" w:author="ANANDHAKRISHNAN MADATHIL REMESH" w:date="2025-04-02T14:47:00Z" w16du:dateUtc="2025-04-02T13:47:00Z">
        <w:r w:rsidRPr="00972DEC">
          <w:rPr>
            <w:rFonts w:ascii="Trebuchet MS" w:eastAsiaTheme="minorEastAsia" w:hAnsi="Trebuchet MS" w:cstheme="minorBidi"/>
            <w:rPrChange w:id="3099" w:author="ANANDHAKRISHNAN MADATHIL REMESH" w:date="2025-04-02T14:47:00Z" w16du:dateUtc="2025-04-02T13:47:00Z">
              <w:rPr>
                <w:bCs/>
              </w:rPr>
            </w:rPrChange>
          </w:rPr>
          <w:t xml:space="preserve">Figure </w:t>
        </w:r>
        <w:r w:rsidRPr="00972DEC">
          <w:rPr>
            <w:rFonts w:ascii="Trebuchet MS" w:eastAsiaTheme="minorEastAsia" w:hAnsi="Trebuchet MS" w:cstheme="minorBidi"/>
            <w:rPrChange w:id="3100" w:author="ANANDHAKRISHNAN MADATHIL REMESH" w:date="2025-04-02T14:47:00Z" w16du:dateUtc="2025-04-02T13:47:00Z">
              <w:rPr>
                <w:bCs/>
              </w:rPr>
            </w:rPrChange>
          </w:rPr>
          <w:fldChar w:fldCharType="begin"/>
        </w:r>
        <w:r w:rsidRPr="00972DEC">
          <w:rPr>
            <w:rFonts w:ascii="Trebuchet MS" w:eastAsiaTheme="minorEastAsia" w:hAnsi="Trebuchet MS" w:cstheme="minorBidi"/>
            <w:rPrChange w:id="3101" w:author="ANANDHAKRISHNAN MADATHIL REMESH" w:date="2025-04-02T14:47:00Z" w16du:dateUtc="2025-04-02T13:47:00Z">
              <w:rPr>
                <w:bCs/>
              </w:rPr>
            </w:rPrChange>
          </w:rPr>
          <w:instrText xml:space="preserve"> SEQ Figure \* ARABIC </w:instrText>
        </w:r>
      </w:ins>
      <w:r w:rsidRPr="00972DEC">
        <w:rPr>
          <w:rFonts w:ascii="Trebuchet MS" w:eastAsiaTheme="minorEastAsia" w:hAnsi="Trebuchet MS" w:cstheme="minorBidi"/>
          <w:rPrChange w:id="3102" w:author="ANANDHAKRISHNAN MADATHIL REMESH" w:date="2025-04-02T14:47:00Z" w16du:dateUtc="2025-04-02T13:47:00Z">
            <w:rPr>
              <w:bCs/>
            </w:rPr>
          </w:rPrChange>
        </w:rPr>
        <w:fldChar w:fldCharType="separate"/>
      </w:r>
      <w:ins w:id="3103" w:author="ANANDHAKRISHNAN MADATHIL REMESH" w:date="2025-04-13T20:05:00Z" w16du:dateUtc="2025-04-13T19:05:00Z">
        <w:r w:rsidR="009B2C7D">
          <w:rPr>
            <w:rFonts w:ascii="Trebuchet MS" w:eastAsiaTheme="minorEastAsia" w:hAnsi="Trebuchet MS" w:cstheme="minorBidi"/>
            <w:noProof/>
          </w:rPr>
          <w:t>25</w:t>
        </w:r>
      </w:ins>
      <w:ins w:id="3104" w:author="ANANDHAKRISHNAN MADATHIL REMESH" w:date="2025-04-02T14:47:00Z" w16du:dateUtc="2025-04-02T13:47:00Z">
        <w:r w:rsidRPr="00972DEC">
          <w:rPr>
            <w:rFonts w:ascii="Trebuchet MS" w:eastAsiaTheme="minorEastAsia" w:hAnsi="Trebuchet MS" w:cstheme="minorBidi"/>
            <w:rPrChange w:id="3105" w:author="ANANDHAKRISHNAN MADATHIL REMESH" w:date="2025-04-02T14:47:00Z" w16du:dateUtc="2025-04-02T13:47:00Z">
              <w:rPr>
                <w:bCs/>
              </w:rPr>
            </w:rPrChange>
          </w:rPr>
          <w:fldChar w:fldCharType="end"/>
        </w:r>
        <w:r w:rsidRPr="00972DEC">
          <w:rPr>
            <w:rFonts w:ascii="Trebuchet MS" w:eastAsiaTheme="minorEastAsia" w:hAnsi="Trebuchet MS" w:cstheme="minorBidi"/>
            <w:rPrChange w:id="3106" w:author="ANANDHAKRISHNAN MADATHIL REMESH" w:date="2025-04-02T14:47:00Z" w16du:dateUtc="2025-04-02T13:47:00Z">
              <w:rPr>
                <w:bCs/>
              </w:rPr>
            </w:rPrChange>
          </w:rPr>
          <w:t xml:space="preserve"> </w:t>
        </w:r>
        <w:r w:rsidRPr="00972DEC">
          <w:rPr>
            <w:rFonts w:ascii="Trebuchet MS" w:hAnsi="Trebuchet MS"/>
          </w:rPr>
          <w:t>Pre-Trained</w:t>
        </w:r>
        <w:r w:rsidRPr="00972DEC">
          <w:rPr>
            <w:rFonts w:ascii="Trebuchet MS" w:eastAsiaTheme="minorEastAsia" w:hAnsi="Trebuchet MS" w:cstheme="minorBidi"/>
            <w:rPrChange w:id="3107" w:author="ANANDHAKRISHNAN MADATHIL REMESH" w:date="2025-04-02T14:47:00Z" w16du:dateUtc="2025-04-02T13:47:00Z">
              <w:rPr>
                <w:bCs/>
              </w:rPr>
            </w:rPrChange>
          </w:rPr>
          <w:t xml:space="preserve"> Model</w:t>
        </w:r>
      </w:ins>
      <w:bookmarkEnd w:id="3097"/>
    </w:p>
    <w:p w14:paraId="3A892FD1" w14:textId="18B68285" w:rsidR="009354C8" w:rsidRPr="00272B1A" w:rsidRDefault="009354C8">
      <w:pPr>
        <w:pStyle w:val="p1"/>
        <w:spacing w:line="276" w:lineRule="auto"/>
        <w:jc w:val="both"/>
        <w:rPr>
          <w:ins w:id="3108" w:author="ANANDHAKRISHNAN MADATHIL REMESH" w:date="2025-03-27T00:02:00Z" w16du:dateUtc="2025-03-27T00:02:00Z"/>
          <w:rFonts w:ascii="Trebuchet MS" w:hAnsi="Trebuchet MS"/>
        </w:rPr>
        <w:pPrChange w:id="3109" w:author="ANANDHAKRISHNAN MADATHIL REMESH" w:date="2025-04-02T14:40:00Z" w16du:dateUtc="2025-04-02T13:40:00Z">
          <w:pPr>
            <w:pStyle w:val="p2"/>
            <w:spacing w:line="276" w:lineRule="auto"/>
            <w:jc w:val="both"/>
          </w:pPr>
        </w:pPrChange>
      </w:pPr>
      <w:ins w:id="3110" w:author="ANANDHAKRISHNAN MADATHIL REMESH" w:date="2025-03-27T00:02:00Z" w16du:dateUtc="2025-03-27T00:02:00Z">
        <w:r w:rsidRPr="00272B1A">
          <w:rPr>
            <w:rFonts w:ascii="Trebuchet MS" w:hAnsi="Trebuchet MS"/>
          </w:rPr>
          <w:t>Recompiling the Model with a Reduced Learning Rate</w:t>
        </w:r>
      </w:ins>
    </w:p>
    <w:p w14:paraId="3BFC3912" w14:textId="77777777" w:rsidR="009354C8" w:rsidRPr="00272B1A" w:rsidRDefault="009354C8" w:rsidP="009354C8">
      <w:pPr>
        <w:pStyle w:val="p3"/>
        <w:spacing w:line="276" w:lineRule="auto"/>
        <w:jc w:val="both"/>
        <w:rPr>
          <w:ins w:id="3111" w:author="ANANDHAKRISHNAN MADATHIL REMESH" w:date="2025-03-27T00:02:00Z" w16du:dateUtc="2025-03-27T00:02:00Z"/>
          <w:rFonts w:ascii="Trebuchet MS" w:hAnsi="Trebuchet MS"/>
        </w:rPr>
      </w:pPr>
      <w:ins w:id="3112" w:author="ANANDHAKRISHNAN MADATHIL REMESH" w:date="2025-03-27T00:02:00Z" w16du:dateUtc="2025-03-27T00:02:00Z">
        <w:r w:rsidRPr="00272B1A">
          <w:rPr>
            <w:rFonts w:ascii="Trebuchet MS" w:hAnsi="Trebuchet MS"/>
          </w:rPr>
          <w:t xml:space="preserve">Once the model is loaded, it is </w:t>
        </w:r>
        <w:r w:rsidRPr="00272B1A">
          <w:rPr>
            <w:rStyle w:val="s1"/>
            <w:rFonts w:ascii="Trebuchet MS" w:eastAsiaTheme="majorEastAsia" w:hAnsi="Trebuchet MS"/>
          </w:rPr>
          <w:t>recompiled using the Adam optimizer</w:t>
        </w:r>
        <w:r w:rsidRPr="00272B1A">
          <w:rPr>
            <w:rFonts w:ascii="Trebuchet MS" w:hAnsi="Trebuchet MS"/>
          </w:rPr>
          <w:t xml:space="preserve">, but with a </w:t>
        </w:r>
        <w:r w:rsidRPr="00272B1A">
          <w:rPr>
            <w:rStyle w:val="s1"/>
            <w:rFonts w:ascii="Trebuchet MS" w:eastAsiaTheme="majorEastAsia" w:hAnsi="Trebuchet MS"/>
          </w:rPr>
          <w:t>very low learning rate of 5e-6</w:t>
        </w:r>
        <w:r w:rsidRPr="00272B1A">
          <w:rPr>
            <w:rFonts w:ascii="Trebuchet MS" w:hAnsi="Trebuchet MS"/>
          </w:rPr>
          <w:t xml:space="preserve"> (0.000005). The purpose of this reduced learning rate is to prevent large weight updates that could destabilize the already learned patterns. Instead, it enables the model to </w:t>
        </w:r>
        <w:r w:rsidRPr="00272B1A">
          <w:rPr>
            <w:rStyle w:val="s1"/>
            <w:rFonts w:ascii="Trebuchet MS" w:eastAsiaTheme="majorEastAsia" w:hAnsi="Trebuchet MS"/>
          </w:rPr>
          <w:t>gradually adjust</w:t>
        </w:r>
        <w:r w:rsidRPr="00272B1A">
          <w:rPr>
            <w:rFonts w:ascii="Trebuchet MS" w:hAnsi="Trebuchet MS"/>
          </w:rPr>
          <w:t xml:space="preserve"> its parameters, ensuring subtle refinements in segmentation performance. The same </w:t>
        </w:r>
        <w:r w:rsidRPr="00272B1A">
          <w:rPr>
            <w:rStyle w:val="s1"/>
            <w:rFonts w:ascii="Trebuchet MS" w:eastAsiaTheme="majorEastAsia" w:hAnsi="Trebuchet MS"/>
          </w:rPr>
          <w:t>binary cross-entropy dice loss function</w:t>
        </w:r>
        <w:r w:rsidRPr="00272B1A">
          <w:rPr>
            <w:rFonts w:ascii="Trebuchet MS" w:hAnsi="Trebuchet MS"/>
          </w:rPr>
          <w:t xml:space="preserve"> is retained, ensuring consistency in optimization while continuing to monitor segmentation accuracy through </w:t>
        </w:r>
        <w:proofErr w:type="spellStart"/>
        <w:r w:rsidRPr="00272B1A">
          <w:rPr>
            <w:rStyle w:val="s1"/>
            <w:rFonts w:ascii="Trebuchet MS" w:eastAsiaTheme="majorEastAsia" w:hAnsi="Trebuchet MS"/>
          </w:rPr>
          <w:t>IoU</w:t>
        </w:r>
        <w:proofErr w:type="spellEnd"/>
        <w:r w:rsidRPr="00272B1A">
          <w:rPr>
            <w:rStyle w:val="s1"/>
            <w:rFonts w:ascii="Trebuchet MS" w:eastAsiaTheme="majorEastAsia" w:hAnsi="Trebuchet MS"/>
          </w:rPr>
          <w:t xml:space="preserve"> and Dice metrics</w:t>
        </w:r>
        <w:r w:rsidRPr="00272B1A">
          <w:rPr>
            <w:rFonts w:ascii="Trebuchet MS" w:hAnsi="Trebuchet MS"/>
          </w:rPr>
          <w:t>.</w:t>
        </w:r>
      </w:ins>
    </w:p>
    <w:p w14:paraId="33FD730D" w14:textId="77777777" w:rsidR="00EA75D0" w:rsidRDefault="009354C8">
      <w:pPr>
        <w:pStyle w:val="NormalWeb"/>
        <w:keepNext/>
        <w:spacing w:line="276" w:lineRule="auto"/>
        <w:rPr>
          <w:ins w:id="3113" w:author="ANANDHAKRISHNAN MADATHIL REMESH" w:date="2025-04-02T14:48:00Z" w16du:dateUtc="2025-04-02T13:48:00Z"/>
        </w:rPr>
        <w:pPrChange w:id="3114" w:author="ANANDHAKRISHNAN MADATHIL REMESH" w:date="2025-04-02T14:48:00Z" w16du:dateUtc="2025-04-02T13:48:00Z">
          <w:pPr>
            <w:pStyle w:val="NormalWeb"/>
            <w:spacing w:line="276" w:lineRule="auto"/>
          </w:pPr>
        </w:pPrChange>
      </w:pPr>
      <w:ins w:id="3115" w:author="ANANDHAKRISHNAN MADATHIL REMESH" w:date="2025-03-27T00:02:00Z" w16du:dateUtc="2025-03-27T00:02:00Z">
        <w:r w:rsidRPr="00272B1A">
          <w:rPr>
            <w:rFonts w:ascii="Trebuchet MS" w:hAnsi="Trebuchet MS"/>
            <w:noProof/>
            <w:color w:val="000000"/>
          </w:rPr>
          <w:lastRenderedPageBreak/>
          <w:drawing>
            <wp:inline distT="0" distB="0" distL="0" distR="0" wp14:anchorId="0ABAB0D5" wp14:editId="371E84E4">
              <wp:extent cx="5760085" cy="1169670"/>
              <wp:effectExtent l="0" t="0" r="5715" b="0"/>
              <wp:docPr id="597818014" name="Picture 1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8014" name="Picture 12" descr="A computer code with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60085" cy="1169670"/>
                      </a:xfrm>
                      <a:prstGeom prst="rect">
                        <a:avLst/>
                      </a:prstGeom>
                    </pic:spPr>
                  </pic:pic>
                </a:graphicData>
              </a:graphic>
            </wp:inline>
          </w:drawing>
        </w:r>
      </w:ins>
    </w:p>
    <w:p w14:paraId="562640B4" w14:textId="7C6F1204" w:rsidR="009354C8" w:rsidRPr="00EA75D0" w:rsidRDefault="00EA75D0">
      <w:pPr>
        <w:pStyle w:val="Caption"/>
        <w:rPr>
          <w:ins w:id="3116" w:author="ANANDHAKRISHNAN MADATHIL REMESH" w:date="2025-03-27T00:02:00Z" w16du:dateUtc="2025-03-27T00:02:00Z"/>
          <w:rFonts w:ascii="Trebuchet MS" w:hAnsi="Trebuchet MS"/>
          <w:color w:val="000000"/>
        </w:rPr>
        <w:pPrChange w:id="3117" w:author="ANANDHAKRISHNAN MADATHIL REMESH" w:date="2025-04-02T14:48:00Z" w16du:dateUtc="2025-04-02T13:48:00Z">
          <w:pPr>
            <w:pStyle w:val="NormalWeb"/>
            <w:spacing w:line="276" w:lineRule="auto"/>
          </w:pPr>
        </w:pPrChange>
      </w:pPr>
      <w:bookmarkStart w:id="3118" w:name="_Toc195466838"/>
      <w:ins w:id="3119" w:author="ANANDHAKRISHNAN MADATHIL REMESH" w:date="2025-04-02T14:48:00Z" w16du:dateUtc="2025-04-02T13:48:00Z">
        <w:r w:rsidRPr="00EA75D0">
          <w:rPr>
            <w:rFonts w:ascii="Trebuchet MS" w:eastAsiaTheme="minorEastAsia" w:hAnsi="Trebuchet MS" w:cstheme="minorBidi"/>
            <w:rPrChange w:id="3120" w:author="ANANDHAKRISHNAN MADATHIL REMESH" w:date="2025-04-02T14:49:00Z" w16du:dateUtc="2025-04-02T13:49:00Z">
              <w:rPr>
                <w:bCs/>
              </w:rPr>
            </w:rPrChange>
          </w:rPr>
          <w:t xml:space="preserve">Figure </w:t>
        </w:r>
        <w:r w:rsidRPr="00EA75D0">
          <w:rPr>
            <w:rFonts w:ascii="Trebuchet MS" w:eastAsiaTheme="minorEastAsia" w:hAnsi="Trebuchet MS" w:cstheme="minorBidi"/>
            <w:rPrChange w:id="3121" w:author="ANANDHAKRISHNAN MADATHIL REMESH" w:date="2025-04-02T14:49:00Z" w16du:dateUtc="2025-04-02T13:49:00Z">
              <w:rPr>
                <w:bCs/>
              </w:rPr>
            </w:rPrChange>
          </w:rPr>
          <w:fldChar w:fldCharType="begin"/>
        </w:r>
        <w:r w:rsidRPr="00EA75D0">
          <w:rPr>
            <w:rFonts w:ascii="Trebuchet MS" w:eastAsiaTheme="minorEastAsia" w:hAnsi="Trebuchet MS" w:cstheme="minorBidi"/>
            <w:rPrChange w:id="3122" w:author="ANANDHAKRISHNAN MADATHIL REMESH" w:date="2025-04-02T14:49:00Z" w16du:dateUtc="2025-04-02T13:49:00Z">
              <w:rPr>
                <w:bCs/>
              </w:rPr>
            </w:rPrChange>
          </w:rPr>
          <w:instrText xml:space="preserve"> SEQ Figure \* ARABIC </w:instrText>
        </w:r>
      </w:ins>
      <w:r w:rsidRPr="00EA75D0">
        <w:rPr>
          <w:rFonts w:ascii="Trebuchet MS" w:eastAsiaTheme="minorEastAsia" w:hAnsi="Trebuchet MS" w:cstheme="minorBidi"/>
          <w:rPrChange w:id="3123" w:author="ANANDHAKRISHNAN MADATHIL REMESH" w:date="2025-04-02T14:49:00Z" w16du:dateUtc="2025-04-02T13:49:00Z">
            <w:rPr>
              <w:bCs/>
            </w:rPr>
          </w:rPrChange>
        </w:rPr>
        <w:fldChar w:fldCharType="separate"/>
      </w:r>
      <w:ins w:id="3124" w:author="ANANDHAKRISHNAN MADATHIL REMESH" w:date="2025-04-13T20:05:00Z" w16du:dateUtc="2025-04-13T19:05:00Z">
        <w:r w:rsidR="009B2C7D">
          <w:rPr>
            <w:rFonts w:ascii="Trebuchet MS" w:eastAsiaTheme="minorEastAsia" w:hAnsi="Trebuchet MS" w:cstheme="minorBidi"/>
            <w:noProof/>
          </w:rPr>
          <w:t>26</w:t>
        </w:r>
      </w:ins>
      <w:ins w:id="3125" w:author="ANANDHAKRISHNAN MADATHIL REMESH" w:date="2025-04-02T14:48:00Z" w16du:dateUtc="2025-04-02T13:48:00Z">
        <w:r w:rsidRPr="00EA75D0">
          <w:rPr>
            <w:rFonts w:ascii="Trebuchet MS" w:eastAsiaTheme="minorEastAsia" w:hAnsi="Trebuchet MS" w:cstheme="minorBidi"/>
            <w:rPrChange w:id="3126" w:author="ANANDHAKRISHNAN MADATHIL REMESH" w:date="2025-04-02T14:49:00Z" w16du:dateUtc="2025-04-02T13:49:00Z">
              <w:rPr>
                <w:bCs/>
              </w:rPr>
            </w:rPrChange>
          </w:rPr>
          <w:fldChar w:fldCharType="end"/>
        </w:r>
        <w:r w:rsidRPr="00EA75D0">
          <w:rPr>
            <w:rFonts w:ascii="Trebuchet MS" w:eastAsiaTheme="minorEastAsia" w:hAnsi="Trebuchet MS" w:cstheme="minorBidi"/>
            <w:rPrChange w:id="3127" w:author="ANANDHAKRISHNAN MADATHIL REMESH" w:date="2025-04-02T14:49:00Z" w16du:dateUtc="2025-04-02T13:49:00Z">
              <w:rPr>
                <w:bCs/>
              </w:rPr>
            </w:rPrChange>
          </w:rPr>
          <w:t xml:space="preserve"> Recompiling</w:t>
        </w:r>
      </w:ins>
      <w:bookmarkEnd w:id="3118"/>
    </w:p>
    <w:p w14:paraId="5475A09D" w14:textId="77777777" w:rsidR="00B66352" w:rsidRDefault="00B66352" w:rsidP="009354C8">
      <w:pPr>
        <w:pStyle w:val="p1"/>
        <w:spacing w:line="276" w:lineRule="auto"/>
        <w:jc w:val="both"/>
        <w:rPr>
          <w:ins w:id="3128" w:author="ANANDHAKRISHNAN MADATHIL REMESH" w:date="2025-04-11T16:24:00Z" w16du:dateUtc="2025-04-11T15:24:00Z"/>
          <w:rFonts w:ascii="Trebuchet MS" w:hAnsi="Trebuchet MS"/>
        </w:rPr>
      </w:pPr>
    </w:p>
    <w:p w14:paraId="148D1914" w14:textId="0FC6B0B4" w:rsidR="009354C8" w:rsidRPr="00272B1A" w:rsidRDefault="009354C8" w:rsidP="009354C8">
      <w:pPr>
        <w:pStyle w:val="p1"/>
        <w:spacing w:line="276" w:lineRule="auto"/>
        <w:jc w:val="both"/>
        <w:rPr>
          <w:ins w:id="3129" w:author="ANANDHAKRISHNAN MADATHIL REMESH" w:date="2025-03-27T00:02:00Z" w16du:dateUtc="2025-03-27T00:02:00Z"/>
          <w:rFonts w:ascii="Trebuchet MS" w:hAnsi="Trebuchet MS"/>
        </w:rPr>
      </w:pPr>
      <w:ins w:id="3130" w:author="ANANDHAKRISHNAN MADATHIL REMESH" w:date="2025-03-27T00:02:00Z" w16du:dateUtc="2025-03-27T00:02:00Z">
        <w:r w:rsidRPr="00272B1A">
          <w:rPr>
            <w:rFonts w:ascii="Trebuchet MS" w:hAnsi="Trebuchet MS"/>
          </w:rPr>
          <w:t>Fine-Tuning the Model</w:t>
        </w:r>
      </w:ins>
    </w:p>
    <w:p w14:paraId="394478AC" w14:textId="77777777" w:rsidR="009354C8" w:rsidRPr="00272B1A" w:rsidRDefault="009354C8" w:rsidP="009354C8">
      <w:pPr>
        <w:pStyle w:val="p3"/>
        <w:spacing w:line="276" w:lineRule="auto"/>
        <w:jc w:val="both"/>
        <w:rPr>
          <w:ins w:id="3131" w:author="ANANDHAKRISHNAN MADATHIL REMESH" w:date="2025-03-27T00:02:00Z" w16du:dateUtc="2025-03-27T00:02:00Z"/>
          <w:rFonts w:ascii="Trebuchet MS" w:hAnsi="Trebuchet MS"/>
        </w:rPr>
      </w:pPr>
      <w:ins w:id="3132" w:author="ANANDHAKRISHNAN MADATHIL REMESH" w:date="2025-03-27T00:02:00Z" w16du:dateUtc="2025-03-27T00:02:00Z">
        <w:r w:rsidRPr="00272B1A">
          <w:rPr>
            <w:rFonts w:ascii="Trebuchet MS" w:hAnsi="Trebuchet MS"/>
          </w:rPr>
          <w:t xml:space="preserve">The fine-tuning phase consists of </w:t>
        </w:r>
        <w:r w:rsidRPr="00272B1A">
          <w:rPr>
            <w:rStyle w:val="s1"/>
            <w:rFonts w:ascii="Trebuchet MS" w:eastAsiaTheme="majorEastAsia" w:hAnsi="Trebuchet MS"/>
          </w:rPr>
          <w:t>an additional 10 training epochs</w:t>
        </w:r>
        <w:r w:rsidRPr="00272B1A">
          <w:rPr>
            <w:rFonts w:ascii="Trebuchet MS" w:hAnsi="Trebuchet MS"/>
          </w:rPr>
          <w:t xml:space="preserve">, during which the model is exposed to the same training and validation data. </w:t>
        </w:r>
        <w:r w:rsidRPr="00272B1A">
          <w:rPr>
            <w:rStyle w:val="s1"/>
            <w:rFonts w:ascii="Trebuchet MS" w:eastAsiaTheme="majorEastAsia" w:hAnsi="Trebuchet MS"/>
          </w:rPr>
          <w:t>Data generators</w:t>
        </w:r>
        <w:r w:rsidRPr="00272B1A">
          <w:rPr>
            <w:rFonts w:ascii="Trebuchet MS" w:hAnsi="Trebuchet MS"/>
          </w:rPr>
          <w:t xml:space="preserve"> are utilized to efficiently load small batches of augmented images and their corresponding masks, thereby reducing memory constraints. Several </w:t>
        </w:r>
        <w:r w:rsidRPr="00272B1A">
          <w:rPr>
            <w:rStyle w:val="s1"/>
            <w:rFonts w:ascii="Trebuchet MS" w:eastAsiaTheme="majorEastAsia" w:hAnsi="Trebuchet MS"/>
          </w:rPr>
          <w:t>callback mechanisms</w:t>
        </w:r>
        <w:r w:rsidRPr="00272B1A">
          <w:rPr>
            <w:rFonts w:ascii="Trebuchet MS" w:hAnsi="Trebuchet MS"/>
          </w:rPr>
          <w:t xml:space="preserve"> are integrated into the training process to enhance efficiency and prevent overfitting. These include </w:t>
        </w:r>
        <w:r w:rsidRPr="00272B1A">
          <w:rPr>
            <w:rStyle w:val="s1"/>
            <w:rFonts w:ascii="Trebuchet MS" w:eastAsiaTheme="majorEastAsia" w:hAnsi="Trebuchet MS"/>
          </w:rPr>
          <w:t>early stopping</w:t>
        </w:r>
        <w:r w:rsidRPr="00272B1A">
          <w:rPr>
            <w:rFonts w:ascii="Trebuchet MS" w:hAnsi="Trebuchet MS"/>
          </w:rPr>
          <w:t xml:space="preserve">, which terminates training if validation loss stagnates; </w:t>
        </w:r>
        <w:r w:rsidRPr="00272B1A">
          <w:rPr>
            <w:rStyle w:val="s1"/>
            <w:rFonts w:ascii="Trebuchet MS" w:eastAsiaTheme="majorEastAsia" w:hAnsi="Trebuchet MS"/>
          </w:rPr>
          <w:t>learning rate reduction</w:t>
        </w:r>
        <w:r w:rsidRPr="00272B1A">
          <w:rPr>
            <w:rFonts w:ascii="Trebuchet MS" w:hAnsi="Trebuchet MS"/>
          </w:rPr>
          <w:t xml:space="preserve">, which dynamically lowers the learning rate when improvements plateau; and </w:t>
        </w:r>
        <w:r w:rsidRPr="00272B1A">
          <w:rPr>
            <w:rStyle w:val="s1"/>
            <w:rFonts w:ascii="Trebuchet MS" w:eastAsiaTheme="majorEastAsia" w:hAnsi="Trebuchet MS"/>
          </w:rPr>
          <w:t>model checkpointing</w:t>
        </w:r>
        <w:r w:rsidRPr="00272B1A">
          <w:rPr>
            <w:rFonts w:ascii="Trebuchet MS" w:hAnsi="Trebuchet MS"/>
          </w:rPr>
          <w:t>, which saves the best-performing fine-tuned model.</w:t>
        </w:r>
      </w:ins>
    </w:p>
    <w:p w14:paraId="30F6DF2E" w14:textId="77777777" w:rsidR="00EA75D0" w:rsidRDefault="009354C8">
      <w:pPr>
        <w:pStyle w:val="NormalWeb"/>
        <w:keepNext/>
        <w:spacing w:line="276" w:lineRule="auto"/>
        <w:rPr>
          <w:ins w:id="3133" w:author="ANANDHAKRISHNAN MADATHIL REMESH" w:date="2025-04-02T14:49:00Z" w16du:dateUtc="2025-04-02T13:49:00Z"/>
        </w:rPr>
        <w:pPrChange w:id="3134" w:author="ANANDHAKRISHNAN MADATHIL REMESH" w:date="2025-04-02T14:49:00Z" w16du:dateUtc="2025-04-02T13:49:00Z">
          <w:pPr>
            <w:pStyle w:val="NormalWeb"/>
            <w:spacing w:line="276" w:lineRule="auto"/>
          </w:pPr>
        </w:pPrChange>
      </w:pPr>
      <w:ins w:id="3135" w:author="ANANDHAKRISHNAN MADATHIL REMESH" w:date="2025-03-27T00:02:00Z" w16du:dateUtc="2025-03-27T00:02:00Z">
        <w:r w:rsidRPr="00272B1A">
          <w:rPr>
            <w:rFonts w:ascii="Trebuchet MS" w:hAnsi="Trebuchet MS"/>
            <w:noProof/>
            <w:color w:val="000000"/>
          </w:rPr>
          <w:drawing>
            <wp:inline distT="0" distB="0" distL="0" distR="0" wp14:anchorId="28DCEA6F" wp14:editId="07EA67A4">
              <wp:extent cx="5041900" cy="1604240"/>
              <wp:effectExtent l="0" t="0" r="0" b="0"/>
              <wp:docPr id="1838700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017"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5041900" cy="1604240"/>
                      </a:xfrm>
                      <a:prstGeom prst="rect">
                        <a:avLst/>
                      </a:prstGeom>
                    </pic:spPr>
                  </pic:pic>
                </a:graphicData>
              </a:graphic>
            </wp:inline>
          </w:drawing>
        </w:r>
      </w:ins>
    </w:p>
    <w:p w14:paraId="12D62392" w14:textId="41F5EC0D" w:rsidR="009354C8" w:rsidRPr="00EA75D0" w:rsidRDefault="00EA75D0">
      <w:pPr>
        <w:pStyle w:val="Caption"/>
        <w:rPr>
          <w:ins w:id="3136" w:author="ANANDHAKRISHNAN MADATHIL REMESH" w:date="2025-03-27T00:02:00Z" w16du:dateUtc="2025-03-27T00:02:00Z"/>
          <w:rFonts w:ascii="Trebuchet MS" w:hAnsi="Trebuchet MS"/>
          <w:color w:val="000000"/>
        </w:rPr>
        <w:pPrChange w:id="3137" w:author="ANANDHAKRISHNAN MADATHIL REMESH" w:date="2025-04-02T14:49:00Z" w16du:dateUtc="2025-04-02T13:49:00Z">
          <w:pPr>
            <w:pStyle w:val="NormalWeb"/>
            <w:spacing w:line="276" w:lineRule="auto"/>
          </w:pPr>
        </w:pPrChange>
      </w:pPr>
      <w:bookmarkStart w:id="3138" w:name="_Toc195466839"/>
      <w:ins w:id="3139" w:author="ANANDHAKRISHNAN MADATHIL REMESH" w:date="2025-04-02T14:49:00Z" w16du:dateUtc="2025-04-02T13:49:00Z">
        <w:r w:rsidRPr="00EA75D0">
          <w:rPr>
            <w:rFonts w:ascii="Trebuchet MS" w:eastAsiaTheme="minorEastAsia" w:hAnsi="Trebuchet MS" w:cstheme="minorBidi"/>
            <w:rPrChange w:id="3140" w:author="ANANDHAKRISHNAN MADATHIL REMESH" w:date="2025-04-02T14:49:00Z" w16du:dateUtc="2025-04-02T13:49:00Z">
              <w:rPr>
                <w:bCs/>
              </w:rPr>
            </w:rPrChange>
          </w:rPr>
          <w:t xml:space="preserve">Figure </w:t>
        </w:r>
        <w:r w:rsidRPr="00EA75D0">
          <w:rPr>
            <w:rFonts w:ascii="Trebuchet MS" w:eastAsiaTheme="minorEastAsia" w:hAnsi="Trebuchet MS" w:cstheme="minorBidi"/>
            <w:rPrChange w:id="3141" w:author="ANANDHAKRISHNAN MADATHIL REMESH" w:date="2025-04-02T14:49:00Z" w16du:dateUtc="2025-04-02T13:49:00Z">
              <w:rPr>
                <w:bCs/>
              </w:rPr>
            </w:rPrChange>
          </w:rPr>
          <w:fldChar w:fldCharType="begin"/>
        </w:r>
        <w:r w:rsidRPr="00EA75D0">
          <w:rPr>
            <w:rFonts w:ascii="Trebuchet MS" w:eastAsiaTheme="minorEastAsia" w:hAnsi="Trebuchet MS" w:cstheme="minorBidi"/>
            <w:rPrChange w:id="3142" w:author="ANANDHAKRISHNAN MADATHIL REMESH" w:date="2025-04-02T14:49:00Z" w16du:dateUtc="2025-04-02T13:49:00Z">
              <w:rPr>
                <w:bCs/>
              </w:rPr>
            </w:rPrChange>
          </w:rPr>
          <w:instrText xml:space="preserve"> SEQ Figure \* ARABIC </w:instrText>
        </w:r>
      </w:ins>
      <w:r w:rsidRPr="00EA75D0">
        <w:rPr>
          <w:rFonts w:ascii="Trebuchet MS" w:eastAsiaTheme="minorEastAsia" w:hAnsi="Trebuchet MS" w:cstheme="minorBidi"/>
          <w:rPrChange w:id="3143" w:author="ANANDHAKRISHNAN MADATHIL REMESH" w:date="2025-04-02T14:49:00Z" w16du:dateUtc="2025-04-02T13:49:00Z">
            <w:rPr>
              <w:bCs/>
            </w:rPr>
          </w:rPrChange>
        </w:rPr>
        <w:fldChar w:fldCharType="separate"/>
      </w:r>
      <w:ins w:id="3144" w:author="ANANDHAKRISHNAN MADATHIL REMESH" w:date="2025-04-13T20:05:00Z" w16du:dateUtc="2025-04-13T19:05:00Z">
        <w:r w:rsidR="009B2C7D">
          <w:rPr>
            <w:rFonts w:ascii="Trebuchet MS" w:eastAsiaTheme="minorEastAsia" w:hAnsi="Trebuchet MS" w:cstheme="minorBidi"/>
            <w:noProof/>
          </w:rPr>
          <w:t>27</w:t>
        </w:r>
      </w:ins>
      <w:ins w:id="3145" w:author="ANANDHAKRISHNAN MADATHIL REMESH" w:date="2025-04-02T14:49:00Z" w16du:dateUtc="2025-04-02T13:49:00Z">
        <w:r w:rsidRPr="00EA75D0">
          <w:rPr>
            <w:rFonts w:ascii="Trebuchet MS" w:eastAsiaTheme="minorEastAsia" w:hAnsi="Trebuchet MS" w:cstheme="minorBidi"/>
            <w:rPrChange w:id="3146" w:author="ANANDHAKRISHNAN MADATHIL REMESH" w:date="2025-04-02T14:49:00Z" w16du:dateUtc="2025-04-02T13:49:00Z">
              <w:rPr>
                <w:bCs/>
              </w:rPr>
            </w:rPrChange>
          </w:rPr>
          <w:fldChar w:fldCharType="end"/>
        </w:r>
        <w:r w:rsidRPr="00EA75D0">
          <w:rPr>
            <w:rFonts w:ascii="Trebuchet MS" w:eastAsiaTheme="minorEastAsia" w:hAnsi="Trebuchet MS" w:cstheme="minorBidi"/>
            <w:rPrChange w:id="3147" w:author="ANANDHAKRISHNAN MADATHIL REMESH" w:date="2025-04-02T14:49:00Z" w16du:dateUtc="2025-04-02T13:49:00Z">
              <w:rPr>
                <w:bCs/>
              </w:rPr>
            </w:rPrChange>
          </w:rPr>
          <w:t xml:space="preserve"> Fine Tuning</w:t>
        </w:r>
      </w:ins>
      <w:bookmarkEnd w:id="3138"/>
    </w:p>
    <w:p w14:paraId="3C1F5DA6" w14:textId="77777777" w:rsidR="009354C8" w:rsidRDefault="009354C8" w:rsidP="009354C8">
      <w:pPr>
        <w:pStyle w:val="p1"/>
        <w:spacing w:line="276" w:lineRule="auto"/>
        <w:jc w:val="both"/>
        <w:rPr>
          <w:ins w:id="3148" w:author="ANANDHAKRISHNAN MADATHIL REMESH" w:date="2025-04-11T20:01:00Z" w16du:dateUtc="2025-04-11T19:01:00Z"/>
          <w:rFonts w:ascii="Trebuchet MS" w:hAnsi="Trebuchet MS"/>
        </w:rPr>
      </w:pPr>
      <w:ins w:id="3149" w:author="ANANDHAKRISHNAN MADATHIL REMESH" w:date="2025-03-27T00:02:00Z" w16du:dateUtc="2025-03-27T00:02:00Z">
        <w:r w:rsidRPr="00272B1A">
          <w:rPr>
            <w:rFonts w:ascii="Trebuchet MS" w:hAnsi="Trebuchet MS"/>
          </w:rPr>
          <w:t xml:space="preserve">This </w:t>
        </w:r>
        <w:r w:rsidRPr="00272B1A">
          <w:rPr>
            <w:rStyle w:val="s1"/>
            <w:rFonts w:ascii="Trebuchet MS" w:eastAsiaTheme="majorEastAsia" w:hAnsi="Trebuchet MS"/>
          </w:rPr>
          <w:t>optimized U-Net model</w:t>
        </w:r>
        <w:r w:rsidRPr="00272B1A">
          <w:rPr>
            <w:rFonts w:ascii="Trebuchet MS" w:hAnsi="Trebuchet MS"/>
          </w:rPr>
          <w:t xml:space="preserve"> can now be deployed for real-world flood segmentation tasks, ensuring precise identification of flooded regions in satellite imagery. The combination of </w:t>
        </w:r>
        <w:r w:rsidRPr="00272B1A">
          <w:rPr>
            <w:rStyle w:val="s1"/>
            <w:rFonts w:ascii="Trebuchet MS" w:eastAsiaTheme="majorEastAsia" w:hAnsi="Trebuchet MS"/>
          </w:rPr>
          <w:t>fine-tuning with a reduced learning rate, data augmentation, and optimized callbacks</w:t>
        </w:r>
        <w:r w:rsidRPr="00272B1A">
          <w:rPr>
            <w:rFonts w:ascii="Trebuchet MS" w:hAnsi="Trebuchet MS"/>
          </w:rPr>
          <w:t xml:space="preserve"> significantly enhances the model’s ability to segment images with improved accuracy while maintaining computational efficiency.</w:t>
        </w:r>
      </w:ins>
    </w:p>
    <w:p w14:paraId="267C8E2D" w14:textId="77777777" w:rsidR="00954239" w:rsidRPr="00272B1A" w:rsidRDefault="00954239" w:rsidP="009354C8">
      <w:pPr>
        <w:pStyle w:val="p1"/>
        <w:spacing w:line="276" w:lineRule="auto"/>
        <w:jc w:val="both"/>
        <w:rPr>
          <w:ins w:id="3150" w:author="ANANDHAKRISHNAN MADATHIL REMESH" w:date="2025-03-27T00:02:00Z" w16du:dateUtc="2025-03-27T00:02:00Z"/>
          <w:rFonts w:ascii="Trebuchet MS" w:hAnsi="Trebuchet MS"/>
        </w:rPr>
      </w:pPr>
    </w:p>
    <w:p w14:paraId="1A587955" w14:textId="77777777" w:rsidR="009354C8" w:rsidRPr="00272B1A" w:rsidRDefault="009354C8">
      <w:pPr>
        <w:pStyle w:val="Heading2"/>
        <w:rPr>
          <w:ins w:id="3151" w:author="ANANDHAKRISHNAN MADATHIL REMESH" w:date="2025-03-27T00:02:00Z" w16du:dateUtc="2025-03-27T00:02:00Z"/>
          <w:sz w:val="27"/>
          <w:rPrChange w:id="3152" w:author="ANANDHAKRISHNAN MADATHIL REMESH" w:date="2025-03-27T01:05:00Z" w16du:dateUtc="2025-03-27T01:05:00Z">
            <w:rPr>
              <w:ins w:id="3153" w:author="ANANDHAKRISHNAN MADATHIL REMESH" w:date="2025-03-27T00:02:00Z" w16du:dateUtc="2025-03-27T00:02:00Z"/>
              <w:bCs w:val="0"/>
              <w:color w:val="000000"/>
              <w:sz w:val="27"/>
            </w:rPr>
          </w:rPrChange>
        </w:rPr>
        <w:pPrChange w:id="3154" w:author="ANANDHAKRISHNAN MADATHIL REMESH" w:date="2025-04-02T14:41:00Z" w16du:dateUtc="2025-04-02T13:41:00Z">
          <w:pPr>
            <w:pStyle w:val="Heading3"/>
            <w:spacing w:line="276" w:lineRule="auto"/>
          </w:pPr>
        </w:pPrChange>
      </w:pPr>
      <w:bookmarkStart w:id="3155" w:name="_Toc193916153"/>
      <w:bookmarkStart w:id="3156" w:name="_Toc193925031"/>
      <w:bookmarkStart w:id="3157" w:name="_Toc195466538"/>
      <w:ins w:id="3158" w:author="ANANDHAKRISHNAN MADATHIL REMESH" w:date="2025-03-27T00:02:00Z" w16du:dateUtc="2025-03-27T00:02:00Z">
        <w:r w:rsidRPr="00272B1A">
          <w:rPr>
            <w:rPrChange w:id="3159" w:author="ANANDHAKRISHNAN MADATHIL REMESH" w:date="2025-03-27T01:05:00Z" w16du:dateUtc="2025-03-27T01:05:00Z">
              <w:rPr>
                <w:b w:val="0"/>
                <w:bCs w:val="0"/>
                <w:caps/>
                <w:color w:val="000000"/>
                <w:szCs w:val="22"/>
              </w:rPr>
            </w:rPrChange>
          </w:rPr>
          <w:lastRenderedPageBreak/>
          <w:t>Streamlit Application Development</w:t>
        </w:r>
        <w:bookmarkEnd w:id="3155"/>
        <w:bookmarkEnd w:id="3156"/>
        <w:bookmarkEnd w:id="3157"/>
      </w:ins>
    </w:p>
    <w:p w14:paraId="4F33650E" w14:textId="7D48DA4A" w:rsidR="009354C8" w:rsidRPr="00272B1A" w:rsidRDefault="009354C8">
      <w:pPr>
        <w:pStyle w:val="NormalWeb"/>
        <w:spacing w:line="276" w:lineRule="auto"/>
        <w:jc w:val="both"/>
        <w:rPr>
          <w:ins w:id="3160" w:author="ANANDHAKRISHNAN MADATHIL REMESH" w:date="2025-03-27T00:02:00Z" w16du:dateUtc="2025-03-27T00:02:00Z"/>
          <w:rFonts w:ascii="Trebuchet MS" w:hAnsi="Trebuchet MS"/>
          <w:color w:val="000000"/>
        </w:rPr>
        <w:pPrChange w:id="3161" w:author="ANANDHAKRISHNAN MADATHIL REMESH" w:date="2025-04-11T20:01:00Z" w16du:dateUtc="2025-04-11T19:01:00Z">
          <w:pPr>
            <w:pStyle w:val="NormalWeb"/>
            <w:spacing w:line="276" w:lineRule="auto"/>
          </w:pPr>
        </w:pPrChange>
      </w:pPr>
      <w:ins w:id="3162" w:author="ANANDHAKRISHNAN MADATHIL REMESH" w:date="2025-03-27T00:02:00Z" w16du:dateUtc="2025-03-27T00:02:00Z">
        <w:r w:rsidRPr="00272B1A">
          <w:rPr>
            <w:rFonts w:ascii="Trebuchet MS" w:hAnsi="Trebuchet MS"/>
            <w:color w:val="000000"/>
          </w:rPr>
          <w:t xml:space="preserve">As part of my dissertation project, I developed a user-friendly, interactive web application called the "Flood Risk Assessment Tool" using </w:t>
        </w:r>
        <w:proofErr w:type="spellStart"/>
        <w:r w:rsidRPr="00272B1A">
          <w:rPr>
            <w:rFonts w:ascii="Trebuchet MS" w:hAnsi="Trebuchet MS"/>
            <w:color w:val="000000"/>
          </w:rPr>
          <w:t>Streamlit</w:t>
        </w:r>
        <w:proofErr w:type="spellEnd"/>
        <w:r w:rsidRPr="00272B1A">
          <w:rPr>
            <w:rFonts w:ascii="Trebuchet MS" w:hAnsi="Trebuchet MS"/>
            <w:color w:val="000000"/>
          </w:rPr>
          <w:t xml:space="preserve">. The primary purpose of this application was to translate complex AI models into an accessible, intuitive platform that allows users—including emergency planners, government officials, and the </w:t>
        </w:r>
      </w:ins>
      <w:ins w:id="3163" w:author="ANANDHAKRISHNAN MADATHIL REMESH" w:date="2025-03-27T00:25:00Z" w16du:dateUtc="2025-03-27T00:25:00Z">
        <w:r w:rsidR="00E16D57" w:rsidRPr="00272B1A">
          <w:rPr>
            <w:rFonts w:ascii="Trebuchet MS" w:hAnsi="Trebuchet MS"/>
            <w:color w:val="000000"/>
          </w:rPr>
          <w:t xml:space="preserve">public </w:t>
        </w:r>
      </w:ins>
      <w:ins w:id="3164" w:author="ANANDHAKRISHNAN MADATHIL REMESH" w:date="2025-03-27T00:02:00Z" w16du:dateUtc="2025-03-27T00:02:00Z">
        <w:r w:rsidRPr="00272B1A">
          <w:rPr>
            <w:rFonts w:ascii="Trebuchet MS" w:hAnsi="Trebuchet MS"/>
            <w:color w:val="000000"/>
          </w:rPr>
          <w:t>to easily understand and assess flood risk scenarios.</w:t>
        </w:r>
      </w:ins>
    </w:p>
    <w:p w14:paraId="01B8A640" w14:textId="77777777" w:rsidR="009354C8" w:rsidRPr="00272B1A" w:rsidRDefault="009354C8">
      <w:pPr>
        <w:pStyle w:val="NormalWeb"/>
        <w:spacing w:line="276" w:lineRule="auto"/>
        <w:jc w:val="both"/>
        <w:rPr>
          <w:ins w:id="3165" w:author="ANANDHAKRISHNAN MADATHIL REMESH" w:date="2025-03-27T00:02:00Z" w16du:dateUtc="2025-03-27T00:02:00Z"/>
          <w:rFonts w:ascii="Trebuchet MS" w:hAnsi="Trebuchet MS"/>
          <w:color w:val="000000"/>
        </w:rPr>
        <w:pPrChange w:id="3166" w:author="ANANDHAKRISHNAN MADATHIL REMESH" w:date="2025-04-11T20:01:00Z" w16du:dateUtc="2025-04-11T19:01:00Z">
          <w:pPr>
            <w:pStyle w:val="NormalWeb"/>
            <w:spacing w:line="276" w:lineRule="auto"/>
          </w:pPr>
        </w:pPrChange>
      </w:pPr>
      <w:ins w:id="3167" w:author="ANANDHAKRISHNAN MADATHIL REMESH" w:date="2025-03-27T00:02:00Z" w16du:dateUtc="2025-03-27T00:02:00Z">
        <w:r w:rsidRPr="00272B1A">
          <w:rPr>
            <w:rFonts w:ascii="Trebuchet MS" w:hAnsi="Trebuchet MS"/>
            <w:color w:val="000000"/>
          </w:rPr>
          <w:t xml:space="preserve">The decision to use </w:t>
        </w:r>
        <w:proofErr w:type="spellStart"/>
        <w:r w:rsidRPr="00272B1A">
          <w:rPr>
            <w:rFonts w:ascii="Trebuchet MS" w:hAnsi="Trebuchet MS"/>
            <w:color w:val="000000"/>
          </w:rPr>
          <w:t>Streamlit</w:t>
        </w:r>
        <w:proofErr w:type="spellEnd"/>
        <w:r w:rsidRPr="00272B1A">
          <w:rPr>
            <w:rFonts w:ascii="Trebuchet MS" w:hAnsi="Trebuchet MS"/>
            <w:color w:val="000000"/>
          </w:rPr>
          <w:t xml:space="preserve"> was based on its simplicity, flexibility, and seamless integration with Python, enabling real-time predictions and interactive visualization without requiring extensive technical knowledge from users. Recognizing the need for clear, actionable insights, the application was specifically designed with user experience at the forefront, employing interactive sliders and visual feedback to ensure ease of use and engagement.</w:t>
        </w:r>
      </w:ins>
    </w:p>
    <w:p w14:paraId="23CEA8C3" w14:textId="77777777" w:rsidR="009354C8" w:rsidRPr="00272B1A" w:rsidRDefault="009354C8" w:rsidP="009354C8">
      <w:pPr>
        <w:pStyle w:val="NormalWeb"/>
        <w:spacing w:line="276" w:lineRule="auto"/>
        <w:rPr>
          <w:ins w:id="3168" w:author="ANANDHAKRISHNAN MADATHIL REMESH" w:date="2025-03-27T00:02:00Z" w16du:dateUtc="2025-03-27T00:02:00Z"/>
          <w:rFonts w:ascii="Trebuchet MS" w:hAnsi="Trebuchet MS"/>
          <w:color w:val="000000"/>
        </w:rPr>
      </w:pPr>
      <w:ins w:id="3169" w:author="ANANDHAKRISHNAN MADATHIL REMESH" w:date="2025-03-27T00:02:00Z" w16du:dateUtc="2025-03-27T00:02:00Z">
        <w:r w:rsidRPr="00272B1A">
          <w:rPr>
            <w:rFonts w:ascii="Trebuchet MS" w:hAnsi="Trebuchet MS"/>
            <w:color w:val="000000"/>
          </w:rPr>
          <w:t>The key functionalities of this application include:</w:t>
        </w:r>
      </w:ins>
    </w:p>
    <w:p w14:paraId="137D2FC7" w14:textId="2BB57823" w:rsidR="00954239" w:rsidRDefault="009354C8" w:rsidP="00954239">
      <w:pPr>
        <w:pStyle w:val="NormalWeb"/>
        <w:numPr>
          <w:ilvl w:val="0"/>
          <w:numId w:val="31"/>
        </w:numPr>
        <w:spacing w:line="276" w:lineRule="auto"/>
        <w:jc w:val="both"/>
        <w:rPr>
          <w:ins w:id="3170" w:author="ANANDHAKRISHNAN MADATHIL REMESH" w:date="2025-04-11T20:04:00Z" w16du:dateUtc="2025-04-11T19:04:00Z"/>
          <w:rFonts w:ascii="Trebuchet MS" w:hAnsi="Trebuchet MS"/>
          <w:color w:val="000000"/>
        </w:rPr>
      </w:pPr>
      <w:ins w:id="3171" w:author="ANANDHAKRISHNAN MADATHIL REMESH" w:date="2025-03-27T00:02:00Z" w16du:dateUtc="2025-03-27T00:02:00Z">
        <w:r w:rsidRPr="00272B1A">
          <w:rPr>
            <w:rStyle w:val="Strong"/>
            <w:rFonts w:ascii="Trebuchet MS" w:hAnsi="Trebuchet MS"/>
            <w:b w:val="0"/>
            <w:bCs w:val="0"/>
            <w:color w:val="000000"/>
          </w:rPr>
          <w:t>Flood Risk Prediction:</w:t>
        </w:r>
        <w:r w:rsidRPr="00272B1A">
          <w:rPr>
            <w:rStyle w:val="apple-converted-space"/>
            <w:rFonts w:ascii="Trebuchet MS" w:hAnsi="Trebuchet MS"/>
            <w:color w:val="000000"/>
          </w:rPr>
          <w:t> </w:t>
        </w:r>
        <w:r w:rsidRPr="00272B1A">
          <w:rPr>
            <w:rFonts w:ascii="Trebuchet MS" w:hAnsi="Trebuchet MS"/>
            <w:color w:val="000000"/>
          </w:rPr>
          <w:t xml:space="preserve">Users can input relevant environmental and infrastructural details through straightforward, interactive sliders representing factors such as monsoon intensity, climate change impacts, urbanization, and infrastructure quality. The tool immediately provides clear, understandable predictions—categorizing flood risk into Low, Medium, or High—using the trained Random Forest and </w:t>
        </w:r>
        <w:proofErr w:type="spellStart"/>
        <w:r w:rsidRPr="00272B1A">
          <w:rPr>
            <w:rFonts w:ascii="Trebuchet MS" w:hAnsi="Trebuchet MS"/>
            <w:color w:val="000000"/>
          </w:rPr>
          <w:t>XGBoost</w:t>
        </w:r>
        <w:proofErr w:type="spellEnd"/>
        <w:r w:rsidRPr="00272B1A">
          <w:rPr>
            <w:rFonts w:ascii="Trebuchet MS" w:hAnsi="Trebuchet MS"/>
            <w:color w:val="000000"/>
          </w:rPr>
          <w:t xml:space="preserve"> machine learning models.</w:t>
        </w:r>
      </w:ins>
    </w:p>
    <w:p w14:paraId="38BEA664" w14:textId="77777777" w:rsidR="00954239" w:rsidRPr="00954239" w:rsidRDefault="00954239">
      <w:pPr>
        <w:pStyle w:val="NormalWeb"/>
        <w:spacing w:line="276" w:lineRule="auto"/>
        <w:ind w:left="720"/>
        <w:jc w:val="both"/>
        <w:rPr>
          <w:ins w:id="3172" w:author="ANANDHAKRISHNAN MADATHIL REMESH" w:date="2025-03-27T00:02:00Z" w16du:dateUtc="2025-03-27T00:02:00Z"/>
          <w:rFonts w:ascii="Trebuchet MS" w:hAnsi="Trebuchet MS"/>
          <w:color w:val="000000"/>
        </w:rPr>
        <w:pPrChange w:id="3173" w:author="ANANDHAKRISHNAN MADATHIL REMESH" w:date="2025-04-11T20:04:00Z" w16du:dateUtc="2025-04-11T19:04:00Z">
          <w:pPr>
            <w:pStyle w:val="NormalWeb"/>
            <w:numPr>
              <w:numId w:val="31"/>
            </w:numPr>
            <w:tabs>
              <w:tab w:val="num" w:pos="720"/>
            </w:tabs>
            <w:spacing w:line="276" w:lineRule="auto"/>
            <w:ind w:left="720" w:hanging="360"/>
          </w:pPr>
        </w:pPrChange>
      </w:pPr>
    </w:p>
    <w:p w14:paraId="768A9AEA" w14:textId="6F41141A" w:rsidR="00954239" w:rsidRDefault="009354C8" w:rsidP="00954239">
      <w:pPr>
        <w:pStyle w:val="NormalWeb"/>
        <w:numPr>
          <w:ilvl w:val="0"/>
          <w:numId w:val="31"/>
        </w:numPr>
        <w:spacing w:line="276" w:lineRule="auto"/>
        <w:jc w:val="both"/>
        <w:rPr>
          <w:ins w:id="3174" w:author="ANANDHAKRISHNAN MADATHIL REMESH" w:date="2025-04-11T20:04:00Z" w16du:dateUtc="2025-04-11T19:04:00Z"/>
          <w:rFonts w:ascii="Trebuchet MS" w:hAnsi="Trebuchet MS"/>
          <w:color w:val="000000"/>
        </w:rPr>
      </w:pPr>
      <w:ins w:id="3175" w:author="ANANDHAKRISHNAN MADATHIL REMESH" w:date="2025-03-27T00:02:00Z" w16du:dateUtc="2025-03-27T00:02:00Z">
        <w:r w:rsidRPr="00272B1A">
          <w:rPr>
            <w:rStyle w:val="Strong"/>
            <w:rFonts w:ascii="Trebuchet MS" w:hAnsi="Trebuchet MS"/>
            <w:b w:val="0"/>
            <w:bCs w:val="0"/>
            <w:color w:val="000000"/>
          </w:rPr>
          <w:t>Image Segmentation for Flooded Areas:</w:t>
        </w:r>
        <w:r w:rsidRPr="00272B1A">
          <w:rPr>
            <w:rStyle w:val="apple-converted-space"/>
            <w:rFonts w:ascii="Trebuchet MS" w:hAnsi="Trebuchet MS"/>
            <w:color w:val="000000"/>
          </w:rPr>
          <w:t> </w:t>
        </w:r>
        <w:r w:rsidRPr="00272B1A">
          <w:rPr>
            <w:rFonts w:ascii="Trebuchet MS" w:hAnsi="Trebuchet MS"/>
            <w:color w:val="000000"/>
          </w:rPr>
          <w:t>Users can upload images of potentially flood-affected regions. The application uses a deep learning U-Net model to automatically identify and visually highlight areas impacted by flooding, helping users quickly grasp the severity and extent of flooding in a visual and intuitive manner.</w:t>
        </w:r>
      </w:ins>
    </w:p>
    <w:p w14:paraId="3202C7C9" w14:textId="77777777" w:rsidR="00954239" w:rsidRPr="00954239" w:rsidRDefault="00954239">
      <w:pPr>
        <w:pStyle w:val="NormalWeb"/>
        <w:spacing w:line="276" w:lineRule="auto"/>
        <w:jc w:val="both"/>
        <w:rPr>
          <w:ins w:id="3176" w:author="ANANDHAKRISHNAN MADATHIL REMESH" w:date="2025-03-27T00:02:00Z" w16du:dateUtc="2025-03-27T00:02:00Z"/>
          <w:rFonts w:ascii="Trebuchet MS" w:hAnsi="Trebuchet MS"/>
          <w:color w:val="000000"/>
        </w:rPr>
        <w:pPrChange w:id="3177" w:author="ANANDHAKRISHNAN MADATHIL REMESH" w:date="2025-04-11T20:04:00Z" w16du:dateUtc="2025-04-11T19:04:00Z">
          <w:pPr>
            <w:pStyle w:val="NormalWeb"/>
            <w:numPr>
              <w:numId w:val="31"/>
            </w:numPr>
            <w:tabs>
              <w:tab w:val="num" w:pos="720"/>
            </w:tabs>
            <w:spacing w:line="276" w:lineRule="auto"/>
            <w:ind w:left="720" w:hanging="360"/>
          </w:pPr>
        </w:pPrChange>
      </w:pPr>
    </w:p>
    <w:p w14:paraId="4F130AEC" w14:textId="77777777" w:rsidR="009354C8" w:rsidRPr="00272B1A" w:rsidRDefault="009354C8" w:rsidP="009354C8">
      <w:pPr>
        <w:pStyle w:val="NormalWeb"/>
        <w:numPr>
          <w:ilvl w:val="0"/>
          <w:numId w:val="31"/>
        </w:numPr>
        <w:spacing w:line="276" w:lineRule="auto"/>
        <w:rPr>
          <w:ins w:id="3178" w:author="ANANDHAKRISHNAN MADATHIL REMESH" w:date="2025-03-27T00:02:00Z" w16du:dateUtc="2025-03-27T00:02:00Z"/>
          <w:rFonts w:ascii="Trebuchet MS" w:hAnsi="Trebuchet MS"/>
          <w:color w:val="000000"/>
        </w:rPr>
      </w:pPr>
      <w:ins w:id="3179" w:author="ANANDHAKRISHNAN MADATHIL REMESH" w:date="2025-03-27T00:02:00Z" w16du:dateUtc="2025-03-27T00:02:00Z">
        <w:r w:rsidRPr="00272B1A">
          <w:rPr>
            <w:rStyle w:val="Strong"/>
            <w:rFonts w:ascii="Trebuchet MS" w:hAnsi="Trebuchet MS"/>
            <w:b w:val="0"/>
            <w:bCs w:val="0"/>
            <w:color w:val="000000"/>
          </w:rPr>
          <w:t>Customized Visual Experience:</w:t>
        </w:r>
        <w:r w:rsidRPr="00272B1A">
          <w:rPr>
            <w:rStyle w:val="apple-converted-space"/>
            <w:rFonts w:ascii="Trebuchet MS" w:hAnsi="Trebuchet MS"/>
            <w:color w:val="000000"/>
          </w:rPr>
          <w:t> </w:t>
        </w:r>
        <w:r w:rsidRPr="00272B1A">
          <w:rPr>
            <w:rFonts w:ascii="Trebuchet MS" w:hAnsi="Trebuchet MS"/>
            <w:color w:val="000000"/>
          </w:rPr>
          <w:t>To further enhance usability, the application includes appealing visuals, clear navigation, and supportive descriptions that guide users step-by-step through the predictive and visualization processes.</w:t>
        </w:r>
      </w:ins>
    </w:p>
    <w:p w14:paraId="6C1E83CA" w14:textId="77777777" w:rsidR="00B66352" w:rsidRDefault="00B66352">
      <w:pPr>
        <w:keepNext/>
        <w:spacing w:line="276" w:lineRule="auto"/>
        <w:rPr>
          <w:ins w:id="3180" w:author="ANANDHAKRISHNAN MADATHIL REMESH" w:date="2025-04-11T16:26:00Z" w16du:dateUtc="2025-04-11T15:26:00Z"/>
        </w:rPr>
        <w:pPrChange w:id="3181" w:author="ANANDHAKRISHNAN MADATHIL REMESH" w:date="2025-04-11T16:26:00Z" w16du:dateUtc="2025-04-11T15:26:00Z">
          <w:pPr>
            <w:spacing w:line="276" w:lineRule="auto"/>
          </w:pPr>
        </w:pPrChange>
      </w:pPr>
      <w:ins w:id="3182" w:author="ANANDHAKRISHNAN MADATHIL REMESH" w:date="2025-04-11T16:25:00Z" w16du:dateUtc="2025-04-11T15:25:00Z">
        <w:r>
          <w:rPr>
            <w:rFonts w:ascii="Trebuchet MS" w:hAnsi="Trebuchet MS"/>
            <w:noProof/>
          </w:rPr>
          <w:lastRenderedPageBreak/>
          <w:drawing>
            <wp:inline distT="0" distB="0" distL="0" distR="0" wp14:anchorId="77F4B8BC" wp14:editId="7DDE4E67">
              <wp:extent cx="3651549" cy="1849324"/>
              <wp:effectExtent l="0" t="0" r="0" b="5080"/>
              <wp:docPr id="269782449"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2449" name="Picture 13"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0285" cy="1919587"/>
                      </a:xfrm>
                      <a:prstGeom prst="rect">
                        <a:avLst/>
                      </a:prstGeom>
                    </pic:spPr>
                  </pic:pic>
                </a:graphicData>
              </a:graphic>
            </wp:inline>
          </w:drawing>
        </w:r>
      </w:ins>
    </w:p>
    <w:p w14:paraId="2896D9F3" w14:textId="08B73EA8" w:rsidR="009354C8" w:rsidRPr="00B66352" w:rsidRDefault="00B66352" w:rsidP="00B66352">
      <w:pPr>
        <w:pStyle w:val="Caption"/>
        <w:rPr>
          <w:ins w:id="3183" w:author="ANANDHAKRISHNAN MADATHIL REMESH" w:date="2025-04-11T16:27:00Z" w16du:dateUtc="2025-04-11T15:27:00Z"/>
          <w:rFonts w:ascii="Trebuchet MS" w:hAnsi="Trebuchet MS"/>
          <w:rPrChange w:id="3184" w:author="ANANDHAKRISHNAN MADATHIL REMESH" w:date="2025-04-11T16:27:00Z" w16du:dateUtc="2025-04-11T15:27:00Z">
            <w:rPr>
              <w:ins w:id="3185" w:author="ANANDHAKRISHNAN MADATHIL REMESH" w:date="2025-04-11T16:27:00Z" w16du:dateUtc="2025-04-11T15:27:00Z"/>
            </w:rPr>
          </w:rPrChange>
        </w:rPr>
      </w:pPr>
      <w:bookmarkStart w:id="3186" w:name="_Toc195466840"/>
      <w:ins w:id="3187" w:author="ANANDHAKRISHNAN MADATHIL REMESH" w:date="2025-04-11T16:26:00Z" w16du:dateUtc="2025-04-11T15:26:00Z">
        <w:r w:rsidRPr="00B66352">
          <w:rPr>
            <w:rFonts w:ascii="Trebuchet MS" w:hAnsi="Trebuchet MS"/>
            <w:rPrChange w:id="3188" w:author="ANANDHAKRISHNAN MADATHIL REMESH" w:date="2025-04-11T16:27:00Z" w16du:dateUtc="2025-04-11T15:27:00Z">
              <w:rPr/>
            </w:rPrChange>
          </w:rPr>
          <w:t xml:space="preserve">Figure </w:t>
        </w:r>
        <w:r w:rsidRPr="00B66352">
          <w:rPr>
            <w:rFonts w:ascii="Trebuchet MS" w:hAnsi="Trebuchet MS"/>
            <w:rPrChange w:id="3189" w:author="ANANDHAKRISHNAN MADATHIL REMESH" w:date="2025-04-11T16:27:00Z" w16du:dateUtc="2025-04-11T15:27:00Z">
              <w:rPr/>
            </w:rPrChange>
          </w:rPr>
          <w:fldChar w:fldCharType="begin"/>
        </w:r>
        <w:r w:rsidRPr="00B66352">
          <w:rPr>
            <w:rFonts w:ascii="Trebuchet MS" w:hAnsi="Trebuchet MS"/>
            <w:rPrChange w:id="3190" w:author="ANANDHAKRISHNAN MADATHIL REMESH" w:date="2025-04-11T16:27:00Z" w16du:dateUtc="2025-04-11T15:27:00Z">
              <w:rPr/>
            </w:rPrChange>
          </w:rPr>
          <w:instrText xml:space="preserve"> SEQ Figure \* ARABIC </w:instrText>
        </w:r>
      </w:ins>
      <w:r w:rsidRPr="00B66352">
        <w:rPr>
          <w:rFonts w:ascii="Trebuchet MS" w:hAnsi="Trebuchet MS"/>
          <w:rPrChange w:id="3191" w:author="ANANDHAKRISHNAN MADATHIL REMESH" w:date="2025-04-11T16:27:00Z" w16du:dateUtc="2025-04-11T15:27:00Z">
            <w:rPr/>
          </w:rPrChange>
        </w:rPr>
        <w:fldChar w:fldCharType="separate"/>
      </w:r>
      <w:ins w:id="3192" w:author="ANANDHAKRISHNAN MADATHIL REMESH" w:date="2025-04-13T20:05:00Z" w16du:dateUtc="2025-04-13T19:05:00Z">
        <w:r w:rsidR="009B2C7D">
          <w:rPr>
            <w:rFonts w:ascii="Trebuchet MS" w:hAnsi="Trebuchet MS"/>
            <w:noProof/>
          </w:rPr>
          <w:t>28</w:t>
        </w:r>
      </w:ins>
      <w:ins w:id="3193" w:author="ANANDHAKRISHNAN MADATHIL REMESH" w:date="2025-04-11T16:26:00Z" w16du:dateUtc="2025-04-11T15:26:00Z">
        <w:r w:rsidRPr="00B66352">
          <w:rPr>
            <w:rFonts w:ascii="Trebuchet MS" w:hAnsi="Trebuchet MS"/>
            <w:rPrChange w:id="3194" w:author="ANANDHAKRISHNAN MADATHIL REMESH" w:date="2025-04-11T16:27:00Z" w16du:dateUtc="2025-04-11T15:27:00Z">
              <w:rPr/>
            </w:rPrChange>
          </w:rPr>
          <w:fldChar w:fldCharType="end"/>
        </w:r>
        <w:r w:rsidRPr="00B66352">
          <w:rPr>
            <w:rFonts w:ascii="Trebuchet MS" w:hAnsi="Trebuchet MS"/>
            <w:rPrChange w:id="3195" w:author="ANANDHAKRISHNAN MADATHIL REMESH" w:date="2025-04-11T16:27:00Z" w16du:dateUtc="2025-04-11T15:27:00Z">
              <w:rPr/>
            </w:rPrChange>
          </w:rPr>
          <w:t xml:space="preserve"> Image Segmentation Page</w:t>
        </w:r>
      </w:ins>
      <w:bookmarkEnd w:id="3186"/>
    </w:p>
    <w:p w14:paraId="3D3C5375" w14:textId="77777777" w:rsidR="00B66352" w:rsidRPr="00B66352" w:rsidRDefault="00B66352">
      <w:pPr>
        <w:rPr>
          <w:ins w:id="3196" w:author="ANANDHAKRISHNAN MADATHIL REMESH" w:date="2025-03-27T00:02:00Z" w16du:dateUtc="2025-03-27T00:02:00Z"/>
          <w:rPrChange w:id="3197" w:author="ANANDHAKRISHNAN MADATHIL REMESH" w:date="2025-04-11T16:27:00Z" w16du:dateUtc="2025-04-11T15:27:00Z">
            <w:rPr>
              <w:ins w:id="3198" w:author="ANANDHAKRISHNAN MADATHIL REMESH" w:date="2025-03-27T00:02:00Z" w16du:dateUtc="2025-03-27T00:02:00Z"/>
              <w:rFonts w:ascii="Trebuchet MS" w:hAnsi="Trebuchet MS"/>
            </w:rPr>
          </w:rPrChange>
        </w:rPr>
        <w:pPrChange w:id="3199" w:author="ANANDHAKRISHNAN MADATHIL REMESH" w:date="2025-04-11T16:27:00Z" w16du:dateUtc="2025-04-11T15:27:00Z">
          <w:pPr>
            <w:spacing w:line="276" w:lineRule="auto"/>
          </w:pPr>
        </w:pPrChange>
      </w:pPr>
    </w:p>
    <w:p w14:paraId="4D631CCA" w14:textId="77777777" w:rsidR="00B66352" w:rsidRDefault="00B66352">
      <w:pPr>
        <w:keepNext/>
        <w:spacing w:line="276" w:lineRule="auto"/>
        <w:rPr>
          <w:ins w:id="3200" w:author="ANANDHAKRISHNAN MADATHIL REMESH" w:date="2025-04-11T16:27:00Z" w16du:dateUtc="2025-04-11T15:27:00Z"/>
        </w:rPr>
        <w:pPrChange w:id="3201" w:author="ANANDHAKRISHNAN MADATHIL REMESH" w:date="2025-04-11T16:27:00Z" w16du:dateUtc="2025-04-11T15:27:00Z">
          <w:pPr>
            <w:spacing w:line="276" w:lineRule="auto"/>
          </w:pPr>
        </w:pPrChange>
      </w:pPr>
      <w:ins w:id="3202" w:author="ANANDHAKRISHNAN MADATHIL REMESH" w:date="2025-04-11T16:26:00Z" w16du:dateUtc="2025-04-11T15:26:00Z">
        <w:r>
          <w:rPr>
            <w:rFonts w:ascii="Trebuchet MS" w:hAnsi="Trebuchet MS"/>
            <w:noProof/>
          </w:rPr>
          <w:drawing>
            <wp:inline distT="0" distB="0" distL="0" distR="0" wp14:anchorId="3065DB74" wp14:editId="79599CB9">
              <wp:extent cx="3651250" cy="1607661"/>
              <wp:effectExtent l="0" t="0" r="0" b="5715"/>
              <wp:docPr id="34795719"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719" name="Picture 14" descr="A screenshot of a computer pro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3678" cy="1705597"/>
                      </a:xfrm>
                      <a:prstGeom prst="rect">
                        <a:avLst/>
                      </a:prstGeom>
                    </pic:spPr>
                  </pic:pic>
                </a:graphicData>
              </a:graphic>
            </wp:inline>
          </w:drawing>
        </w:r>
      </w:ins>
    </w:p>
    <w:p w14:paraId="3E340D6E" w14:textId="603CEF4F" w:rsidR="009354C8" w:rsidRDefault="00B66352" w:rsidP="00B66352">
      <w:pPr>
        <w:pStyle w:val="Caption"/>
        <w:rPr>
          <w:ins w:id="3203" w:author="ANANDHAKRISHNAN MADATHIL REMESH" w:date="2025-04-11T16:27:00Z" w16du:dateUtc="2025-04-11T15:27:00Z"/>
          <w:rFonts w:ascii="Trebuchet MS" w:hAnsi="Trebuchet MS"/>
        </w:rPr>
      </w:pPr>
      <w:bookmarkStart w:id="3204" w:name="_Toc195466841"/>
      <w:ins w:id="3205" w:author="ANANDHAKRISHNAN MADATHIL REMESH" w:date="2025-04-11T16:27:00Z" w16du:dateUtc="2025-04-11T15:27:00Z">
        <w:r w:rsidRPr="00B66352">
          <w:rPr>
            <w:rFonts w:ascii="Trebuchet MS" w:hAnsi="Trebuchet MS"/>
            <w:rPrChange w:id="3206" w:author="ANANDHAKRISHNAN MADATHIL REMESH" w:date="2025-04-11T16:27:00Z" w16du:dateUtc="2025-04-11T15:27:00Z">
              <w:rPr/>
            </w:rPrChange>
          </w:rPr>
          <w:t xml:space="preserve">Figure </w:t>
        </w:r>
        <w:r w:rsidRPr="00B66352">
          <w:rPr>
            <w:rFonts w:ascii="Trebuchet MS" w:hAnsi="Trebuchet MS"/>
            <w:rPrChange w:id="3207" w:author="ANANDHAKRISHNAN MADATHIL REMESH" w:date="2025-04-11T16:27:00Z" w16du:dateUtc="2025-04-11T15:27:00Z">
              <w:rPr/>
            </w:rPrChange>
          </w:rPr>
          <w:fldChar w:fldCharType="begin"/>
        </w:r>
        <w:r w:rsidRPr="00B66352">
          <w:rPr>
            <w:rFonts w:ascii="Trebuchet MS" w:hAnsi="Trebuchet MS"/>
            <w:rPrChange w:id="3208" w:author="ANANDHAKRISHNAN MADATHIL REMESH" w:date="2025-04-11T16:27:00Z" w16du:dateUtc="2025-04-11T15:27:00Z">
              <w:rPr/>
            </w:rPrChange>
          </w:rPr>
          <w:instrText xml:space="preserve"> SEQ Figure \* ARABIC </w:instrText>
        </w:r>
      </w:ins>
      <w:r w:rsidRPr="00B66352">
        <w:rPr>
          <w:rFonts w:ascii="Trebuchet MS" w:hAnsi="Trebuchet MS"/>
          <w:rPrChange w:id="3209" w:author="ANANDHAKRISHNAN MADATHIL REMESH" w:date="2025-04-11T16:27:00Z" w16du:dateUtc="2025-04-11T15:27:00Z">
            <w:rPr/>
          </w:rPrChange>
        </w:rPr>
        <w:fldChar w:fldCharType="separate"/>
      </w:r>
      <w:ins w:id="3210" w:author="ANANDHAKRISHNAN MADATHIL REMESH" w:date="2025-04-13T20:05:00Z" w16du:dateUtc="2025-04-13T19:05:00Z">
        <w:r w:rsidR="009B2C7D">
          <w:rPr>
            <w:rFonts w:ascii="Trebuchet MS" w:hAnsi="Trebuchet MS"/>
            <w:noProof/>
          </w:rPr>
          <w:t>29</w:t>
        </w:r>
      </w:ins>
      <w:ins w:id="3211" w:author="ANANDHAKRISHNAN MADATHIL REMESH" w:date="2025-04-11T16:27:00Z" w16du:dateUtc="2025-04-11T15:27:00Z">
        <w:r w:rsidRPr="00B66352">
          <w:rPr>
            <w:rFonts w:ascii="Trebuchet MS" w:hAnsi="Trebuchet MS"/>
            <w:rPrChange w:id="3212" w:author="ANANDHAKRISHNAN MADATHIL REMESH" w:date="2025-04-11T16:27:00Z" w16du:dateUtc="2025-04-11T15:27:00Z">
              <w:rPr/>
            </w:rPrChange>
          </w:rPr>
          <w:fldChar w:fldCharType="end"/>
        </w:r>
        <w:r w:rsidRPr="00B66352">
          <w:rPr>
            <w:rFonts w:ascii="Trebuchet MS" w:hAnsi="Trebuchet MS"/>
            <w:rPrChange w:id="3213" w:author="ANANDHAKRISHNAN MADATHIL REMESH" w:date="2025-04-11T16:27:00Z" w16du:dateUtc="2025-04-11T15:27:00Z">
              <w:rPr/>
            </w:rPrChange>
          </w:rPr>
          <w:t xml:space="preserve"> Flood Prediction Page</w:t>
        </w:r>
        <w:bookmarkEnd w:id="3204"/>
      </w:ins>
    </w:p>
    <w:p w14:paraId="59536326" w14:textId="77777777" w:rsidR="00B66352" w:rsidRDefault="00B66352" w:rsidP="00B66352">
      <w:pPr>
        <w:rPr>
          <w:ins w:id="3214" w:author="ANANDHAKRISHNAN MADATHIL REMESH" w:date="2025-04-11T16:27:00Z" w16du:dateUtc="2025-04-11T15:27:00Z"/>
        </w:rPr>
      </w:pPr>
    </w:p>
    <w:p w14:paraId="01DB4634" w14:textId="77777777" w:rsidR="00B66352" w:rsidRDefault="00B66352" w:rsidP="00B66352">
      <w:pPr>
        <w:rPr>
          <w:ins w:id="3215" w:author="ANANDHAKRISHNAN MADATHIL REMESH" w:date="2025-04-11T16:27:00Z" w16du:dateUtc="2025-04-11T15:27:00Z"/>
        </w:rPr>
      </w:pPr>
    </w:p>
    <w:p w14:paraId="7E1F51F0" w14:textId="77777777" w:rsidR="00B66352" w:rsidRPr="00B66352" w:rsidRDefault="00B66352">
      <w:pPr>
        <w:rPr>
          <w:ins w:id="3216" w:author="ANANDHAKRISHNAN MADATHIL REMESH" w:date="2025-03-27T00:02:00Z" w16du:dateUtc="2025-03-27T00:02:00Z"/>
          <w:rPrChange w:id="3217" w:author="ANANDHAKRISHNAN MADATHIL REMESH" w:date="2025-04-11T16:27:00Z" w16du:dateUtc="2025-04-11T15:27:00Z">
            <w:rPr>
              <w:ins w:id="3218" w:author="ANANDHAKRISHNAN MADATHIL REMESH" w:date="2025-03-27T00:02:00Z" w16du:dateUtc="2025-03-27T00:02:00Z"/>
              <w:rFonts w:ascii="Trebuchet MS" w:hAnsi="Trebuchet MS"/>
            </w:rPr>
          </w:rPrChange>
        </w:rPr>
        <w:pPrChange w:id="3219" w:author="ANANDHAKRISHNAN MADATHIL REMESH" w:date="2025-04-11T16:27:00Z" w16du:dateUtc="2025-04-11T15:27:00Z">
          <w:pPr>
            <w:spacing w:line="276" w:lineRule="auto"/>
          </w:pPr>
        </w:pPrChange>
      </w:pPr>
    </w:p>
    <w:p w14:paraId="6DF3F9BE" w14:textId="28481892" w:rsidR="009354C8" w:rsidRPr="00272B1A" w:rsidRDefault="009354C8">
      <w:pPr>
        <w:pStyle w:val="Heading2"/>
        <w:rPr>
          <w:ins w:id="3220" w:author="ANANDHAKRISHNAN MADATHIL REMESH" w:date="2025-03-27T00:02:00Z" w16du:dateUtc="2025-03-27T00:02:00Z"/>
        </w:rPr>
        <w:pPrChange w:id="3221" w:author="ANANDHAKRISHNAN MADATHIL REMESH" w:date="2025-04-02T17:57:00Z" w16du:dateUtc="2025-04-02T16:57:00Z">
          <w:pPr>
            <w:spacing w:before="100" w:beforeAutospacing="1" w:after="100" w:afterAutospacing="1" w:line="276" w:lineRule="auto"/>
            <w:outlineLvl w:val="1"/>
          </w:pPr>
        </w:pPrChange>
      </w:pPr>
      <w:bookmarkStart w:id="3222" w:name="_Toc193916154"/>
      <w:bookmarkStart w:id="3223" w:name="_Toc193925032"/>
      <w:ins w:id="3224" w:author="ANANDHAKRISHNAN MADATHIL REMESH" w:date="2025-03-27T00:02:00Z" w16du:dateUtc="2025-03-27T00:02:00Z">
        <w:r w:rsidRPr="00272B1A">
          <w:t xml:space="preserve"> </w:t>
        </w:r>
        <w:bookmarkStart w:id="3225" w:name="_Toc195466539"/>
        <w:r w:rsidRPr="00272B1A">
          <w:t>Summary</w:t>
        </w:r>
        <w:bookmarkEnd w:id="3222"/>
        <w:bookmarkEnd w:id="3223"/>
        <w:bookmarkEnd w:id="3225"/>
      </w:ins>
    </w:p>
    <w:p w14:paraId="4314A56C" w14:textId="38E60FAB" w:rsidR="00EA75D0" w:rsidRPr="00EA75D0" w:rsidRDefault="00EA75D0">
      <w:pPr>
        <w:pStyle w:val="p1"/>
        <w:spacing w:line="276" w:lineRule="auto"/>
        <w:jc w:val="both"/>
        <w:rPr>
          <w:ins w:id="3226" w:author="ANANDHAKRISHNAN MADATHIL REMESH" w:date="2025-04-02T14:56:00Z" w16du:dateUtc="2025-04-02T13:56:00Z"/>
          <w:rFonts w:ascii="Trebuchet MS" w:hAnsi="Trebuchet MS"/>
          <w:rPrChange w:id="3227" w:author="ANANDHAKRISHNAN MADATHIL REMESH" w:date="2025-04-02T14:57:00Z" w16du:dateUtc="2025-04-02T13:57:00Z">
            <w:rPr>
              <w:ins w:id="3228" w:author="ANANDHAKRISHNAN MADATHIL REMESH" w:date="2025-04-02T14:56:00Z" w16du:dateUtc="2025-04-02T13:56:00Z"/>
            </w:rPr>
          </w:rPrChange>
        </w:rPr>
        <w:pPrChange w:id="3229" w:author="ANANDHAKRISHNAN MADATHIL REMESH" w:date="2025-04-02T15:00:00Z" w16du:dateUtc="2025-04-02T14:00:00Z">
          <w:pPr>
            <w:pStyle w:val="p2"/>
          </w:pPr>
        </w:pPrChange>
      </w:pPr>
      <w:ins w:id="3230" w:author="ANANDHAKRISHNAN MADATHIL REMESH" w:date="2025-04-02T14:56:00Z" w16du:dateUtc="2025-04-02T13:56:00Z">
        <w:r w:rsidRPr="00EA75D0">
          <w:rPr>
            <w:rFonts w:ascii="Trebuchet MS" w:hAnsi="Trebuchet MS"/>
            <w:rPrChange w:id="3231" w:author="ANANDHAKRISHNAN MADATHIL REMESH" w:date="2025-04-02T14:57:00Z" w16du:dateUtc="2025-04-02T13:57:00Z">
              <w:rPr/>
            </w:rPrChange>
          </w:rPr>
          <w:t>This chapter outlines the research design used to develop an AI-based system for flood risk prediction and mapping. The design closely follows the research questions and objectives, focusing on how artificial intelligence can improve the accuracy and reliability of flood forecasting. The approach taken is applied, experimental, and data-driven, using both structured hydrological data and unstructured satellite imagery to train the models.</w:t>
        </w:r>
      </w:ins>
    </w:p>
    <w:p w14:paraId="0A1AF20F" w14:textId="77777777" w:rsidR="00EA75D0" w:rsidRPr="00EA75D0" w:rsidRDefault="00EA75D0">
      <w:pPr>
        <w:pStyle w:val="p1"/>
        <w:spacing w:line="276" w:lineRule="auto"/>
        <w:jc w:val="both"/>
        <w:rPr>
          <w:ins w:id="3232" w:author="ANANDHAKRISHNAN MADATHIL REMESH" w:date="2025-04-02T14:56:00Z" w16du:dateUtc="2025-04-02T13:56:00Z"/>
          <w:rFonts w:ascii="Trebuchet MS" w:hAnsi="Trebuchet MS"/>
          <w:rPrChange w:id="3233" w:author="ANANDHAKRISHNAN MADATHIL REMESH" w:date="2025-04-02T14:57:00Z" w16du:dateUtc="2025-04-02T13:57:00Z">
            <w:rPr>
              <w:ins w:id="3234" w:author="ANANDHAKRISHNAN MADATHIL REMESH" w:date="2025-04-02T14:56:00Z" w16du:dateUtc="2025-04-02T13:56:00Z"/>
            </w:rPr>
          </w:rPrChange>
        </w:rPr>
        <w:pPrChange w:id="3235" w:author="ANANDHAKRISHNAN MADATHIL REMESH" w:date="2025-04-02T14:57:00Z" w16du:dateUtc="2025-04-02T13:57:00Z">
          <w:pPr>
            <w:pStyle w:val="p1"/>
          </w:pPr>
        </w:pPrChange>
      </w:pPr>
      <w:ins w:id="3236" w:author="ANANDHAKRISHNAN MADATHIL REMESH" w:date="2025-04-02T14:56:00Z" w16du:dateUtc="2025-04-02T13:56:00Z">
        <w:r w:rsidRPr="00EA75D0">
          <w:rPr>
            <w:rFonts w:ascii="Trebuchet MS" w:hAnsi="Trebuchet MS"/>
            <w:rPrChange w:id="3237" w:author="ANANDHAKRISHNAN MADATHIL REMESH" w:date="2025-04-02T14:57:00Z" w16du:dateUtc="2025-04-02T13:57:00Z">
              <w:rPr/>
            </w:rPrChange>
          </w:rPr>
          <w:t>To build a reliable system, several steps were taken to prepare the data. These included cleaning the dataset, selecting the most important features, handling missing or imbalanced values, and generating synthetic data where needed. Outliers were removed, and flood-related variables were chosen based on visual analysis and feature importance techniques. Oversampling methods were also used to ensure that both high-risk and low-risk flood scenarios were well represented in the dataset.</w:t>
        </w:r>
      </w:ins>
    </w:p>
    <w:p w14:paraId="46C4EA69" w14:textId="77777777" w:rsidR="00EA75D0" w:rsidRDefault="00EA75D0">
      <w:pPr>
        <w:pStyle w:val="p2"/>
        <w:spacing w:line="276" w:lineRule="auto"/>
        <w:jc w:val="both"/>
        <w:rPr>
          <w:ins w:id="3238" w:author="ANANDHAKRISHNAN MADATHIL REMESH" w:date="2025-04-11T20:05:00Z" w16du:dateUtc="2025-04-11T19:05:00Z"/>
          <w:rFonts w:ascii="Trebuchet MS" w:hAnsi="Trebuchet MS"/>
        </w:rPr>
      </w:pPr>
    </w:p>
    <w:p w14:paraId="29F7B41B" w14:textId="77777777" w:rsidR="00954239" w:rsidRPr="00EA75D0" w:rsidRDefault="00954239">
      <w:pPr>
        <w:pStyle w:val="p2"/>
        <w:spacing w:line="276" w:lineRule="auto"/>
        <w:jc w:val="both"/>
        <w:rPr>
          <w:ins w:id="3239" w:author="ANANDHAKRISHNAN MADATHIL REMESH" w:date="2025-04-02T14:56:00Z" w16du:dateUtc="2025-04-02T13:56:00Z"/>
          <w:rFonts w:ascii="Trebuchet MS" w:hAnsi="Trebuchet MS"/>
          <w:rPrChange w:id="3240" w:author="ANANDHAKRISHNAN MADATHIL REMESH" w:date="2025-04-02T14:57:00Z" w16du:dateUtc="2025-04-02T13:57:00Z">
            <w:rPr>
              <w:ins w:id="3241" w:author="ANANDHAKRISHNAN MADATHIL REMESH" w:date="2025-04-02T14:56:00Z" w16du:dateUtc="2025-04-02T13:56:00Z"/>
            </w:rPr>
          </w:rPrChange>
        </w:rPr>
        <w:pPrChange w:id="3242" w:author="ANANDHAKRISHNAN MADATHIL REMESH" w:date="2025-04-02T14:57:00Z" w16du:dateUtc="2025-04-02T13:57:00Z">
          <w:pPr>
            <w:pStyle w:val="p2"/>
          </w:pPr>
        </w:pPrChange>
      </w:pPr>
    </w:p>
    <w:p w14:paraId="3CD67047" w14:textId="1F048F19" w:rsidR="00EA75D0" w:rsidRPr="00EA75D0" w:rsidRDefault="00EA75D0">
      <w:pPr>
        <w:pStyle w:val="p1"/>
        <w:spacing w:line="276" w:lineRule="auto"/>
        <w:jc w:val="both"/>
        <w:rPr>
          <w:ins w:id="3243" w:author="ANANDHAKRISHNAN MADATHIL REMESH" w:date="2025-04-02T14:56:00Z" w16du:dateUtc="2025-04-02T13:56:00Z"/>
          <w:rFonts w:ascii="Trebuchet MS" w:hAnsi="Trebuchet MS"/>
          <w:rPrChange w:id="3244" w:author="ANANDHAKRISHNAN MADATHIL REMESH" w:date="2025-04-02T14:57:00Z" w16du:dateUtc="2025-04-02T13:57:00Z">
            <w:rPr>
              <w:ins w:id="3245" w:author="ANANDHAKRISHNAN MADATHIL REMESH" w:date="2025-04-02T14:56:00Z" w16du:dateUtc="2025-04-02T13:56:00Z"/>
            </w:rPr>
          </w:rPrChange>
        </w:rPr>
        <w:pPrChange w:id="3246" w:author="ANANDHAKRISHNAN MADATHIL REMESH" w:date="2025-04-02T15:00:00Z" w16du:dateUtc="2025-04-02T14:00:00Z">
          <w:pPr>
            <w:pStyle w:val="p2"/>
          </w:pPr>
        </w:pPrChange>
      </w:pPr>
      <w:ins w:id="3247" w:author="ANANDHAKRISHNAN MADATHIL REMESH" w:date="2025-04-02T14:56:00Z" w16du:dateUtc="2025-04-02T13:56:00Z">
        <w:r w:rsidRPr="00EA75D0">
          <w:rPr>
            <w:rFonts w:ascii="Trebuchet MS" w:hAnsi="Trebuchet MS"/>
            <w:rPrChange w:id="3248" w:author="ANANDHAKRISHNAN MADATHIL REMESH" w:date="2025-04-02T14:57:00Z" w16du:dateUtc="2025-04-02T13:57:00Z">
              <w:rPr/>
            </w:rPrChange>
          </w:rPr>
          <w:lastRenderedPageBreak/>
          <w:t xml:space="preserve">The model development process involved two types of AI techniques. On the one hand, Random Forest and </w:t>
        </w:r>
        <w:proofErr w:type="spellStart"/>
        <w:r w:rsidRPr="00EA75D0">
          <w:rPr>
            <w:rFonts w:ascii="Trebuchet MS" w:hAnsi="Trebuchet MS"/>
            <w:rPrChange w:id="3249" w:author="ANANDHAKRISHNAN MADATHIL REMESH" w:date="2025-04-02T14:57:00Z" w16du:dateUtc="2025-04-02T13:57:00Z">
              <w:rPr/>
            </w:rPrChange>
          </w:rPr>
          <w:t>XGBoost</w:t>
        </w:r>
        <w:proofErr w:type="spellEnd"/>
        <w:r w:rsidRPr="00EA75D0">
          <w:rPr>
            <w:rFonts w:ascii="Trebuchet MS" w:hAnsi="Trebuchet MS"/>
            <w:rPrChange w:id="3250" w:author="ANANDHAKRISHNAN MADATHIL REMESH" w:date="2025-04-02T14:57:00Z" w16du:dateUtc="2025-04-02T13:57:00Z">
              <w:rPr/>
            </w:rPrChange>
          </w:rPr>
          <w:t xml:space="preserve"> were used to predict flood risks from structured data like rainfall, drainage, and river levels. These models were chosen for their ability to handle complex patterns and deliver accurate results. Their parameters were carefully adjusted to improve performance. On the other hand, the U-Net deep learning model was used to analyze satellite images and identify flood-prone areas on a map. This helped in addressing the third research question, which focuses on the spatial mapping of flood risks.</w:t>
        </w:r>
      </w:ins>
    </w:p>
    <w:p w14:paraId="1127759C" w14:textId="5B404D9D" w:rsidR="00EA75D0" w:rsidRPr="00EA75D0" w:rsidRDefault="00EA75D0">
      <w:pPr>
        <w:pStyle w:val="p1"/>
        <w:spacing w:line="276" w:lineRule="auto"/>
        <w:jc w:val="both"/>
        <w:rPr>
          <w:ins w:id="3251" w:author="ANANDHAKRISHNAN MADATHIL REMESH" w:date="2025-04-02T14:56:00Z" w16du:dateUtc="2025-04-02T13:56:00Z"/>
          <w:rFonts w:ascii="Trebuchet MS" w:hAnsi="Trebuchet MS"/>
          <w:rPrChange w:id="3252" w:author="ANANDHAKRISHNAN MADATHIL REMESH" w:date="2025-04-02T14:57:00Z" w16du:dateUtc="2025-04-02T13:57:00Z">
            <w:rPr>
              <w:ins w:id="3253" w:author="ANANDHAKRISHNAN MADATHIL REMESH" w:date="2025-04-02T14:56:00Z" w16du:dateUtc="2025-04-02T13:56:00Z"/>
            </w:rPr>
          </w:rPrChange>
        </w:rPr>
        <w:pPrChange w:id="3254" w:author="ANANDHAKRISHNAN MADATHIL REMESH" w:date="2025-04-02T15:00:00Z" w16du:dateUtc="2025-04-02T14:00:00Z">
          <w:pPr>
            <w:pStyle w:val="p2"/>
          </w:pPr>
        </w:pPrChange>
      </w:pPr>
      <w:ins w:id="3255" w:author="ANANDHAKRISHNAN MADATHIL REMESH" w:date="2025-04-02T14:56:00Z" w16du:dateUtc="2025-04-02T13:56:00Z">
        <w:r w:rsidRPr="00EA75D0">
          <w:rPr>
            <w:rFonts w:ascii="Trebuchet MS" w:hAnsi="Trebuchet MS"/>
            <w:rPrChange w:id="3256" w:author="ANANDHAKRISHNAN MADATHIL REMESH" w:date="2025-04-02T14:57:00Z" w16du:dateUtc="2025-04-02T13:57:00Z">
              <w:rPr/>
            </w:rPrChange>
          </w:rPr>
          <w:t xml:space="preserve">To make the system practical and user-friendly, an interactive web app was developed using </w:t>
        </w:r>
        <w:proofErr w:type="spellStart"/>
        <w:r w:rsidRPr="00EA75D0">
          <w:rPr>
            <w:rFonts w:ascii="Trebuchet MS" w:hAnsi="Trebuchet MS"/>
            <w:rPrChange w:id="3257" w:author="ANANDHAKRISHNAN MADATHIL REMESH" w:date="2025-04-02T14:57:00Z" w16du:dateUtc="2025-04-02T13:57:00Z">
              <w:rPr/>
            </w:rPrChange>
          </w:rPr>
          <w:t>Streamlit</w:t>
        </w:r>
        <w:proofErr w:type="spellEnd"/>
        <w:r w:rsidRPr="00EA75D0">
          <w:rPr>
            <w:rFonts w:ascii="Trebuchet MS" w:hAnsi="Trebuchet MS"/>
            <w:rPrChange w:id="3258" w:author="ANANDHAKRISHNAN MADATHIL REMESH" w:date="2025-04-02T14:57:00Z" w16du:dateUtc="2025-04-02T13:57:00Z">
              <w:rPr/>
            </w:rPrChange>
          </w:rPr>
          <w:t>. This tool allows users to enter real-world data</w:t>
        </w:r>
      </w:ins>
      <w:ins w:id="3259" w:author="ANANDHAKRISHNAN MADATHIL REMESH" w:date="2025-04-02T14:59:00Z" w16du:dateUtc="2025-04-02T13:59:00Z">
        <w:r w:rsidR="00C06796">
          <w:rPr>
            <w:rFonts w:ascii="Trebuchet MS" w:hAnsi="Trebuchet MS"/>
          </w:rPr>
          <w:t xml:space="preserve"> </w:t>
        </w:r>
      </w:ins>
      <w:ins w:id="3260" w:author="ANANDHAKRISHNAN MADATHIL REMESH" w:date="2025-04-02T14:56:00Z" w16du:dateUtc="2025-04-02T13:56:00Z">
        <w:r w:rsidRPr="00EA75D0">
          <w:rPr>
            <w:rFonts w:ascii="Trebuchet MS" w:hAnsi="Trebuchet MS"/>
            <w:rPrChange w:id="3261" w:author="ANANDHAKRISHNAN MADATHIL REMESH" w:date="2025-04-02T14:57:00Z" w16du:dateUtc="2025-04-02T13:57:00Z">
              <w:rPr/>
            </w:rPrChange>
          </w:rPr>
          <w:t>such as environmental or infrastructure-related factors</w:t>
        </w:r>
      </w:ins>
      <w:ins w:id="3262" w:author="ANANDHAKRISHNAN MADATHIL REMESH" w:date="2025-04-02T14:59:00Z" w16du:dateUtc="2025-04-02T13:59:00Z">
        <w:r w:rsidR="00C06796">
          <w:rPr>
            <w:rFonts w:ascii="Trebuchet MS" w:hAnsi="Trebuchet MS"/>
          </w:rPr>
          <w:t xml:space="preserve"> </w:t>
        </w:r>
      </w:ins>
      <w:ins w:id="3263" w:author="ANANDHAKRISHNAN MADATHIL REMESH" w:date="2025-04-02T14:56:00Z" w16du:dateUtc="2025-04-02T13:56:00Z">
        <w:r w:rsidRPr="00EA75D0">
          <w:rPr>
            <w:rFonts w:ascii="Trebuchet MS" w:hAnsi="Trebuchet MS"/>
            <w:rPrChange w:id="3264" w:author="ANANDHAKRISHNAN MADATHIL REMESH" w:date="2025-04-02T14:57:00Z" w16du:dateUtc="2025-04-02T13:57:00Z">
              <w:rPr/>
            </w:rPrChange>
          </w:rPr>
          <w:t>and receive instant flood risk predictions. It also includes visual flood maps generated by the U-Net model, making the results easy to understand and apply in real-life decision-making.</w:t>
        </w:r>
      </w:ins>
    </w:p>
    <w:p w14:paraId="31D79393" w14:textId="77777777" w:rsidR="00EA75D0" w:rsidRPr="00EA75D0" w:rsidRDefault="00EA75D0">
      <w:pPr>
        <w:pStyle w:val="p1"/>
        <w:spacing w:line="276" w:lineRule="auto"/>
        <w:jc w:val="both"/>
        <w:rPr>
          <w:ins w:id="3265" w:author="ANANDHAKRISHNAN MADATHIL REMESH" w:date="2025-04-02T14:56:00Z" w16du:dateUtc="2025-04-02T13:56:00Z"/>
          <w:rFonts w:ascii="Trebuchet MS" w:hAnsi="Trebuchet MS"/>
          <w:rPrChange w:id="3266" w:author="ANANDHAKRISHNAN MADATHIL REMESH" w:date="2025-04-02T14:57:00Z" w16du:dateUtc="2025-04-02T13:57:00Z">
            <w:rPr>
              <w:ins w:id="3267" w:author="ANANDHAKRISHNAN MADATHIL REMESH" w:date="2025-04-02T14:56:00Z" w16du:dateUtc="2025-04-02T13:56:00Z"/>
            </w:rPr>
          </w:rPrChange>
        </w:rPr>
        <w:pPrChange w:id="3268" w:author="ANANDHAKRISHNAN MADATHIL REMESH" w:date="2025-04-02T14:57:00Z" w16du:dateUtc="2025-04-02T13:57:00Z">
          <w:pPr>
            <w:pStyle w:val="p1"/>
          </w:pPr>
        </w:pPrChange>
      </w:pPr>
      <w:ins w:id="3269" w:author="ANANDHAKRISHNAN MADATHIL REMESH" w:date="2025-04-02T14:56:00Z" w16du:dateUtc="2025-04-02T13:56:00Z">
        <w:r w:rsidRPr="00EA75D0">
          <w:rPr>
            <w:rFonts w:ascii="Trebuchet MS" w:hAnsi="Trebuchet MS"/>
            <w:rPrChange w:id="3270" w:author="ANANDHAKRISHNAN MADATHIL REMESH" w:date="2025-04-02T14:57:00Z" w16du:dateUtc="2025-04-02T13:57:00Z">
              <w:rPr/>
            </w:rPrChange>
          </w:rPr>
          <w:t>In all, this chapter presents a complete and practical approach to developing an AI-powered flood prediction system. By carefully processing the data, selecting suitable models, and creating an easy-to-use interface, the research sets the stage for the next chapter, where the models will be tested and evaluated based on performance metrics.</w:t>
        </w:r>
      </w:ins>
    </w:p>
    <w:p w14:paraId="4F381ABC" w14:textId="77777777" w:rsidR="009354C8" w:rsidRPr="00272B1A" w:rsidRDefault="009354C8" w:rsidP="009354C8">
      <w:pPr>
        <w:spacing w:line="276" w:lineRule="auto"/>
        <w:rPr>
          <w:ins w:id="3271" w:author="ANANDHAKRISHNAN MADATHIL REMESH" w:date="2025-03-27T00:02:00Z" w16du:dateUtc="2025-03-27T00:02:00Z"/>
          <w:rFonts w:ascii="Trebuchet MS" w:hAnsi="Trebuchet MS"/>
        </w:rPr>
      </w:pPr>
    </w:p>
    <w:p w14:paraId="058226FF" w14:textId="77777777" w:rsidR="009354C8" w:rsidRPr="00272B1A" w:rsidRDefault="009354C8">
      <w:pPr>
        <w:pStyle w:val="Heading1"/>
        <w:spacing w:before="960" w:after="960" w:line="360" w:lineRule="auto"/>
        <w:rPr>
          <w:ins w:id="3272" w:author="ANANDHAKRISHNAN MADATHIL REMESH" w:date="2025-03-27T00:02:00Z" w16du:dateUtc="2025-03-27T00:02:00Z"/>
          <w:rStyle w:val="SubtleReference"/>
          <w:bCs w:val="0"/>
          <w:smallCaps w:val="0"/>
          <w:color w:val="000000" w:themeColor="text1"/>
          <w:u w:val="none"/>
          <w:rPrChange w:id="3273" w:author="ANANDHAKRISHNAN MADATHIL REMESH" w:date="2025-03-27T01:05:00Z" w16du:dateUtc="2025-03-27T01:05:00Z">
            <w:rPr>
              <w:ins w:id="3274" w:author="ANANDHAKRISHNAN MADATHIL REMESH" w:date="2025-03-27T00:02:00Z" w16du:dateUtc="2025-03-27T00:02:00Z"/>
              <w:rStyle w:val="SubtleReference"/>
              <w:rFonts w:ascii="Times New Roman" w:eastAsiaTheme="minorEastAsia" w:hAnsi="Times New Roman" w:cstheme="minorBidi"/>
              <w:bCs w:val="0"/>
              <w:smallCaps w:val="0"/>
              <w:color w:val="000000" w:themeColor="text1"/>
              <w:sz w:val="24"/>
              <w:szCs w:val="22"/>
              <w:u w:val="none"/>
            </w:rPr>
          </w:rPrChange>
        </w:rPr>
        <w:pPrChange w:id="3275" w:author="ANANDHAKRISHNAN MADATHIL REMESH" w:date="2025-03-27T00:25:00Z" w16du:dateUtc="2025-03-27T00:25:00Z">
          <w:pPr>
            <w:pStyle w:val="Heading1"/>
            <w:spacing w:before="960" w:after="960" w:line="276" w:lineRule="auto"/>
            <w:jc w:val="both"/>
          </w:pPr>
        </w:pPrChange>
      </w:pPr>
      <w:bookmarkStart w:id="3276" w:name="_Toc193916155"/>
      <w:bookmarkStart w:id="3277" w:name="_Toc193925033"/>
      <w:bookmarkStart w:id="3278" w:name="_Toc195466540"/>
      <w:ins w:id="3279" w:author="ANANDHAKRISHNAN MADATHIL REMESH" w:date="2025-03-27T00:02:00Z" w16du:dateUtc="2025-03-27T00:02:00Z">
        <w:r w:rsidRPr="00272B1A">
          <w:rPr>
            <w:rStyle w:val="SubtleReference"/>
            <w:bCs w:val="0"/>
            <w:smallCaps w:val="0"/>
            <w:color w:val="000000" w:themeColor="text1"/>
            <w:u w:val="none"/>
          </w:rPr>
          <w:lastRenderedPageBreak/>
          <w:t>Results and Discussion</w:t>
        </w:r>
        <w:bookmarkEnd w:id="3276"/>
        <w:bookmarkEnd w:id="3277"/>
        <w:bookmarkEnd w:id="3278"/>
      </w:ins>
    </w:p>
    <w:p w14:paraId="6D1EA84D" w14:textId="77777777" w:rsidR="009354C8" w:rsidRPr="00272B1A" w:rsidRDefault="009354C8">
      <w:pPr>
        <w:spacing w:before="100" w:beforeAutospacing="1" w:after="100" w:afterAutospacing="1" w:line="276" w:lineRule="auto"/>
        <w:jc w:val="both"/>
        <w:rPr>
          <w:ins w:id="3280" w:author="ANANDHAKRISHNAN MADATHIL REMESH" w:date="2025-03-27T00:02:00Z" w16du:dateUtc="2025-03-27T00:02:00Z"/>
          <w:rFonts w:ascii="Trebuchet MS" w:hAnsi="Trebuchet MS"/>
          <w:color w:val="000000"/>
        </w:rPr>
        <w:pPrChange w:id="3281" w:author="ANANDHAKRISHNAN MADATHIL REMESH" w:date="2025-04-11T20:05:00Z" w16du:dateUtc="2025-04-11T19:05:00Z">
          <w:pPr>
            <w:spacing w:before="100" w:beforeAutospacing="1" w:after="100" w:afterAutospacing="1" w:line="276" w:lineRule="auto"/>
          </w:pPr>
        </w:pPrChange>
      </w:pPr>
      <w:ins w:id="3282" w:author="ANANDHAKRISHNAN MADATHIL REMESH" w:date="2025-03-27T00:02:00Z" w16du:dateUtc="2025-03-27T00:02:00Z">
        <w:r w:rsidRPr="00272B1A">
          <w:rPr>
            <w:rFonts w:ascii="Trebuchet MS" w:hAnsi="Trebuchet MS"/>
            <w:color w:val="000000"/>
          </w:rPr>
          <w:t xml:space="preserve">This chapter presents and discusses the findings of the analyses conducted in this study. It begins by outlining key results from data preprocessing and feature selection, including insights derived from graphical and statistical evaluations. Following this, the chapter details outcomes from machine learning models (Random Forest and </w:t>
        </w:r>
        <w:proofErr w:type="spellStart"/>
        <w:r w:rsidRPr="00272B1A">
          <w:rPr>
            <w:rFonts w:ascii="Trebuchet MS" w:hAnsi="Trebuchet MS"/>
            <w:color w:val="000000"/>
          </w:rPr>
          <w:t>XGBoost</w:t>
        </w:r>
        <w:proofErr w:type="spellEnd"/>
        <w:r w:rsidRPr="00272B1A">
          <w:rPr>
            <w:rFonts w:ascii="Trebuchet MS" w:hAnsi="Trebuchet MS"/>
            <w:color w:val="000000"/>
          </w:rPr>
          <w:t>) and the deep learning approach (U-Net), linking these findings directly to the research objectives outlined in Chapter 1.</w:t>
        </w:r>
      </w:ins>
    </w:p>
    <w:p w14:paraId="4C2B7D7F" w14:textId="77777777" w:rsidR="009354C8" w:rsidRPr="00272B1A" w:rsidRDefault="009354C8">
      <w:pPr>
        <w:spacing w:before="100" w:beforeAutospacing="1" w:after="100" w:afterAutospacing="1" w:line="276" w:lineRule="auto"/>
        <w:jc w:val="both"/>
        <w:rPr>
          <w:ins w:id="3283" w:author="ANANDHAKRISHNAN MADATHIL REMESH" w:date="2025-03-27T00:02:00Z" w16du:dateUtc="2025-03-27T00:02:00Z"/>
          <w:rFonts w:ascii="Trebuchet MS" w:hAnsi="Trebuchet MS"/>
          <w:color w:val="000000"/>
        </w:rPr>
        <w:pPrChange w:id="3284" w:author="ANANDHAKRISHNAN MADATHIL REMESH" w:date="2025-04-11T20:05:00Z" w16du:dateUtc="2025-04-11T19:05:00Z">
          <w:pPr>
            <w:spacing w:before="100" w:beforeAutospacing="1" w:after="100" w:afterAutospacing="1" w:line="276" w:lineRule="auto"/>
          </w:pPr>
        </w:pPrChange>
      </w:pPr>
      <w:ins w:id="3285" w:author="ANANDHAKRISHNAN MADATHIL REMESH" w:date="2025-03-27T00:02:00Z" w16du:dateUtc="2025-03-27T00:02:00Z">
        <w:r w:rsidRPr="00272B1A">
          <w:rPr>
            <w:rFonts w:ascii="Trebuchet MS" w:hAnsi="Trebuchet MS"/>
            <w:color w:val="000000"/>
          </w:rPr>
          <w:t>Results are illustrated using tables, graphs, and charts for clarity. Each section critically evaluates findings in relation to existing literature from Chapter 2, emphasizing practical implications and contributions to artificial intelligence and flood risk management. Finally, the chapter identifies study limitations and proposes directions for future research, presented in clear, accessible language.</w:t>
        </w:r>
      </w:ins>
    </w:p>
    <w:p w14:paraId="3B7A3DCA" w14:textId="77777777" w:rsidR="009354C8" w:rsidRPr="00272B1A" w:rsidRDefault="009354C8" w:rsidP="009354C8">
      <w:pPr>
        <w:spacing w:before="100" w:beforeAutospacing="1" w:after="100" w:afterAutospacing="1" w:line="276" w:lineRule="auto"/>
        <w:rPr>
          <w:ins w:id="3286" w:author="ANANDHAKRISHNAN MADATHIL REMESH" w:date="2025-03-27T00:02:00Z" w16du:dateUtc="2025-03-27T00:02:00Z"/>
          <w:rFonts w:ascii="Trebuchet MS" w:hAnsi="Trebuchet MS"/>
          <w:color w:val="000000"/>
        </w:rPr>
      </w:pPr>
    </w:p>
    <w:p w14:paraId="5BA14141" w14:textId="77777777" w:rsidR="009354C8" w:rsidRPr="00272B1A" w:rsidRDefault="009354C8">
      <w:pPr>
        <w:pStyle w:val="Heading2"/>
        <w:rPr>
          <w:ins w:id="3287" w:author="ANANDHAKRISHNAN MADATHIL REMESH" w:date="2025-03-27T00:02:00Z" w16du:dateUtc="2025-03-27T00:02:00Z"/>
          <w:bCs w:val="0"/>
          <w:sz w:val="27"/>
        </w:rPr>
        <w:pPrChange w:id="3288" w:author="ANANDHAKRISHNAN MADATHIL REMESH" w:date="2025-03-27T00:25:00Z" w16du:dateUtc="2025-03-27T00:25:00Z">
          <w:pPr>
            <w:pStyle w:val="Heading3"/>
            <w:numPr>
              <w:ilvl w:val="0"/>
              <w:numId w:val="0"/>
            </w:numPr>
            <w:spacing w:line="276" w:lineRule="auto"/>
            <w:ind w:left="0" w:firstLine="0"/>
          </w:pPr>
        </w:pPrChange>
      </w:pPr>
      <w:bookmarkStart w:id="3289" w:name="_Toc193916156"/>
      <w:bookmarkStart w:id="3290" w:name="_Toc193925034"/>
      <w:bookmarkStart w:id="3291" w:name="_Toc195466541"/>
      <w:ins w:id="3292" w:author="ANANDHAKRISHNAN MADATHIL REMESH" w:date="2025-03-27T00:02:00Z" w16du:dateUtc="2025-03-27T00:02:00Z">
        <w:r w:rsidRPr="00272B1A">
          <w:rPr>
            <w:bCs w:val="0"/>
          </w:rPr>
          <w:t>Analysis and Interpretation of Data</w:t>
        </w:r>
        <w:bookmarkEnd w:id="3289"/>
        <w:bookmarkEnd w:id="3290"/>
        <w:bookmarkEnd w:id="3291"/>
      </w:ins>
    </w:p>
    <w:p w14:paraId="54513068" w14:textId="77777777" w:rsidR="009354C8" w:rsidRPr="00272B1A" w:rsidRDefault="009354C8">
      <w:pPr>
        <w:spacing w:before="100" w:beforeAutospacing="1" w:after="100" w:afterAutospacing="1" w:line="276" w:lineRule="auto"/>
        <w:jc w:val="both"/>
        <w:rPr>
          <w:ins w:id="3293" w:author="ANANDHAKRISHNAN MADATHIL REMESH" w:date="2025-03-27T00:02:00Z" w16du:dateUtc="2025-03-27T00:02:00Z"/>
          <w:rFonts w:ascii="Trebuchet MS" w:hAnsi="Trebuchet MS"/>
          <w:color w:val="000000"/>
        </w:rPr>
        <w:pPrChange w:id="3294" w:author="ANANDHAKRISHNAN MADATHIL REMESH" w:date="2025-04-11T20:05:00Z" w16du:dateUtc="2025-04-11T19:05:00Z">
          <w:pPr>
            <w:spacing w:before="100" w:beforeAutospacing="1" w:after="100" w:afterAutospacing="1" w:line="276" w:lineRule="auto"/>
          </w:pPr>
        </w:pPrChange>
      </w:pPr>
      <w:ins w:id="3295" w:author="ANANDHAKRISHNAN MADATHIL REMESH" w:date="2025-03-27T00:02:00Z" w16du:dateUtc="2025-03-27T00:02:00Z">
        <w:r w:rsidRPr="00272B1A">
          <w:rPr>
            <w:rFonts w:ascii="Trebuchet MS" w:hAnsi="Trebuchet MS"/>
            <w:color w:val="000000"/>
          </w:rPr>
          <w:t>The initial analysis of the dataset provided significant insights into flood risk prediction factors. The dataset, comprising 50,000 records and 21 numeric features, included critical elements such as Monsoon Intensity, Climate Change, Dams Quality, Urbanization, and Political Factors. A detailed correlation and graphical analysis revealed strong associations between flood probabilities and environmental variables (Monsoon Intensity and Climate Change), infrastructural factors (Deteriorating Infrastructure and Dams Quality), and socio-political conditions (Ineffective Disaster Preparedness and Inadequate Planning).</w:t>
        </w:r>
      </w:ins>
    </w:p>
    <w:p w14:paraId="1E28B091" w14:textId="3542AF27" w:rsidR="00940E9D" w:rsidRDefault="009354C8">
      <w:pPr>
        <w:spacing w:before="100" w:beforeAutospacing="1" w:after="100" w:afterAutospacing="1" w:line="276" w:lineRule="auto"/>
        <w:jc w:val="both"/>
        <w:rPr>
          <w:ins w:id="3296" w:author="ANANDHAKRISHNAN MADATHIL REMESH" w:date="2025-04-02T16:28:00Z" w16du:dateUtc="2025-04-02T15:28:00Z"/>
          <w:rFonts w:ascii="Trebuchet MS" w:hAnsi="Trebuchet MS"/>
          <w:color w:val="000000"/>
        </w:rPr>
        <w:pPrChange w:id="3297" w:author="ANANDHAKRISHNAN MADATHIL REMESH" w:date="2025-04-11T20:05:00Z" w16du:dateUtc="2025-04-11T19:05:00Z">
          <w:pPr>
            <w:spacing w:before="100" w:beforeAutospacing="1" w:after="100" w:afterAutospacing="1" w:line="276" w:lineRule="auto"/>
          </w:pPr>
        </w:pPrChange>
      </w:pPr>
      <w:ins w:id="3298" w:author="ANANDHAKRISHNAN MADATHIL REMESH" w:date="2025-03-27T00:02:00Z" w16du:dateUtc="2025-03-27T00:02:00Z">
        <w:r w:rsidRPr="00272B1A">
          <w:rPr>
            <w:rFonts w:ascii="Trebuchet MS" w:hAnsi="Trebuchet MS"/>
            <w:color w:val="000000"/>
          </w:rPr>
          <w:t xml:space="preserve">Further exploratory data analysis highlighted moderate imbalances, particularly in extreme flood risk scenarios. The histogram illustrating Flood Probability Distribution (Fig. </w:t>
        </w:r>
      </w:ins>
      <w:ins w:id="3299" w:author="ANANDHAKRISHNAN MADATHIL REMESH" w:date="2025-04-02T18:59:00Z" w16du:dateUtc="2025-04-02T17:59:00Z">
        <w:r w:rsidR="00162040">
          <w:rPr>
            <w:rFonts w:ascii="Trebuchet MS" w:hAnsi="Trebuchet MS"/>
            <w:color w:val="000000"/>
          </w:rPr>
          <w:t>26</w:t>
        </w:r>
      </w:ins>
      <w:ins w:id="3300" w:author="ANANDHAKRISHNAN MADATHIL REMESH" w:date="2025-03-27T00:02:00Z" w16du:dateUtc="2025-03-27T00:02:00Z">
        <w:r w:rsidRPr="00272B1A">
          <w:rPr>
            <w:rFonts w:ascii="Trebuchet MS" w:hAnsi="Trebuchet MS"/>
            <w:color w:val="000000"/>
          </w:rPr>
          <w:t>) revealed a nearly normal distribution with most records concentrated around moderate flood risk (approximately 0.5 probability). More specifically, a significant number of cases (over 80%) fell within the mid-range of 0.3 to 0.6 flood probability. In contrast, fewer cases were observed at the extremes: only 864 records were below 0.3 and 1,133 records exceeded 0.6. This imbalance presented a challenge for modeling as the AI systems may become biased toward predicting moderate-risk outcomes.</w:t>
        </w:r>
      </w:ins>
    </w:p>
    <w:p w14:paraId="65B3D67F" w14:textId="77777777" w:rsidR="00940E9D" w:rsidRDefault="00940E9D">
      <w:pPr>
        <w:keepNext/>
        <w:spacing w:before="100" w:beforeAutospacing="1" w:after="100" w:afterAutospacing="1" w:line="276" w:lineRule="auto"/>
        <w:rPr>
          <w:ins w:id="3301" w:author="ANANDHAKRISHNAN MADATHIL REMESH" w:date="2025-04-02T16:29:00Z" w16du:dateUtc="2025-04-02T15:29:00Z"/>
        </w:rPr>
        <w:pPrChange w:id="3302" w:author="ANANDHAKRISHNAN MADATHIL REMESH" w:date="2025-04-02T16:29:00Z" w16du:dateUtc="2025-04-02T15:29:00Z">
          <w:pPr>
            <w:spacing w:before="100" w:beforeAutospacing="1" w:after="100" w:afterAutospacing="1" w:line="276" w:lineRule="auto"/>
          </w:pPr>
        </w:pPrChange>
      </w:pPr>
      <w:ins w:id="3303" w:author="ANANDHAKRISHNAN MADATHIL REMESH" w:date="2025-04-02T16:28:00Z" w16du:dateUtc="2025-04-02T15:28:00Z">
        <w:r>
          <w:rPr>
            <w:rFonts w:ascii="Trebuchet MS" w:hAnsi="Trebuchet MS"/>
            <w:noProof/>
            <w:color w:val="000000"/>
          </w:rPr>
          <w:lastRenderedPageBreak/>
          <w:drawing>
            <wp:inline distT="0" distB="0" distL="0" distR="0" wp14:anchorId="27A7910D" wp14:editId="73379EA8">
              <wp:extent cx="5760085" cy="3559810"/>
              <wp:effectExtent l="0" t="0" r="5715" b="0"/>
              <wp:docPr id="1727152568" name="Picture 5" descr="A diagram of a distribution of flood probabi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2568" name="Picture 5" descr="A diagram of a distribution of flood probability&#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60085" cy="3559810"/>
                      </a:xfrm>
                      <a:prstGeom prst="rect">
                        <a:avLst/>
                      </a:prstGeom>
                    </pic:spPr>
                  </pic:pic>
                </a:graphicData>
              </a:graphic>
            </wp:inline>
          </w:drawing>
        </w:r>
      </w:ins>
    </w:p>
    <w:p w14:paraId="49BADECC" w14:textId="56599077" w:rsidR="009354C8" w:rsidRPr="00940E9D" w:rsidRDefault="00940E9D">
      <w:pPr>
        <w:pStyle w:val="Caption"/>
        <w:rPr>
          <w:ins w:id="3304" w:author="ANANDHAKRISHNAN MADATHIL REMESH" w:date="2025-03-27T00:02:00Z" w16du:dateUtc="2025-03-27T00:02:00Z"/>
          <w:rFonts w:ascii="Trebuchet MS" w:hAnsi="Trebuchet MS"/>
          <w:color w:val="000000"/>
        </w:rPr>
        <w:pPrChange w:id="3305" w:author="ANANDHAKRISHNAN MADATHIL REMESH" w:date="2025-04-02T16:29:00Z" w16du:dateUtc="2025-04-02T15:29:00Z">
          <w:pPr>
            <w:spacing w:before="100" w:beforeAutospacing="1" w:after="100" w:afterAutospacing="1" w:line="276" w:lineRule="auto"/>
          </w:pPr>
        </w:pPrChange>
      </w:pPr>
      <w:bookmarkStart w:id="3306" w:name="_Toc195466842"/>
      <w:ins w:id="3307" w:author="ANANDHAKRISHNAN MADATHIL REMESH" w:date="2025-04-02T16:29:00Z" w16du:dateUtc="2025-04-02T15:29:00Z">
        <w:r w:rsidRPr="00940E9D">
          <w:rPr>
            <w:rFonts w:ascii="Trebuchet MS" w:hAnsi="Trebuchet MS"/>
            <w:rPrChange w:id="3308" w:author="ANANDHAKRISHNAN MADATHIL REMESH" w:date="2025-04-02T16:29:00Z" w16du:dateUtc="2025-04-02T15:29:00Z">
              <w:rPr>
                <w:bCs/>
                <w:szCs w:val="22"/>
              </w:rPr>
            </w:rPrChange>
          </w:rPr>
          <w:t xml:space="preserve">Figure </w:t>
        </w:r>
        <w:r w:rsidRPr="00940E9D">
          <w:rPr>
            <w:rFonts w:ascii="Trebuchet MS" w:hAnsi="Trebuchet MS"/>
            <w:rPrChange w:id="3309" w:author="ANANDHAKRISHNAN MADATHIL REMESH" w:date="2025-04-02T16:29:00Z" w16du:dateUtc="2025-04-02T15:29:00Z">
              <w:rPr>
                <w:bCs/>
                <w:szCs w:val="22"/>
              </w:rPr>
            </w:rPrChange>
          </w:rPr>
          <w:fldChar w:fldCharType="begin"/>
        </w:r>
        <w:r w:rsidRPr="00940E9D">
          <w:rPr>
            <w:rFonts w:ascii="Trebuchet MS" w:hAnsi="Trebuchet MS"/>
            <w:rPrChange w:id="3310" w:author="ANANDHAKRISHNAN MADATHIL REMESH" w:date="2025-04-02T16:29:00Z" w16du:dateUtc="2025-04-02T15:29:00Z">
              <w:rPr>
                <w:bCs/>
                <w:szCs w:val="22"/>
              </w:rPr>
            </w:rPrChange>
          </w:rPr>
          <w:instrText xml:space="preserve"> SEQ Figure \* ARABIC </w:instrText>
        </w:r>
      </w:ins>
      <w:r w:rsidRPr="00940E9D">
        <w:rPr>
          <w:rFonts w:ascii="Trebuchet MS" w:hAnsi="Trebuchet MS"/>
          <w:rPrChange w:id="3311" w:author="ANANDHAKRISHNAN MADATHIL REMESH" w:date="2025-04-02T16:29:00Z" w16du:dateUtc="2025-04-02T15:29:00Z">
            <w:rPr>
              <w:bCs/>
              <w:szCs w:val="22"/>
            </w:rPr>
          </w:rPrChange>
        </w:rPr>
        <w:fldChar w:fldCharType="separate"/>
      </w:r>
      <w:ins w:id="3312" w:author="ANANDHAKRISHNAN MADATHIL REMESH" w:date="2025-04-13T20:05:00Z" w16du:dateUtc="2025-04-13T19:05:00Z">
        <w:r w:rsidR="009B2C7D">
          <w:rPr>
            <w:rFonts w:ascii="Trebuchet MS" w:hAnsi="Trebuchet MS"/>
            <w:noProof/>
          </w:rPr>
          <w:t>30</w:t>
        </w:r>
      </w:ins>
      <w:ins w:id="3313" w:author="ANANDHAKRISHNAN MADATHIL REMESH" w:date="2025-04-02T16:29:00Z" w16du:dateUtc="2025-04-02T15:29:00Z">
        <w:r w:rsidRPr="00940E9D">
          <w:rPr>
            <w:rFonts w:ascii="Trebuchet MS" w:hAnsi="Trebuchet MS"/>
            <w:rPrChange w:id="3314" w:author="ANANDHAKRISHNAN MADATHIL REMESH" w:date="2025-04-02T16:29:00Z" w16du:dateUtc="2025-04-02T15:29:00Z">
              <w:rPr>
                <w:bCs/>
                <w:szCs w:val="22"/>
              </w:rPr>
            </w:rPrChange>
          </w:rPr>
          <w:fldChar w:fldCharType="end"/>
        </w:r>
        <w:r w:rsidRPr="00940E9D">
          <w:rPr>
            <w:rFonts w:ascii="Trebuchet MS" w:hAnsi="Trebuchet MS"/>
            <w:rPrChange w:id="3315" w:author="ANANDHAKRISHNAN MADATHIL REMESH" w:date="2025-04-02T16:29:00Z" w16du:dateUtc="2025-04-02T15:29:00Z">
              <w:rPr>
                <w:bCs/>
                <w:szCs w:val="22"/>
              </w:rPr>
            </w:rPrChange>
          </w:rPr>
          <w:t xml:space="preserve"> Flood Probability Distribution</w:t>
        </w:r>
        <w:bookmarkEnd w:id="3306"/>
        <w:r w:rsidRPr="00940E9D">
          <w:rPr>
            <w:rFonts w:ascii="Trebuchet MS" w:hAnsi="Trebuchet MS"/>
            <w:rPrChange w:id="3316" w:author="ANANDHAKRISHNAN MADATHIL REMESH" w:date="2025-04-02T16:29:00Z" w16du:dateUtc="2025-04-02T15:29:00Z">
              <w:rPr>
                <w:bCs/>
                <w:szCs w:val="22"/>
              </w:rPr>
            </w:rPrChange>
          </w:rPr>
          <w:t xml:space="preserve"> </w:t>
        </w:r>
      </w:ins>
    </w:p>
    <w:p w14:paraId="210209DC" w14:textId="77777777" w:rsidR="009354C8" w:rsidRPr="00272B1A" w:rsidRDefault="009354C8">
      <w:pPr>
        <w:spacing w:before="100" w:beforeAutospacing="1" w:after="100" w:afterAutospacing="1" w:line="276" w:lineRule="auto"/>
        <w:jc w:val="both"/>
        <w:rPr>
          <w:ins w:id="3317" w:author="ANANDHAKRISHNAN MADATHIL REMESH" w:date="2025-03-27T00:02:00Z" w16du:dateUtc="2025-03-27T00:02:00Z"/>
          <w:rFonts w:ascii="Trebuchet MS" w:hAnsi="Trebuchet MS"/>
          <w:color w:val="000000"/>
        </w:rPr>
        <w:pPrChange w:id="3318" w:author="ANANDHAKRISHNAN MADATHIL REMESH" w:date="2025-04-11T20:06:00Z" w16du:dateUtc="2025-04-11T19:06:00Z">
          <w:pPr>
            <w:spacing w:before="100" w:beforeAutospacing="1" w:after="100" w:afterAutospacing="1" w:line="276" w:lineRule="auto"/>
          </w:pPr>
        </w:pPrChange>
      </w:pPr>
      <w:ins w:id="3319" w:author="ANANDHAKRISHNAN MADATHIL REMESH" w:date="2025-03-27T00:02:00Z" w16du:dateUtc="2025-03-27T00:02:00Z">
        <w:r w:rsidRPr="00272B1A">
          <w:rPr>
            <w:rFonts w:ascii="Trebuchet MS" w:hAnsi="Trebuchet MS"/>
            <w:color w:val="000000"/>
          </w:rPr>
          <w:t>To address this issue, synthetic data generation and oversampling techniques were employed, effectively increasing the representation of both high-risk and low-risk scenarios. These enhancements not only improved class balance but also allowed the AI models to learn from a more comprehensive dataset that accurately reflects real-world conditions. This step proved critical for achieving better generalization and ensuring that the predictive models did not underperform in less frequent yet critical scenarios.</w:t>
        </w:r>
      </w:ins>
    </w:p>
    <w:p w14:paraId="422D4E52" w14:textId="22BE1978" w:rsidR="00940E9D" w:rsidRDefault="009354C8">
      <w:pPr>
        <w:spacing w:before="100" w:beforeAutospacing="1" w:after="100" w:afterAutospacing="1" w:line="276" w:lineRule="auto"/>
        <w:jc w:val="both"/>
        <w:rPr>
          <w:ins w:id="3320" w:author="ANANDHAKRISHNAN MADATHIL REMESH" w:date="2025-04-02T16:31:00Z" w16du:dateUtc="2025-04-02T15:31:00Z"/>
          <w:rFonts w:ascii="Trebuchet MS" w:hAnsi="Trebuchet MS"/>
          <w:color w:val="000000"/>
        </w:rPr>
        <w:pPrChange w:id="3321" w:author="ANANDHAKRISHNAN MADATHIL REMESH" w:date="2025-04-11T20:06:00Z" w16du:dateUtc="2025-04-11T19:06:00Z">
          <w:pPr>
            <w:spacing w:before="100" w:beforeAutospacing="1" w:after="100" w:afterAutospacing="1" w:line="276" w:lineRule="auto"/>
          </w:pPr>
        </w:pPrChange>
      </w:pPr>
      <w:ins w:id="3322" w:author="ANANDHAKRISHNAN MADATHIL REMESH" w:date="2025-03-27T00:02:00Z" w16du:dateUtc="2025-03-27T00:02:00Z">
        <w:r w:rsidRPr="00272B1A">
          <w:rPr>
            <w:rFonts w:ascii="Trebuchet MS" w:hAnsi="Trebuchet MS"/>
            <w:color w:val="000000"/>
          </w:rPr>
          <w:t>Boxplots (Fig. 2</w:t>
        </w:r>
      </w:ins>
      <w:ins w:id="3323" w:author="ANANDHAKRISHNAN MADATHIL REMESH" w:date="2025-04-02T18:57:00Z" w16du:dateUtc="2025-04-02T17:57:00Z">
        <w:r w:rsidR="00162040">
          <w:rPr>
            <w:rFonts w:ascii="Trebuchet MS" w:hAnsi="Trebuchet MS"/>
            <w:color w:val="000000"/>
          </w:rPr>
          <w:t>7</w:t>
        </w:r>
      </w:ins>
      <w:ins w:id="3324" w:author="ANANDHAKRISHNAN MADATHIL REMESH" w:date="2025-03-27T00:02:00Z" w16du:dateUtc="2025-03-27T00:02:00Z">
        <w:r w:rsidRPr="00272B1A">
          <w:rPr>
            <w:rFonts w:ascii="Trebuchet MS" w:hAnsi="Trebuchet MS"/>
            <w:color w:val="000000"/>
          </w:rPr>
          <w:t xml:space="preserve"> and Fig. </w:t>
        </w:r>
      </w:ins>
      <w:ins w:id="3325" w:author="ANANDHAKRISHNAN MADATHIL REMESH" w:date="2025-04-02T18:57:00Z" w16du:dateUtc="2025-04-02T17:57:00Z">
        <w:r w:rsidR="00162040">
          <w:rPr>
            <w:rFonts w:ascii="Trebuchet MS" w:hAnsi="Trebuchet MS"/>
            <w:color w:val="000000"/>
          </w:rPr>
          <w:t>28</w:t>
        </w:r>
      </w:ins>
      <w:ins w:id="3326" w:author="ANANDHAKRISHNAN MADATHIL REMESH" w:date="2025-03-27T00:02:00Z" w16du:dateUtc="2025-03-27T00:02:00Z">
        <w:r w:rsidRPr="00272B1A">
          <w:rPr>
            <w:rFonts w:ascii="Trebuchet MS" w:hAnsi="Trebuchet MS"/>
            <w:color w:val="000000"/>
          </w:rPr>
          <w:t>) provided additional insights by revealing substantial variability and the presence of outliers within critical flood-related features, such as Monsoon Intensity, Climate Change, Dams Quality, and Urbanization. Outliers in these features likely represent significant deviations in environmental and infrastructural conditions associated with extreme flood risk.</w:t>
        </w:r>
      </w:ins>
    </w:p>
    <w:p w14:paraId="327571B9" w14:textId="77777777" w:rsidR="00940E9D" w:rsidRDefault="00940E9D">
      <w:pPr>
        <w:keepNext/>
        <w:spacing w:before="100" w:beforeAutospacing="1" w:after="100" w:afterAutospacing="1" w:line="276" w:lineRule="auto"/>
        <w:rPr>
          <w:ins w:id="3327" w:author="ANANDHAKRISHNAN MADATHIL REMESH" w:date="2025-04-02T16:33:00Z" w16du:dateUtc="2025-04-02T15:33:00Z"/>
        </w:rPr>
        <w:pPrChange w:id="3328" w:author="ANANDHAKRISHNAN MADATHIL REMESH" w:date="2025-04-02T16:33:00Z" w16du:dateUtc="2025-04-02T15:33:00Z">
          <w:pPr>
            <w:spacing w:before="100" w:beforeAutospacing="1" w:after="100" w:afterAutospacing="1" w:line="276" w:lineRule="auto"/>
          </w:pPr>
        </w:pPrChange>
      </w:pPr>
      <w:ins w:id="3329" w:author="ANANDHAKRISHNAN MADATHIL REMESH" w:date="2025-04-02T16:31:00Z" w16du:dateUtc="2025-04-02T15:31:00Z">
        <w:r>
          <w:rPr>
            <w:rFonts w:ascii="Trebuchet MS" w:hAnsi="Trebuchet MS"/>
            <w:noProof/>
            <w:color w:val="000000"/>
          </w:rPr>
          <w:lastRenderedPageBreak/>
          <w:drawing>
            <wp:inline distT="0" distB="0" distL="0" distR="0" wp14:anchorId="1E5067E7" wp14:editId="49AB3681">
              <wp:extent cx="3351807" cy="2091415"/>
              <wp:effectExtent l="0" t="0" r="1270" b="4445"/>
              <wp:docPr id="335446837" name="Picture 6" descr="A diagram of a box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6837" name="Picture 6" descr="A diagram of a box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985" cy="2132708"/>
                      </a:xfrm>
                      <a:prstGeom prst="rect">
                        <a:avLst/>
                      </a:prstGeom>
                    </pic:spPr>
                  </pic:pic>
                </a:graphicData>
              </a:graphic>
            </wp:inline>
          </w:drawing>
        </w:r>
      </w:ins>
    </w:p>
    <w:p w14:paraId="54D2A4BC" w14:textId="017A9DB9" w:rsidR="00940E9D" w:rsidRPr="00940E9D" w:rsidRDefault="00940E9D">
      <w:pPr>
        <w:pStyle w:val="Caption"/>
        <w:rPr>
          <w:ins w:id="3330" w:author="ANANDHAKRISHNAN MADATHIL REMESH" w:date="2025-04-02T16:32:00Z" w16du:dateUtc="2025-04-02T15:32:00Z"/>
          <w:rFonts w:ascii="Trebuchet MS" w:hAnsi="Trebuchet MS"/>
          <w:color w:val="000000"/>
        </w:rPr>
        <w:pPrChange w:id="3331" w:author="ANANDHAKRISHNAN MADATHIL REMESH" w:date="2025-04-02T16:33:00Z" w16du:dateUtc="2025-04-02T15:33:00Z">
          <w:pPr>
            <w:spacing w:before="100" w:beforeAutospacing="1" w:after="100" w:afterAutospacing="1" w:line="276" w:lineRule="auto"/>
          </w:pPr>
        </w:pPrChange>
      </w:pPr>
      <w:bookmarkStart w:id="3332" w:name="_Toc195466843"/>
      <w:ins w:id="3333" w:author="ANANDHAKRISHNAN MADATHIL REMESH" w:date="2025-04-02T16:33:00Z" w16du:dateUtc="2025-04-02T15:33:00Z">
        <w:r w:rsidRPr="00940E9D">
          <w:rPr>
            <w:rFonts w:ascii="Trebuchet MS" w:hAnsi="Trebuchet MS"/>
            <w:rPrChange w:id="3334" w:author="ANANDHAKRISHNAN MADATHIL REMESH" w:date="2025-04-02T16:33:00Z" w16du:dateUtc="2025-04-02T15:33:00Z">
              <w:rPr>
                <w:bCs/>
                <w:szCs w:val="22"/>
              </w:rPr>
            </w:rPrChange>
          </w:rPr>
          <w:t xml:space="preserve">Figure </w:t>
        </w:r>
        <w:r w:rsidRPr="00940E9D">
          <w:rPr>
            <w:rFonts w:ascii="Trebuchet MS" w:hAnsi="Trebuchet MS"/>
            <w:rPrChange w:id="3335" w:author="ANANDHAKRISHNAN MADATHIL REMESH" w:date="2025-04-02T16:33:00Z" w16du:dateUtc="2025-04-02T15:33:00Z">
              <w:rPr>
                <w:bCs/>
                <w:szCs w:val="22"/>
              </w:rPr>
            </w:rPrChange>
          </w:rPr>
          <w:fldChar w:fldCharType="begin"/>
        </w:r>
        <w:r w:rsidRPr="00940E9D">
          <w:rPr>
            <w:rFonts w:ascii="Trebuchet MS" w:hAnsi="Trebuchet MS"/>
            <w:rPrChange w:id="3336" w:author="ANANDHAKRISHNAN MADATHIL REMESH" w:date="2025-04-02T16:33:00Z" w16du:dateUtc="2025-04-02T15:33:00Z">
              <w:rPr>
                <w:bCs/>
                <w:szCs w:val="22"/>
              </w:rPr>
            </w:rPrChange>
          </w:rPr>
          <w:instrText xml:space="preserve"> SEQ Figure \* ARABIC </w:instrText>
        </w:r>
      </w:ins>
      <w:r w:rsidRPr="00940E9D">
        <w:rPr>
          <w:rFonts w:ascii="Trebuchet MS" w:hAnsi="Trebuchet MS"/>
          <w:rPrChange w:id="3337" w:author="ANANDHAKRISHNAN MADATHIL REMESH" w:date="2025-04-02T16:33:00Z" w16du:dateUtc="2025-04-02T15:33:00Z">
            <w:rPr>
              <w:bCs/>
              <w:szCs w:val="22"/>
            </w:rPr>
          </w:rPrChange>
        </w:rPr>
        <w:fldChar w:fldCharType="separate"/>
      </w:r>
      <w:ins w:id="3338" w:author="ANANDHAKRISHNAN MADATHIL REMESH" w:date="2025-04-13T20:05:00Z" w16du:dateUtc="2025-04-13T19:05:00Z">
        <w:r w:rsidR="009B2C7D">
          <w:rPr>
            <w:rFonts w:ascii="Trebuchet MS" w:hAnsi="Trebuchet MS"/>
            <w:noProof/>
          </w:rPr>
          <w:t>31</w:t>
        </w:r>
      </w:ins>
      <w:ins w:id="3339" w:author="ANANDHAKRISHNAN MADATHIL REMESH" w:date="2025-04-02T16:33:00Z" w16du:dateUtc="2025-04-02T15:33:00Z">
        <w:r w:rsidRPr="00940E9D">
          <w:rPr>
            <w:rFonts w:ascii="Trebuchet MS" w:hAnsi="Trebuchet MS"/>
            <w:rPrChange w:id="3340" w:author="ANANDHAKRISHNAN MADATHIL REMESH" w:date="2025-04-02T16:33:00Z" w16du:dateUtc="2025-04-02T15:33:00Z">
              <w:rPr>
                <w:bCs/>
                <w:szCs w:val="22"/>
              </w:rPr>
            </w:rPrChange>
          </w:rPr>
          <w:fldChar w:fldCharType="end"/>
        </w:r>
        <w:r w:rsidRPr="00940E9D">
          <w:rPr>
            <w:rFonts w:ascii="Trebuchet MS" w:hAnsi="Trebuchet MS"/>
            <w:rPrChange w:id="3341" w:author="ANANDHAKRISHNAN MADATHIL REMESH" w:date="2025-04-02T16:33:00Z" w16du:dateUtc="2025-04-02T15:33:00Z">
              <w:rPr>
                <w:bCs/>
                <w:szCs w:val="22"/>
              </w:rPr>
            </w:rPrChange>
          </w:rPr>
          <w:t xml:space="preserve"> Box plot Flood related Features</w:t>
        </w:r>
        <w:bookmarkEnd w:id="3332"/>
        <w:r w:rsidRPr="00940E9D">
          <w:rPr>
            <w:rFonts w:ascii="Trebuchet MS" w:hAnsi="Trebuchet MS"/>
            <w:rPrChange w:id="3342" w:author="ANANDHAKRISHNAN MADATHIL REMESH" w:date="2025-04-02T16:33:00Z" w16du:dateUtc="2025-04-02T15:33:00Z">
              <w:rPr>
                <w:bCs/>
                <w:szCs w:val="22"/>
              </w:rPr>
            </w:rPrChange>
          </w:rPr>
          <w:t xml:space="preserve"> </w:t>
        </w:r>
      </w:ins>
    </w:p>
    <w:p w14:paraId="29362322" w14:textId="77777777" w:rsidR="00940E9D" w:rsidRDefault="00940E9D" w:rsidP="009354C8">
      <w:pPr>
        <w:spacing w:before="100" w:beforeAutospacing="1" w:after="100" w:afterAutospacing="1" w:line="276" w:lineRule="auto"/>
        <w:rPr>
          <w:ins w:id="3343" w:author="ANANDHAKRISHNAN MADATHIL REMESH" w:date="2025-04-02T16:32:00Z" w16du:dateUtc="2025-04-02T15:32:00Z"/>
          <w:rFonts w:ascii="Trebuchet MS" w:hAnsi="Trebuchet MS"/>
          <w:color w:val="000000"/>
        </w:rPr>
      </w:pPr>
    </w:p>
    <w:p w14:paraId="7838B04F" w14:textId="77777777" w:rsidR="00940E9D" w:rsidRDefault="00940E9D">
      <w:pPr>
        <w:keepNext/>
        <w:spacing w:before="100" w:beforeAutospacing="1" w:after="100" w:afterAutospacing="1" w:line="276" w:lineRule="auto"/>
        <w:rPr>
          <w:ins w:id="3344" w:author="ANANDHAKRISHNAN MADATHIL REMESH" w:date="2025-04-02T16:33:00Z" w16du:dateUtc="2025-04-02T15:33:00Z"/>
        </w:rPr>
        <w:pPrChange w:id="3345" w:author="ANANDHAKRISHNAN MADATHIL REMESH" w:date="2025-04-02T16:33:00Z" w16du:dateUtc="2025-04-02T15:33:00Z">
          <w:pPr>
            <w:spacing w:before="100" w:beforeAutospacing="1" w:after="100" w:afterAutospacing="1" w:line="276" w:lineRule="auto"/>
          </w:pPr>
        </w:pPrChange>
      </w:pPr>
      <w:ins w:id="3346" w:author="ANANDHAKRISHNAN MADATHIL REMESH" w:date="2025-04-02T16:32:00Z" w16du:dateUtc="2025-04-02T15:32:00Z">
        <w:r>
          <w:rPr>
            <w:rFonts w:ascii="Trebuchet MS" w:hAnsi="Trebuchet MS"/>
            <w:noProof/>
            <w:color w:val="000000"/>
          </w:rPr>
          <w:drawing>
            <wp:inline distT="0" distB="0" distL="0" distR="0" wp14:anchorId="7C363D4D" wp14:editId="376570F5">
              <wp:extent cx="4159710" cy="2127776"/>
              <wp:effectExtent l="0" t="0" r="0" b="6350"/>
              <wp:docPr id="409294850" name="Picture 7"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4850" name="Picture 7" descr="A graph of a number of different colored bar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1746" cy="2220891"/>
                      </a:xfrm>
                      <a:prstGeom prst="rect">
                        <a:avLst/>
                      </a:prstGeom>
                    </pic:spPr>
                  </pic:pic>
                </a:graphicData>
              </a:graphic>
            </wp:inline>
          </w:drawing>
        </w:r>
      </w:ins>
    </w:p>
    <w:p w14:paraId="6640F6EA" w14:textId="3FB18276" w:rsidR="009354C8" w:rsidRPr="00162040" w:rsidRDefault="00940E9D" w:rsidP="00940E9D">
      <w:pPr>
        <w:pStyle w:val="Caption"/>
        <w:rPr>
          <w:ins w:id="3347" w:author="ANANDHAKRISHNAN MADATHIL REMESH" w:date="2025-04-02T16:34:00Z" w16du:dateUtc="2025-04-02T15:34:00Z"/>
          <w:rFonts w:ascii="Trebuchet MS" w:hAnsi="Trebuchet MS"/>
          <w:rPrChange w:id="3348" w:author="ANANDHAKRISHNAN MADATHIL REMESH" w:date="2025-04-02T18:59:00Z" w16du:dateUtc="2025-04-02T17:59:00Z">
            <w:rPr>
              <w:ins w:id="3349" w:author="ANANDHAKRISHNAN MADATHIL REMESH" w:date="2025-04-02T16:34:00Z" w16du:dateUtc="2025-04-02T15:34:00Z"/>
            </w:rPr>
          </w:rPrChange>
        </w:rPr>
      </w:pPr>
      <w:bookmarkStart w:id="3350" w:name="_Toc195466844"/>
      <w:ins w:id="3351" w:author="ANANDHAKRISHNAN MADATHIL REMESH" w:date="2025-04-02T16:33:00Z" w16du:dateUtc="2025-04-02T15:33:00Z">
        <w:r w:rsidRPr="00162040">
          <w:rPr>
            <w:rFonts w:ascii="Trebuchet MS" w:hAnsi="Trebuchet MS"/>
            <w:rPrChange w:id="3352" w:author="ANANDHAKRISHNAN MADATHIL REMESH" w:date="2025-04-02T18:59:00Z" w16du:dateUtc="2025-04-02T17:59:00Z">
              <w:rPr/>
            </w:rPrChange>
          </w:rPr>
          <w:t xml:space="preserve">Figure </w:t>
        </w:r>
        <w:r w:rsidRPr="00162040">
          <w:rPr>
            <w:rFonts w:ascii="Trebuchet MS" w:hAnsi="Trebuchet MS"/>
            <w:rPrChange w:id="3353" w:author="ANANDHAKRISHNAN MADATHIL REMESH" w:date="2025-04-02T18:59:00Z" w16du:dateUtc="2025-04-02T17:59:00Z">
              <w:rPr/>
            </w:rPrChange>
          </w:rPr>
          <w:fldChar w:fldCharType="begin"/>
        </w:r>
        <w:r w:rsidRPr="00162040">
          <w:rPr>
            <w:rFonts w:ascii="Trebuchet MS" w:hAnsi="Trebuchet MS"/>
            <w:rPrChange w:id="3354" w:author="ANANDHAKRISHNAN MADATHIL REMESH" w:date="2025-04-02T18:59:00Z" w16du:dateUtc="2025-04-02T17:59:00Z">
              <w:rPr/>
            </w:rPrChange>
          </w:rPr>
          <w:instrText xml:space="preserve"> SEQ Figure \* ARABIC </w:instrText>
        </w:r>
      </w:ins>
      <w:r w:rsidRPr="00162040">
        <w:rPr>
          <w:rFonts w:ascii="Trebuchet MS" w:hAnsi="Trebuchet MS"/>
          <w:rPrChange w:id="3355" w:author="ANANDHAKRISHNAN MADATHIL REMESH" w:date="2025-04-02T18:59:00Z" w16du:dateUtc="2025-04-02T17:59:00Z">
            <w:rPr/>
          </w:rPrChange>
        </w:rPr>
        <w:fldChar w:fldCharType="separate"/>
      </w:r>
      <w:ins w:id="3356" w:author="ANANDHAKRISHNAN MADATHIL REMESH" w:date="2025-04-13T20:05:00Z" w16du:dateUtc="2025-04-13T19:05:00Z">
        <w:r w:rsidR="009B2C7D">
          <w:rPr>
            <w:rFonts w:ascii="Trebuchet MS" w:hAnsi="Trebuchet MS"/>
            <w:noProof/>
          </w:rPr>
          <w:t>32</w:t>
        </w:r>
      </w:ins>
      <w:ins w:id="3357" w:author="ANANDHAKRISHNAN MADATHIL REMESH" w:date="2025-04-02T16:33:00Z" w16du:dateUtc="2025-04-02T15:33:00Z">
        <w:r w:rsidRPr="00162040">
          <w:rPr>
            <w:rFonts w:ascii="Trebuchet MS" w:hAnsi="Trebuchet MS"/>
            <w:rPrChange w:id="3358" w:author="ANANDHAKRISHNAN MADATHIL REMESH" w:date="2025-04-02T18:59:00Z" w16du:dateUtc="2025-04-02T17:59:00Z">
              <w:rPr/>
            </w:rPrChange>
          </w:rPr>
          <w:fldChar w:fldCharType="end"/>
        </w:r>
        <w:r w:rsidRPr="00162040">
          <w:rPr>
            <w:rFonts w:ascii="Trebuchet MS" w:hAnsi="Trebuchet MS"/>
            <w:rPrChange w:id="3359" w:author="ANANDHAKRISHNAN MADATHIL REMESH" w:date="2025-04-02T18:59:00Z" w16du:dateUtc="2025-04-02T17:59:00Z">
              <w:rPr/>
            </w:rPrChange>
          </w:rPr>
          <w:t xml:space="preserve"> Box plot Flood related Features</w:t>
        </w:r>
        <w:bookmarkEnd w:id="3350"/>
        <w:r w:rsidRPr="00162040">
          <w:rPr>
            <w:rFonts w:ascii="Trebuchet MS" w:hAnsi="Trebuchet MS"/>
            <w:rPrChange w:id="3360" w:author="ANANDHAKRISHNAN MADATHIL REMESH" w:date="2025-04-02T18:59:00Z" w16du:dateUtc="2025-04-02T17:59:00Z">
              <w:rPr/>
            </w:rPrChange>
          </w:rPr>
          <w:t xml:space="preserve"> </w:t>
        </w:r>
      </w:ins>
    </w:p>
    <w:p w14:paraId="6737290B" w14:textId="77777777" w:rsidR="00940E9D" w:rsidRPr="00940E9D" w:rsidRDefault="00940E9D">
      <w:pPr>
        <w:spacing w:after="120" w:line="360" w:lineRule="auto"/>
        <w:ind w:firstLine="567"/>
        <w:rPr>
          <w:ins w:id="3361" w:author="ANANDHAKRISHNAN MADATHIL REMESH" w:date="2025-03-27T00:02:00Z" w16du:dateUtc="2025-03-27T00:02:00Z"/>
          <w:rFonts w:eastAsiaTheme="minorEastAsia" w:cstheme="minorBidi"/>
          <w:szCs w:val="22"/>
          <w:rPrChange w:id="3362" w:author="ANANDHAKRISHNAN MADATHIL REMESH" w:date="2025-04-02T16:34:00Z" w16du:dateUtc="2025-04-02T15:34:00Z">
            <w:rPr>
              <w:ins w:id="3363" w:author="ANANDHAKRISHNAN MADATHIL REMESH" w:date="2025-03-27T00:02:00Z" w16du:dateUtc="2025-03-27T00:02:00Z"/>
              <w:rFonts w:ascii="Trebuchet MS" w:hAnsi="Trebuchet MS"/>
              <w:color w:val="000000"/>
            </w:rPr>
          </w:rPrChange>
        </w:rPr>
        <w:pPrChange w:id="3364" w:author="ANANDHAKRISHNAN MADATHIL REMESH" w:date="2025-04-02T16:34:00Z" w16du:dateUtc="2025-04-02T15:34:00Z">
          <w:pPr>
            <w:spacing w:before="100" w:beforeAutospacing="1" w:after="100" w:afterAutospacing="1" w:line="276" w:lineRule="auto"/>
          </w:pPr>
        </w:pPrChange>
      </w:pPr>
    </w:p>
    <w:p w14:paraId="7A0311A2" w14:textId="501E32FF" w:rsidR="00F05E83" w:rsidRDefault="009354C8">
      <w:pPr>
        <w:spacing w:before="100" w:beforeAutospacing="1" w:after="100" w:afterAutospacing="1" w:line="276" w:lineRule="auto"/>
        <w:jc w:val="both"/>
        <w:rPr>
          <w:ins w:id="3365" w:author="ANANDHAKRISHNAN MADATHIL REMESH" w:date="2025-04-02T16:34:00Z" w16du:dateUtc="2025-04-02T15:34:00Z"/>
          <w:rFonts w:ascii="Trebuchet MS" w:hAnsi="Trebuchet MS"/>
          <w:color w:val="000000"/>
        </w:rPr>
        <w:pPrChange w:id="3366" w:author="ANANDHAKRISHNAN MADATHIL REMESH" w:date="2025-04-11T20:06:00Z" w16du:dateUtc="2025-04-11T19:06:00Z">
          <w:pPr>
            <w:spacing w:before="100" w:beforeAutospacing="1" w:after="100" w:afterAutospacing="1" w:line="276" w:lineRule="auto"/>
          </w:pPr>
        </w:pPrChange>
      </w:pPr>
      <w:ins w:id="3367" w:author="ANANDHAKRISHNAN MADATHIL REMESH" w:date="2025-03-27T00:02:00Z" w16du:dateUtc="2025-03-27T00:02:00Z">
        <w:r w:rsidRPr="00272B1A">
          <w:rPr>
            <w:rFonts w:ascii="Trebuchet MS" w:hAnsi="Trebuchet MS"/>
            <w:color w:val="000000"/>
          </w:rPr>
          <w:t xml:space="preserve">A direct comparison between high and low flood-risk cases, specifically regarding Monsoon Intensity (Fig. </w:t>
        </w:r>
      </w:ins>
      <w:ins w:id="3368" w:author="ANANDHAKRISHNAN MADATHIL REMESH" w:date="2025-04-02T18:58:00Z" w16du:dateUtc="2025-04-02T17:58:00Z">
        <w:r w:rsidR="00162040">
          <w:rPr>
            <w:rFonts w:ascii="Trebuchet MS" w:hAnsi="Trebuchet MS"/>
            <w:color w:val="000000"/>
          </w:rPr>
          <w:t>29</w:t>
        </w:r>
      </w:ins>
      <w:ins w:id="3369" w:author="ANANDHAKRISHNAN MADATHIL REMESH" w:date="2025-03-27T00:02:00Z" w16du:dateUtc="2025-03-27T00:02:00Z">
        <w:r w:rsidRPr="00272B1A">
          <w:rPr>
            <w:rFonts w:ascii="Trebuchet MS" w:hAnsi="Trebuchet MS"/>
            <w:color w:val="000000"/>
          </w:rPr>
          <w:t>), illustrated clear distinctions. High-risk scenarios showed notably higher intensity, validating the significance of intense monsoon events in elevating flood risks.</w:t>
        </w:r>
      </w:ins>
    </w:p>
    <w:p w14:paraId="301FB996" w14:textId="77777777" w:rsidR="00F05E83" w:rsidRDefault="00F05E83">
      <w:pPr>
        <w:keepNext/>
        <w:spacing w:before="100" w:beforeAutospacing="1" w:after="100" w:afterAutospacing="1" w:line="276" w:lineRule="auto"/>
        <w:rPr>
          <w:ins w:id="3370" w:author="ANANDHAKRISHNAN MADATHIL REMESH" w:date="2025-04-02T16:35:00Z" w16du:dateUtc="2025-04-02T15:35:00Z"/>
        </w:rPr>
        <w:pPrChange w:id="3371" w:author="ANANDHAKRISHNAN MADATHIL REMESH" w:date="2025-04-02T16:35:00Z" w16du:dateUtc="2025-04-02T15:35:00Z">
          <w:pPr>
            <w:spacing w:before="100" w:beforeAutospacing="1" w:after="100" w:afterAutospacing="1" w:line="276" w:lineRule="auto"/>
          </w:pPr>
        </w:pPrChange>
      </w:pPr>
      <w:ins w:id="3372" w:author="ANANDHAKRISHNAN MADATHIL REMESH" w:date="2025-04-02T16:34:00Z" w16du:dateUtc="2025-04-02T15:34:00Z">
        <w:r>
          <w:rPr>
            <w:rFonts w:ascii="Trebuchet MS" w:hAnsi="Trebuchet MS"/>
            <w:noProof/>
            <w:color w:val="000000"/>
          </w:rPr>
          <w:lastRenderedPageBreak/>
          <w:drawing>
            <wp:inline distT="0" distB="0" distL="0" distR="0" wp14:anchorId="378C9269" wp14:editId="7184673E">
              <wp:extent cx="3742171" cy="2212464"/>
              <wp:effectExtent l="0" t="0" r="4445" b="0"/>
              <wp:docPr id="774854464" name="Picture 8" descr="A graph of a graph with red and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4464" name="Picture 8" descr="A graph of a graph with red and green bar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95019" cy="2243709"/>
                      </a:xfrm>
                      <a:prstGeom prst="rect">
                        <a:avLst/>
                      </a:prstGeom>
                    </pic:spPr>
                  </pic:pic>
                </a:graphicData>
              </a:graphic>
            </wp:inline>
          </w:drawing>
        </w:r>
      </w:ins>
    </w:p>
    <w:p w14:paraId="654D5F79" w14:textId="45ACFC7D" w:rsidR="009354C8" w:rsidRPr="00F05E83" w:rsidRDefault="00F05E83">
      <w:pPr>
        <w:pStyle w:val="Caption"/>
        <w:rPr>
          <w:ins w:id="3373" w:author="ANANDHAKRISHNAN MADATHIL REMESH" w:date="2025-03-27T00:02:00Z" w16du:dateUtc="2025-03-27T00:02:00Z"/>
          <w:rFonts w:ascii="Trebuchet MS" w:hAnsi="Trebuchet MS"/>
          <w:color w:val="000000"/>
        </w:rPr>
        <w:pPrChange w:id="3374" w:author="ANANDHAKRISHNAN MADATHIL REMESH" w:date="2025-04-02T16:35:00Z" w16du:dateUtc="2025-04-02T15:35:00Z">
          <w:pPr>
            <w:spacing w:before="100" w:beforeAutospacing="1" w:after="100" w:afterAutospacing="1" w:line="276" w:lineRule="auto"/>
          </w:pPr>
        </w:pPrChange>
      </w:pPr>
      <w:bookmarkStart w:id="3375" w:name="_Toc195466845"/>
      <w:ins w:id="3376" w:author="ANANDHAKRISHNAN MADATHIL REMESH" w:date="2025-04-02T16:35:00Z" w16du:dateUtc="2025-04-02T15:35:00Z">
        <w:r w:rsidRPr="00F05E83">
          <w:rPr>
            <w:rFonts w:ascii="Trebuchet MS" w:hAnsi="Trebuchet MS"/>
            <w:rPrChange w:id="3377" w:author="ANANDHAKRISHNAN MADATHIL REMESH" w:date="2025-04-02T16:35:00Z" w16du:dateUtc="2025-04-02T15:35:00Z">
              <w:rPr>
                <w:bCs/>
                <w:szCs w:val="22"/>
              </w:rPr>
            </w:rPrChange>
          </w:rPr>
          <w:t xml:space="preserve">Figure </w:t>
        </w:r>
        <w:r w:rsidRPr="00F05E83">
          <w:rPr>
            <w:rFonts w:ascii="Trebuchet MS" w:hAnsi="Trebuchet MS"/>
            <w:rPrChange w:id="3378" w:author="ANANDHAKRISHNAN MADATHIL REMESH" w:date="2025-04-02T16:35:00Z" w16du:dateUtc="2025-04-02T15:35:00Z">
              <w:rPr>
                <w:bCs/>
                <w:szCs w:val="22"/>
              </w:rPr>
            </w:rPrChange>
          </w:rPr>
          <w:fldChar w:fldCharType="begin"/>
        </w:r>
        <w:r w:rsidRPr="00F05E83">
          <w:rPr>
            <w:rFonts w:ascii="Trebuchet MS" w:hAnsi="Trebuchet MS"/>
            <w:rPrChange w:id="3379" w:author="ANANDHAKRISHNAN MADATHIL REMESH" w:date="2025-04-02T16:35:00Z" w16du:dateUtc="2025-04-02T15:35:00Z">
              <w:rPr>
                <w:bCs/>
                <w:szCs w:val="22"/>
              </w:rPr>
            </w:rPrChange>
          </w:rPr>
          <w:instrText xml:space="preserve"> SEQ Figure \* ARABIC </w:instrText>
        </w:r>
      </w:ins>
      <w:r w:rsidRPr="00F05E83">
        <w:rPr>
          <w:rFonts w:ascii="Trebuchet MS" w:hAnsi="Trebuchet MS"/>
          <w:rPrChange w:id="3380" w:author="ANANDHAKRISHNAN MADATHIL REMESH" w:date="2025-04-02T16:35:00Z" w16du:dateUtc="2025-04-02T15:35:00Z">
            <w:rPr>
              <w:bCs/>
              <w:szCs w:val="22"/>
            </w:rPr>
          </w:rPrChange>
        </w:rPr>
        <w:fldChar w:fldCharType="separate"/>
      </w:r>
      <w:ins w:id="3381" w:author="ANANDHAKRISHNAN MADATHIL REMESH" w:date="2025-04-13T20:05:00Z" w16du:dateUtc="2025-04-13T19:05:00Z">
        <w:r w:rsidR="009B2C7D">
          <w:rPr>
            <w:rFonts w:ascii="Trebuchet MS" w:hAnsi="Trebuchet MS"/>
            <w:noProof/>
          </w:rPr>
          <w:t>33</w:t>
        </w:r>
      </w:ins>
      <w:ins w:id="3382" w:author="ANANDHAKRISHNAN MADATHIL REMESH" w:date="2025-04-02T16:35:00Z" w16du:dateUtc="2025-04-02T15:35:00Z">
        <w:r w:rsidRPr="00F05E83">
          <w:rPr>
            <w:rFonts w:ascii="Trebuchet MS" w:hAnsi="Trebuchet MS"/>
            <w:rPrChange w:id="3383" w:author="ANANDHAKRISHNAN MADATHIL REMESH" w:date="2025-04-02T16:35:00Z" w16du:dateUtc="2025-04-02T15:35:00Z">
              <w:rPr>
                <w:bCs/>
                <w:szCs w:val="22"/>
              </w:rPr>
            </w:rPrChange>
          </w:rPr>
          <w:fldChar w:fldCharType="end"/>
        </w:r>
        <w:r w:rsidRPr="00F05E83">
          <w:rPr>
            <w:rFonts w:ascii="Trebuchet MS" w:hAnsi="Trebuchet MS"/>
            <w:rPrChange w:id="3384" w:author="ANANDHAKRISHNAN MADATHIL REMESH" w:date="2025-04-02T16:35:00Z" w16du:dateUtc="2025-04-02T15:35:00Z">
              <w:rPr>
                <w:bCs/>
                <w:szCs w:val="22"/>
              </w:rPr>
            </w:rPrChange>
          </w:rPr>
          <w:t xml:space="preserve"> Monsoon </w:t>
        </w:r>
        <w:r w:rsidRPr="00F05E83">
          <w:rPr>
            <w:rFonts w:ascii="Trebuchet MS" w:hAnsi="Trebuchet MS"/>
          </w:rPr>
          <w:t>Intensity low</w:t>
        </w:r>
        <w:r w:rsidRPr="00F05E83">
          <w:rPr>
            <w:rFonts w:ascii="Trebuchet MS" w:hAnsi="Trebuchet MS"/>
            <w:rPrChange w:id="3385" w:author="ANANDHAKRISHNAN MADATHIL REMESH" w:date="2025-04-02T16:35:00Z" w16du:dateUtc="2025-04-02T15:35:00Z">
              <w:rPr>
                <w:bCs/>
                <w:szCs w:val="22"/>
              </w:rPr>
            </w:rPrChange>
          </w:rPr>
          <w:t xml:space="preserve"> vs high</w:t>
        </w:r>
        <w:bookmarkEnd w:id="3375"/>
        <w:r w:rsidRPr="00F05E83">
          <w:rPr>
            <w:rFonts w:ascii="Trebuchet MS" w:hAnsi="Trebuchet MS"/>
            <w:rPrChange w:id="3386" w:author="ANANDHAKRISHNAN MADATHIL REMESH" w:date="2025-04-02T16:35:00Z" w16du:dateUtc="2025-04-02T15:35:00Z">
              <w:rPr>
                <w:bCs/>
                <w:szCs w:val="22"/>
              </w:rPr>
            </w:rPrChange>
          </w:rPr>
          <w:t xml:space="preserve"> </w:t>
        </w:r>
      </w:ins>
    </w:p>
    <w:p w14:paraId="784D5799" w14:textId="77893854" w:rsidR="00F05E83" w:rsidRDefault="009354C8">
      <w:pPr>
        <w:spacing w:before="100" w:beforeAutospacing="1" w:after="100" w:afterAutospacing="1" w:line="276" w:lineRule="auto"/>
        <w:jc w:val="both"/>
        <w:rPr>
          <w:ins w:id="3387" w:author="ANANDHAKRISHNAN MADATHIL REMESH" w:date="2025-04-02T16:36:00Z" w16du:dateUtc="2025-04-02T15:36:00Z"/>
          <w:rFonts w:ascii="Trebuchet MS" w:hAnsi="Trebuchet MS"/>
          <w:color w:val="000000"/>
        </w:rPr>
        <w:pPrChange w:id="3388" w:author="ANANDHAKRISHNAN MADATHIL REMESH" w:date="2025-04-11T20:06:00Z" w16du:dateUtc="2025-04-11T19:06:00Z">
          <w:pPr>
            <w:spacing w:before="100" w:beforeAutospacing="1" w:after="100" w:afterAutospacing="1" w:line="276" w:lineRule="auto"/>
          </w:pPr>
        </w:pPrChange>
      </w:pPr>
      <w:ins w:id="3389" w:author="ANANDHAKRISHNAN MADATHIL REMESH" w:date="2025-03-27T00:02:00Z" w16du:dateUtc="2025-03-27T00:02:00Z">
        <w:r w:rsidRPr="00272B1A">
          <w:rPr>
            <w:rFonts w:ascii="Trebuchet MS" w:hAnsi="Trebuchet MS"/>
            <w:color w:val="000000"/>
          </w:rPr>
          <w:t xml:space="preserve">The correlation heatmap (Fig. </w:t>
        </w:r>
      </w:ins>
      <w:ins w:id="3390" w:author="ANANDHAKRISHNAN MADATHIL REMESH" w:date="2025-04-02T18:58:00Z" w16du:dateUtc="2025-04-02T17:58:00Z">
        <w:r w:rsidR="00162040">
          <w:rPr>
            <w:rFonts w:ascii="Trebuchet MS" w:hAnsi="Trebuchet MS"/>
            <w:color w:val="000000"/>
          </w:rPr>
          <w:t>30</w:t>
        </w:r>
      </w:ins>
      <w:ins w:id="3391" w:author="ANANDHAKRISHNAN MADATHIL REMESH" w:date="2025-03-27T00:02:00Z" w16du:dateUtc="2025-03-27T00:02:00Z">
        <w:r w:rsidRPr="00272B1A">
          <w:rPr>
            <w:rFonts w:ascii="Trebuchet MS" w:hAnsi="Trebuchet MS"/>
            <w:color w:val="000000"/>
          </w:rPr>
          <w:t>) effectively depicted significant relationships among features like Deteriorating Infrastructure, Topography Drainage, River Management, Watersheds, and Dams Quality. These interrelated factors exhibited strong and consistent correlations with flood probability (approximately 0.23), confirming their collective importance in predictive modeling.</w:t>
        </w:r>
      </w:ins>
    </w:p>
    <w:p w14:paraId="6E238B60" w14:textId="77777777" w:rsidR="00F05E83" w:rsidRDefault="00F05E83">
      <w:pPr>
        <w:keepNext/>
        <w:spacing w:before="100" w:beforeAutospacing="1" w:after="100" w:afterAutospacing="1" w:line="276" w:lineRule="auto"/>
        <w:rPr>
          <w:ins w:id="3392" w:author="ANANDHAKRISHNAN MADATHIL REMESH" w:date="2025-04-02T16:37:00Z" w16du:dateUtc="2025-04-02T15:37:00Z"/>
        </w:rPr>
        <w:pPrChange w:id="3393" w:author="ANANDHAKRISHNAN MADATHIL REMESH" w:date="2025-04-02T16:37:00Z" w16du:dateUtc="2025-04-02T15:37:00Z">
          <w:pPr>
            <w:spacing w:before="100" w:beforeAutospacing="1" w:after="100" w:afterAutospacing="1" w:line="276" w:lineRule="auto"/>
          </w:pPr>
        </w:pPrChange>
      </w:pPr>
      <w:ins w:id="3394" w:author="ANANDHAKRISHNAN MADATHIL REMESH" w:date="2025-04-02T16:36:00Z" w16du:dateUtc="2025-04-02T15:36:00Z">
        <w:r w:rsidRPr="00F05E83">
          <w:rPr>
            <w:noProof/>
          </w:rPr>
          <w:t xml:space="preserve"> </w:t>
        </w:r>
        <w:r w:rsidRPr="00F05E83">
          <w:rPr>
            <w:rFonts w:ascii="Trebuchet MS" w:hAnsi="Trebuchet MS"/>
            <w:noProof/>
            <w:color w:val="000000"/>
          </w:rPr>
          <w:drawing>
            <wp:inline distT="0" distB="0" distL="0" distR="0" wp14:anchorId="5DEAB564" wp14:editId="26030946">
              <wp:extent cx="3843044" cy="3628670"/>
              <wp:effectExtent l="0" t="0" r="5080" b="3810"/>
              <wp:docPr id="11268039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03943" name="Picture 1" descr="A screenshot of a graph&#10;&#10;AI-generated content may be incorrect."/>
                      <pic:cNvPicPr/>
                    </pic:nvPicPr>
                    <pic:blipFill>
                      <a:blip r:embed="rId50"/>
                      <a:stretch>
                        <a:fillRect/>
                      </a:stretch>
                    </pic:blipFill>
                    <pic:spPr>
                      <a:xfrm>
                        <a:off x="0" y="0"/>
                        <a:ext cx="3885088" cy="3668369"/>
                      </a:xfrm>
                      <a:prstGeom prst="rect">
                        <a:avLst/>
                      </a:prstGeom>
                    </pic:spPr>
                  </pic:pic>
                </a:graphicData>
              </a:graphic>
            </wp:inline>
          </w:drawing>
        </w:r>
      </w:ins>
    </w:p>
    <w:p w14:paraId="64549772" w14:textId="48E1D4F2" w:rsidR="009354C8" w:rsidRDefault="00F05E83" w:rsidP="00F05E83">
      <w:pPr>
        <w:pStyle w:val="Caption"/>
        <w:rPr>
          <w:ins w:id="3395" w:author="ANANDHAKRISHNAN MADATHIL REMESH" w:date="2025-04-02T16:37:00Z" w16du:dateUtc="2025-04-02T15:37:00Z"/>
          <w:rFonts w:ascii="Trebuchet MS" w:hAnsi="Trebuchet MS"/>
        </w:rPr>
      </w:pPr>
      <w:bookmarkStart w:id="3396" w:name="_Toc195466846"/>
      <w:ins w:id="3397" w:author="ANANDHAKRISHNAN MADATHIL REMESH" w:date="2025-04-02T16:37:00Z" w16du:dateUtc="2025-04-02T15:37:00Z">
        <w:r w:rsidRPr="00F05E83">
          <w:rPr>
            <w:rFonts w:ascii="Trebuchet MS" w:hAnsi="Trebuchet MS"/>
            <w:rPrChange w:id="3398" w:author="ANANDHAKRISHNAN MADATHIL REMESH" w:date="2025-04-02T16:37:00Z" w16du:dateUtc="2025-04-02T15:37:00Z">
              <w:rPr/>
            </w:rPrChange>
          </w:rPr>
          <w:t xml:space="preserve">Figure </w:t>
        </w:r>
        <w:r w:rsidRPr="00F05E83">
          <w:rPr>
            <w:rFonts w:ascii="Trebuchet MS" w:hAnsi="Trebuchet MS"/>
            <w:rPrChange w:id="3399" w:author="ANANDHAKRISHNAN MADATHIL REMESH" w:date="2025-04-02T16:37:00Z" w16du:dateUtc="2025-04-02T15:37:00Z">
              <w:rPr/>
            </w:rPrChange>
          </w:rPr>
          <w:fldChar w:fldCharType="begin"/>
        </w:r>
        <w:r w:rsidRPr="00F05E83">
          <w:rPr>
            <w:rFonts w:ascii="Trebuchet MS" w:hAnsi="Trebuchet MS"/>
            <w:rPrChange w:id="3400" w:author="ANANDHAKRISHNAN MADATHIL REMESH" w:date="2025-04-02T16:37:00Z" w16du:dateUtc="2025-04-02T15:37:00Z">
              <w:rPr/>
            </w:rPrChange>
          </w:rPr>
          <w:instrText xml:space="preserve"> SEQ Figure \* ARABIC </w:instrText>
        </w:r>
      </w:ins>
      <w:r w:rsidRPr="00F05E83">
        <w:rPr>
          <w:rFonts w:ascii="Trebuchet MS" w:hAnsi="Trebuchet MS"/>
          <w:rPrChange w:id="3401" w:author="ANANDHAKRISHNAN MADATHIL REMESH" w:date="2025-04-02T16:37:00Z" w16du:dateUtc="2025-04-02T15:37:00Z">
            <w:rPr/>
          </w:rPrChange>
        </w:rPr>
        <w:fldChar w:fldCharType="separate"/>
      </w:r>
      <w:ins w:id="3402" w:author="ANANDHAKRISHNAN MADATHIL REMESH" w:date="2025-04-13T20:05:00Z" w16du:dateUtc="2025-04-13T19:05:00Z">
        <w:r w:rsidR="009B2C7D">
          <w:rPr>
            <w:rFonts w:ascii="Trebuchet MS" w:hAnsi="Trebuchet MS"/>
            <w:noProof/>
          </w:rPr>
          <w:t>34</w:t>
        </w:r>
      </w:ins>
      <w:ins w:id="3403" w:author="ANANDHAKRISHNAN MADATHIL REMESH" w:date="2025-04-02T16:37:00Z" w16du:dateUtc="2025-04-02T15:37:00Z">
        <w:r w:rsidRPr="00F05E83">
          <w:rPr>
            <w:rFonts w:ascii="Trebuchet MS" w:hAnsi="Trebuchet MS"/>
            <w:rPrChange w:id="3404" w:author="ANANDHAKRISHNAN MADATHIL REMESH" w:date="2025-04-02T16:37:00Z" w16du:dateUtc="2025-04-02T15:37:00Z">
              <w:rPr/>
            </w:rPrChange>
          </w:rPr>
          <w:fldChar w:fldCharType="end"/>
        </w:r>
        <w:r w:rsidRPr="00F05E83">
          <w:rPr>
            <w:rFonts w:ascii="Trebuchet MS" w:hAnsi="Trebuchet MS"/>
            <w:rPrChange w:id="3405" w:author="ANANDHAKRISHNAN MADATHIL REMESH" w:date="2025-04-02T16:37:00Z" w16du:dateUtc="2025-04-02T15:37:00Z">
              <w:rPr/>
            </w:rPrChange>
          </w:rPr>
          <w:t xml:space="preserve"> Correlation Heatmap</w:t>
        </w:r>
        <w:bookmarkEnd w:id="3396"/>
        <w:r w:rsidRPr="00F05E83">
          <w:rPr>
            <w:rFonts w:ascii="Trebuchet MS" w:hAnsi="Trebuchet MS"/>
            <w:rPrChange w:id="3406" w:author="ANANDHAKRISHNAN MADATHIL REMESH" w:date="2025-04-02T16:37:00Z" w16du:dateUtc="2025-04-02T15:37:00Z">
              <w:rPr/>
            </w:rPrChange>
          </w:rPr>
          <w:t xml:space="preserve"> </w:t>
        </w:r>
      </w:ins>
    </w:p>
    <w:p w14:paraId="6D85C447" w14:textId="77777777" w:rsidR="00F05E83" w:rsidRDefault="00F05E83">
      <w:pPr>
        <w:spacing w:after="120" w:line="360" w:lineRule="auto"/>
        <w:ind w:firstLine="567"/>
        <w:rPr>
          <w:ins w:id="3407" w:author="ANANDHAKRISHNAN MADATHIL REMESH" w:date="2025-04-11T20:06:00Z" w16du:dateUtc="2025-04-11T19:06:00Z"/>
          <w:rFonts w:eastAsiaTheme="minorEastAsia" w:cstheme="minorBidi"/>
          <w:szCs w:val="22"/>
        </w:rPr>
      </w:pPr>
    </w:p>
    <w:p w14:paraId="5DEEA456" w14:textId="77777777" w:rsidR="00954239" w:rsidRPr="00F05E83" w:rsidRDefault="00954239">
      <w:pPr>
        <w:spacing w:after="120" w:line="360" w:lineRule="auto"/>
        <w:ind w:firstLine="567"/>
        <w:rPr>
          <w:ins w:id="3408" w:author="ANANDHAKRISHNAN MADATHIL REMESH" w:date="2025-03-27T00:02:00Z" w16du:dateUtc="2025-03-27T00:02:00Z"/>
          <w:rFonts w:eastAsiaTheme="minorEastAsia" w:cstheme="minorBidi"/>
          <w:szCs w:val="22"/>
          <w:rPrChange w:id="3409" w:author="ANANDHAKRISHNAN MADATHIL REMESH" w:date="2025-04-02T16:37:00Z" w16du:dateUtc="2025-04-02T15:37:00Z">
            <w:rPr>
              <w:ins w:id="3410" w:author="ANANDHAKRISHNAN MADATHIL REMESH" w:date="2025-03-27T00:02:00Z" w16du:dateUtc="2025-03-27T00:02:00Z"/>
              <w:rFonts w:ascii="Trebuchet MS" w:hAnsi="Trebuchet MS"/>
              <w:color w:val="000000"/>
            </w:rPr>
          </w:rPrChange>
        </w:rPr>
        <w:pPrChange w:id="3411" w:author="ANANDHAKRISHNAN MADATHIL REMESH" w:date="2025-04-02T16:37:00Z" w16du:dateUtc="2025-04-02T15:37:00Z">
          <w:pPr>
            <w:spacing w:before="100" w:beforeAutospacing="1" w:after="100" w:afterAutospacing="1" w:line="276" w:lineRule="auto"/>
          </w:pPr>
        </w:pPrChange>
      </w:pPr>
    </w:p>
    <w:p w14:paraId="4E32B238" w14:textId="5293D055" w:rsidR="00F05E83" w:rsidRDefault="009354C8">
      <w:pPr>
        <w:spacing w:before="100" w:beforeAutospacing="1" w:after="100" w:afterAutospacing="1" w:line="276" w:lineRule="auto"/>
        <w:jc w:val="both"/>
        <w:rPr>
          <w:ins w:id="3412" w:author="ANANDHAKRISHNAN MADATHIL REMESH" w:date="2025-04-02T16:38:00Z" w16du:dateUtc="2025-04-02T15:38:00Z"/>
          <w:rFonts w:ascii="Trebuchet MS" w:hAnsi="Trebuchet MS"/>
          <w:color w:val="000000"/>
        </w:rPr>
        <w:pPrChange w:id="3413" w:author="ANANDHAKRISHNAN MADATHIL REMESH" w:date="2025-04-11T20:06:00Z" w16du:dateUtc="2025-04-11T19:06:00Z">
          <w:pPr>
            <w:spacing w:before="100" w:beforeAutospacing="1" w:after="100" w:afterAutospacing="1" w:line="276" w:lineRule="auto"/>
          </w:pPr>
        </w:pPrChange>
      </w:pPr>
      <w:ins w:id="3414" w:author="ANANDHAKRISHNAN MADATHIL REMESH" w:date="2025-03-27T00:02:00Z" w16du:dateUtc="2025-03-27T00:02:00Z">
        <w:r w:rsidRPr="00272B1A">
          <w:rPr>
            <w:rFonts w:ascii="Trebuchet MS" w:hAnsi="Trebuchet MS"/>
            <w:color w:val="000000"/>
          </w:rPr>
          <w:lastRenderedPageBreak/>
          <w:t xml:space="preserve">Finally, a statistical summary (Fig. </w:t>
        </w:r>
      </w:ins>
      <w:ins w:id="3415" w:author="ANANDHAKRISHNAN MADATHIL REMESH" w:date="2025-04-02T18:58:00Z" w16du:dateUtc="2025-04-02T17:58:00Z">
        <w:r w:rsidR="00162040">
          <w:rPr>
            <w:rFonts w:ascii="Trebuchet MS" w:hAnsi="Trebuchet MS"/>
            <w:color w:val="000000"/>
          </w:rPr>
          <w:t>31</w:t>
        </w:r>
      </w:ins>
      <w:ins w:id="3416" w:author="ANANDHAKRISHNAN MADATHIL REMESH" w:date="2025-03-27T00:02:00Z" w16du:dateUtc="2025-03-27T00:02:00Z">
        <w:r w:rsidRPr="00272B1A">
          <w:rPr>
            <w:rFonts w:ascii="Trebuchet MS" w:hAnsi="Trebuchet MS"/>
            <w:color w:val="000000"/>
          </w:rPr>
          <w:t>) detailed quantitative distributions across features, further emphasizing considerable variability, particularly notable in Population Score and Wetland Loss. This variability underscores their potential as distinguishing factors in flood risk scenarios.</w:t>
        </w:r>
      </w:ins>
    </w:p>
    <w:p w14:paraId="48A9243B" w14:textId="77777777" w:rsidR="00F05E83" w:rsidRDefault="00F05E83">
      <w:pPr>
        <w:keepNext/>
        <w:spacing w:before="100" w:beforeAutospacing="1" w:after="100" w:afterAutospacing="1" w:line="276" w:lineRule="auto"/>
        <w:rPr>
          <w:ins w:id="3417" w:author="ANANDHAKRISHNAN MADATHIL REMESH" w:date="2025-04-02T16:39:00Z" w16du:dateUtc="2025-04-02T15:39:00Z"/>
        </w:rPr>
        <w:pPrChange w:id="3418" w:author="ANANDHAKRISHNAN MADATHIL REMESH" w:date="2025-04-02T16:39:00Z" w16du:dateUtc="2025-04-02T15:39:00Z">
          <w:pPr>
            <w:spacing w:before="100" w:beforeAutospacing="1" w:after="100" w:afterAutospacing="1" w:line="276" w:lineRule="auto"/>
          </w:pPr>
        </w:pPrChange>
      </w:pPr>
      <w:ins w:id="3419" w:author="ANANDHAKRISHNAN MADATHIL REMESH" w:date="2025-04-02T16:38:00Z" w16du:dateUtc="2025-04-02T15:38:00Z">
        <w:r>
          <w:rPr>
            <w:rFonts w:ascii="Trebuchet MS" w:hAnsi="Trebuchet MS"/>
            <w:noProof/>
            <w:color w:val="000000"/>
          </w:rPr>
          <w:drawing>
            <wp:inline distT="0" distB="0" distL="0" distR="0" wp14:anchorId="21B3C880" wp14:editId="01DBF0B0">
              <wp:extent cx="4597400" cy="762000"/>
              <wp:effectExtent l="0" t="0" r="0" b="0"/>
              <wp:docPr id="2055010300" name="Picture 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0300" name="Picture 9" descr="A black text on a white background&#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597400" cy="762000"/>
                      </a:xfrm>
                      <a:prstGeom prst="rect">
                        <a:avLst/>
                      </a:prstGeom>
                    </pic:spPr>
                  </pic:pic>
                </a:graphicData>
              </a:graphic>
            </wp:inline>
          </w:drawing>
        </w:r>
        <w:r>
          <w:rPr>
            <w:rFonts w:ascii="Trebuchet MS" w:hAnsi="Trebuchet MS"/>
            <w:noProof/>
            <w:color w:val="000000"/>
          </w:rPr>
          <w:drawing>
            <wp:inline distT="0" distB="0" distL="0" distR="0" wp14:anchorId="64A97104" wp14:editId="7D832C9A">
              <wp:extent cx="5760085" cy="2939415"/>
              <wp:effectExtent l="0" t="0" r="5715" b="0"/>
              <wp:docPr id="35170106" name="Picture 1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106" name="Picture 10" descr="A screenshot of a computer cod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085" cy="2939415"/>
                      </a:xfrm>
                      <a:prstGeom prst="rect">
                        <a:avLst/>
                      </a:prstGeom>
                    </pic:spPr>
                  </pic:pic>
                </a:graphicData>
              </a:graphic>
            </wp:inline>
          </w:drawing>
        </w:r>
      </w:ins>
    </w:p>
    <w:p w14:paraId="1C42DF3C" w14:textId="786EE046" w:rsidR="009354C8" w:rsidRPr="00F05E83" w:rsidRDefault="00F05E83">
      <w:pPr>
        <w:pStyle w:val="Caption"/>
        <w:rPr>
          <w:ins w:id="3420" w:author="ANANDHAKRISHNAN MADATHIL REMESH" w:date="2025-03-27T00:02:00Z" w16du:dateUtc="2025-03-27T00:02:00Z"/>
          <w:rFonts w:ascii="Trebuchet MS" w:hAnsi="Trebuchet MS"/>
          <w:color w:val="000000"/>
        </w:rPr>
        <w:pPrChange w:id="3421" w:author="ANANDHAKRISHNAN MADATHIL REMESH" w:date="2025-04-02T16:39:00Z" w16du:dateUtc="2025-04-02T15:39:00Z">
          <w:pPr>
            <w:spacing w:before="100" w:beforeAutospacing="1" w:after="100" w:afterAutospacing="1" w:line="276" w:lineRule="auto"/>
          </w:pPr>
        </w:pPrChange>
      </w:pPr>
      <w:bookmarkStart w:id="3422" w:name="_Toc195466847"/>
      <w:ins w:id="3423" w:author="ANANDHAKRISHNAN MADATHIL REMESH" w:date="2025-04-02T16:39:00Z" w16du:dateUtc="2025-04-02T15:39:00Z">
        <w:r w:rsidRPr="00F05E83">
          <w:rPr>
            <w:rFonts w:ascii="Trebuchet MS" w:hAnsi="Trebuchet MS"/>
            <w:rPrChange w:id="3424" w:author="ANANDHAKRISHNAN MADATHIL REMESH" w:date="2025-04-02T16:39:00Z" w16du:dateUtc="2025-04-02T15:39:00Z">
              <w:rPr>
                <w:bCs/>
                <w:szCs w:val="22"/>
              </w:rPr>
            </w:rPrChange>
          </w:rPr>
          <w:t xml:space="preserve">Figure </w:t>
        </w:r>
        <w:r w:rsidRPr="00F05E83">
          <w:rPr>
            <w:rFonts w:ascii="Trebuchet MS" w:hAnsi="Trebuchet MS"/>
            <w:rPrChange w:id="3425" w:author="ANANDHAKRISHNAN MADATHIL REMESH" w:date="2025-04-02T16:39:00Z" w16du:dateUtc="2025-04-02T15:39:00Z">
              <w:rPr>
                <w:bCs/>
                <w:szCs w:val="22"/>
              </w:rPr>
            </w:rPrChange>
          </w:rPr>
          <w:fldChar w:fldCharType="begin"/>
        </w:r>
        <w:r w:rsidRPr="00F05E83">
          <w:rPr>
            <w:rFonts w:ascii="Trebuchet MS" w:hAnsi="Trebuchet MS"/>
            <w:rPrChange w:id="3426" w:author="ANANDHAKRISHNAN MADATHIL REMESH" w:date="2025-04-02T16:39:00Z" w16du:dateUtc="2025-04-02T15:39:00Z">
              <w:rPr>
                <w:bCs/>
                <w:szCs w:val="22"/>
              </w:rPr>
            </w:rPrChange>
          </w:rPr>
          <w:instrText xml:space="preserve"> SEQ Figure \* ARABIC </w:instrText>
        </w:r>
      </w:ins>
      <w:r w:rsidRPr="00F05E83">
        <w:rPr>
          <w:rFonts w:ascii="Trebuchet MS" w:hAnsi="Trebuchet MS"/>
          <w:rPrChange w:id="3427" w:author="ANANDHAKRISHNAN MADATHIL REMESH" w:date="2025-04-02T16:39:00Z" w16du:dateUtc="2025-04-02T15:39:00Z">
            <w:rPr>
              <w:bCs/>
              <w:szCs w:val="22"/>
            </w:rPr>
          </w:rPrChange>
        </w:rPr>
        <w:fldChar w:fldCharType="separate"/>
      </w:r>
      <w:ins w:id="3428" w:author="ANANDHAKRISHNAN MADATHIL REMESH" w:date="2025-04-13T20:05:00Z" w16du:dateUtc="2025-04-13T19:05:00Z">
        <w:r w:rsidR="009B2C7D">
          <w:rPr>
            <w:rFonts w:ascii="Trebuchet MS" w:hAnsi="Trebuchet MS"/>
            <w:noProof/>
          </w:rPr>
          <w:t>35</w:t>
        </w:r>
      </w:ins>
      <w:ins w:id="3429" w:author="ANANDHAKRISHNAN MADATHIL REMESH" w:date="2025-04-02T16:39:00Z" w16du:dateUtc="2025-04-02T15:39:00Z">
        <w:r w:rsidRPr="00F05E83">
          <w:rPr>
            <w:rFonts w:ascii="Trebuchet MS" w:hAnsi="Trebuchet MS"/>
            <w:rPrChange w:id="3430" w:author="ANANDHAKRISHNAN MADATHIL REMESH" w:date="2025-04-02T16:39:00Z" w16du:dateUtc="2025-04-02T15:39:00Z">
              <w:rPr>
                <w:bCs/>
                <w:szCs w:val="22"/>
              </w:rPr>
            </w:rPrChange>
          </w:rPr>
          <w:fldChar w:fldCharType="end"/>
        </w:r>
        <w:r w:rsidRPr="00F05E83">
          <w:rPr>
            <w:rFonts w:ascii="Trebuchet MS" w:hAnsi="Trebuchet MS"/>
            <w:rPrChange w:id="3431" w:author="ANANDHAKRISHNAN MADATHIL REMESH" w:date="2025-04-02T16:39:00Z" w16du:dateUtc="2025-04-02T15:39:00Z">
              <w:rPr>
                <w:bCs/>
                <w:szCs w:val="22"/>
              </w:rPr>
            </w:rPrChange>
          </w:rPr>
          <w:t xml:space="preserve"> Statistical Description</w:t>
        </w:r>
        <w:bookmarkEnd w:id="3422"/>
        <w:r w:rsidRPr="00F05E83">
          <w:rPr>
            <w:rFonts w:ascii="Trebuchet MS" w:hAnsi="Trebuchet MS"/>
            <w:rPrChange w:id="3432" w:author="ANANDHAKRISHNAN MADATHIL REMESH" w:date="2025-04-02T16:39:00Z" w16du:dateUtc="2025-04-02T15:39:00Z">
              <w:rPr>
                <w:bCs/>
                <w:szCs w:val="22"/>
              </w:rPr>
            </w:rPrChange>
          </w:rPr>
          <w:t xml:space="preserve"> </w:t>
        </w:r>
      </w:ins>
    </w:p>
    <w:p w14:paraId="4C7ACD13" w14:textId="77777777" w:rsidR="009354C8" w:rsidRDefault="009354C8">
      <w:pPr>
        <w:spacing w:before="100" w:beforeAutospacing="1" w:after="100" w:afterAutospacing="1" w:line="276" w:lineRule="auto"/>
        <w:jc w:val="both"/>
        <w:rPr>
          <w:ins w:id="3433" w:author="ANANDHAKRISHNAN MADATHIL REMESH" w:date="2025-04-02T16:40:00Z" w16du:dateUtc="2025-04-02T15:40:00Z"/>
          <w:rFonts w:ascii="Trebuchet MS" w:hAnsi="Trebuchet MS"/>
          <w:color w:val="000000"/>
        </w:rPr>
        <w:pPrChange w:id="3434" w:author="ANANDHAKRISHNAN MADATHIL REMESH" w:date="2025-04-11T20:07:00Z" w16du:dateUtc="2025-04-11T19:07:00Z">
          <w:pPr>
            <w:spacing w:before="100" w:beforeAutospacing="1" w:after="100" w:afterAutospacing="1" w:line="276" w:lineRule="auto"/>
          </w:pPr>
        </w:pPrChange>
      </w:pPr>
      <w:ins w:id="3435" w:author="ANANDHAKRISHNAN MADATHIL REMESH" w:date="2025-03-27T00:02:00Z" w16du:dateUtc="2025-03-27T00:02:00Z">
        <w:r w:rsidRPr="00272B1A">
          <w:rPr>
            <w:rFonts w:ascii="Trebuchet MS" w:hAnsi="Trebuchet MS"/>
            <w:color w:val="000000"/>
          </w:rPr>
          <w:t>Overall, these analyses and visualizations collectively demonstrate the importance of comprehensive data examination and rigorous preprocessing in achieving accurate and insightful predictive modeling for flood risk assessment.</w:t>
        </w:r>
      </w:ins>
    </w:p>
    <w:p w14:paraId="3B497358" w14:textId="77777777" w:rsidR="00F05E83" w:rsidRDefault="00F05E83" w:rsidP="009354C8">
      <w:pPr>
        <w:spacing w:before="100" w:beforeAutospacing="1" w:after="100" w:afterAutospacing="1" w:line="276" w:lineRule="auto"/>
        <w:rPr>
          <w:ins w:id="3436" w:author="ANANDHAKRISHNAN MADATHIL REMESH" w:date="2025-04-02T16:40:00Z" w16du:dateUtc="2025-04-02T15:40:00Z"/>
          <w:rFonts w:ascii="Trebuchet MS" w:hAnsi="Trebuchet MS"/>
          <w:color w:val="000000"/>
        </w:rPr>
      </w:pPr>
    </w:p>
    <w:p w14:paraId="6EA7CF6D" w14:textId="77777777" w:rsidR="00F05E83" w:rsidRDefault="00F05E83" w:rsidP="009354C8">
      <w:pPr>
        <w:spacing w:before="100" w:beforeAutospacing="1" w:after="100" w:afterAutospacing="1" w:line="276" w:lineRule="auto"/>
        <w:rPr>
          <w:ins w:id="3437" w:author="ANANDHAKRISHNAN MADATHIL REMESH" w:date="2025-04-02T16:40:00Z" w16du:dateUtc="2025-04-02T15:40:00Z"/>
          <w:rFonts w:ascii="Trebuchet MS" w:hAnsi="Trebuchet MS"/>
          <w:color w:val="000000"/>
        </w:rPr>
      </w:pPr>
    </w:p>
    <w:p w14:paraId="5C953C83" w14:textId="77777777" w:rsidR="00F05E83" w:rsidRDefault="00F05E83" w:rsidP="009354C8">
      <w:pPr>
        <w:spacing w:before="100" w:beforeAutospacing="1" w:after="100" w:afterAutospacing="1" w:line="276" w:lineRule="auto"/>
        <w:rPr>
          <w:ins w:id="3438" w:author="ANANDHAKRISHNAN MADATHIL REMESH" w:date="2025-04-02T16:40:00Z" w16du:dateUtc="2025-04-02T15:40:00Z"/>
          <w:rFonts w:ascii="Trebuchet MS" w:hAnsi="Trebuchet MS"/>
          <w:color w:val="000000"/>
        </w:rPr>
      </w:pPr>
    </w:p>
    <w:p w14:paraId="772CA3B6" w14:textId="77777777" w:rsidR="00F05E83" w:rsidRDefault="00F05E83" w:rsidP="009354C8">
      <w:pPr>
        <w:spacing w:before="100" w:beforeAutospacing="1" w:after="100" w:afterAutospacing="1" w:line="276" w:lineRule="auto"/>
        <w:rPr>
          <w:ins w:id="3439" w:author="ANANDHAKRISHNAN MADATHIL REMESH" w:date="2025-04-02T16:40:00Z" w16du:dateUtc="2025-04-02T15:40:00Z"/>
          <w:rFonts w:ascii="Trebuchet MS" w:hAnsi="Trebuchet MS"/>
          <w:color w:val="000000"/>
        </w:rPr>
      </w:pPr>
    </w:p>
    <w:p w14:paraId="12022E37" w14:textId="77777777" w:rsidR="00F05E83" w:rsidRDefault="00F05E83" w:rsidP="009354C8">
      <w:pPr>
        <w:spacing w:before="100" w:beforeAutospacing="1" w:after="100" w:afterAutospacing="1" w:line="276" w:lineRule="auto"/>
        <w:rPr>
          <w:ins w:id="3440" w:author="ANANDHAKRISHNAN MADATHIL REMESH" w:date="2025-04-02T16:40:00Z" w16du:dateUtc="2025-04-02T15:40:00Z"/>
          <w:rFonts w:ascii="Trebuchet MS" w:hAnsi="Trebuchet MS"/>
          <w:color w:val="000000"/>
        </w:rPr>
      </w:pPr>
    </w:p>
    <w:p w14:paraId="18F28198" w14:textId="77777777" w:rsidR="00F05E83" w:rsidRDefault="00F05E83" w:rsidP="009354C8">
      <w:pPr>
        <w:spacing w:before="100" w:beforeAutospacing="1" w:after="100" w:afterAutospacing="1" w:line="276" w:lineRule="auto"/>
        <w:rPr>
          <w:ins w:id="3441" w:author="ANANDHAKRISHNAN MADATHIL REMESH" w:date="2025-04-02T16:40:00Z" w16du:dateUtc="2025-04-02T15:40:00Z"/>
          <w:rFonts w:ascii="Trebuchet MS" w:hAnsi="Trebuchet MS"/>
          <w:color w:val="000000"/>
        </w:rPr>
      </w:pPr>
    </w:p>
    <w:p w14:paraId="18048C15" w14:textId="77777777" w:rsidR="00F05E83" w:rsidRPr="00272B1A" w:rsidRDefault="00F05E83" w:rsidP="009354C8">
      <w:pPr>
        <w:spacing w:before="100" w:beforeAutospacing="1" w:after="100" w:afterAutospacing="1" w:line="276" w:lineRule="auto"/>
        <w:rPr>
          <w:ins w:id="3442" w:author="ANANDHAKRISHNAN MADATHIL REMESH" w:date="2025-03-27T00:02:00Z" w16du:dateUtc="2025-03-27T00:02:00Z"/>
          <w:rFonts w:ascii="Trebuchet MS" w:hAnsi="Trebuchet MS"/>
          <w:color w:val="000000"/>
        </w:rPr>
      </w:pPr>
    </w:p>
    <w:p w14:paraId="6C88AFA4" w14:textId="3C6118F7" w:rsidR="009354C8" w:rsidRPr="00F05E83" w:rsidRDefault="009354C8">
      <w:pPr>
        <w:pStyle w:val="Heading2"/>
        <w:rPr>
          <w:ins w:id="3443" w:author="ANANDHAKRISHNAN MADATHIL REMESH" w:date="2025-03-27T00:02:00Z" w16du:dateUtc="2025-03-27T00:02:00Z"/>
        </w:rPr>
        <w:pPrChange w:id="3444" w:author="ANANDHAKRISHNAN MADATHIL REMESH" w:date="2025-04-02T16:40:00Z" w16du:dateUtc="2025-04-02T15:40:00Z">
          <w:pPr>
            <w:spacing w:line="276" w:lineRule="auto"/>
          </w:pPr>
        </w:pPrChange>
      </w:pPr>
      <w:bookmarkStart w:id="3445" w:name="_Toc193916157"/>
      <w:bookmarkStart w:id="3446" w:name="_Toc193925035"/>
      <w:bookmarkStart w:id="3447" w:name="_Toc195466542"/>
      <w:ins w:id="3448" w:author="ANANDHAKRISHNAN MADATHIL REMESH" w:date="2025-03-27T00:02:00Z" w16du:dateUtc="2025-03-27T00:02:00Z">
        <w:r w:rsidRPr="00272B1A">
          <w:rPr>
            <w:bCs w:val="0"/>
          </w:rPr>
          <w:lastRenderedPageBreak/>
          <w:t>Machine Learning Model Evaluation</w:t>
        </w:r>
        <w:bookmarkEnd w:id="3445"/>
        <w:bookmarkEnd w:id="3446"/>
        <w:bookmarkEnd w:id="3447"/>
      </w:ins>
    </w:p>
    <w:p w14:paraId="3CC01D0F" w14:textId="1110B571" w:rsidR="009354C8" w:rsidRPr="00272B1A" w:rsidRDefault="009354C8">
      <w:pPr>
        <w:pStyle w:val="p1"/>
        <w:spacing w:line="276" w:lineRule="auto"/>
        <w:jc w:val="both"/>
        <w:rPr>
          <w:ins w:id="3449" w:author="ANANDHAKRISHNAN MADATHIL REMESH" w:date="2025-03-27T00:02:00Z" w16du:dateUtc="2025-03-27T00:02:00Z"/>
          <w:rFonts w:ascii="Trebuchet MS" w:hAnsi="Trebuchet MS"/>
        </w:rPr>
        <w:pPrChange w:id="3450" w:author="ANANDHAKRISHNAN MADATHIL REMESH" w:date="2025-04-02T16:40:00Z" w16du:dateUtc="2025-04-02T15:40:00Z">
          <w:pPr>
            <w:pStyle w:val="p2"/>
            <w:spacing w:line="276" w:lineRule="auto"/>
            <w:jc w:val="both"/>
          </w:pPr>
        </w:pPrChange>
      </w:pPr>
      <w:ins w:id="3451" w:author="ANANDHAKRISHNAN MADATHIL REMESH" w:date="2025-03-27T00:02:00Z" w16du:dateUtc="2025-03-27T00:02:00Z">
        <w:r w:rsidRPr="00272B1A">
          <w:rPr>
            <w:rFonts w:ascii="Trebuchet MS" w:hAnsi="Trebuchet MS"/>
          </w:rPr>
          <w:t>In this section, two robust ensemble-based classifiers—</w:t>
        </w:r>
        <w:r w:rsidRPr="00272B1A">
          <w:rPr>
            <w:rStyle w:val="s1"/>
            <w:rFonts w:ascii="Trebuchet MS" w:eastAsiaTheme="majorEastAsia" w:hAnsi="Trebuchet MS"/>
          </w:rPr>
          <w:t>Random Forest (RF)</w:t>
        </w:r>
        <w:r w:rsidRPr="00272B1A">
          <w:rPr>
            <w:rFonts w:ascii="Trebuchet MS" w:hAnsi="Trebuchet MS"/>
          </w:rPr>
          <w:t xml:space="preserve"> and </w:t>
        </w:r>
        <w:r w:rsidRPr="00272B1A">
          <w:rPr>
            <w:rStyle w:val="s1"/>
            <w:rFonts w:ascii="Trebuchet MS" w:eastAsiaTheme="majorEastAsia" w:hAnsi="Trebuchet MS"/>
          </w:rPr>
          <w:t>Extreme Gradient Boosting (</w:t>
        </w:r>
        <w:proofErr w:type="spellStart"/>
        <w:r w:rsidRPr="00272B1A">
          <w:rPr>
            <w:rStyle w:val="s1"/>
            <w:rFonts w:ascii="Trebuchet MS" w:eastAsiaTheme="majorEastAsia" w:hAnsi="Trebuchet MS"/>
          </w:rPr>
          <w:t>XGBoost</w:t>
        </w:r>
        <w:proofErr w:type="spellEnd"/>
        <w:r w:rsidRPr="00272B1A">
          <w:rPr>
            <w:rStyle w:val="s1"/>
            <w:rFonts w:ascii="Trebuchet MS" w:eastAsiaTheme="majorEastAsia" w:hAnsi="Trebuchet MS"/>
          </w:rPr>
          <w:t>)</w:t>
        </w:r>
        <w:r w:rsidRPr="00272B1A">
          <w:rPr>
            <w:rFonts w:ascii="Trebuchet MS" w:hAnsi="Trebuchet MS"/>
          </w:rPr>
          <w:t xml:space="preserve">—were evaluated for their performance in classifying flood risk into </w:t>
        </w:r>
        <w:r w:rsidRPr="00272B1A">
          <w:rPr>
            <w:rStyle w:val="s1"/>
            <w:rFonts w:ascii="Trebuchet MS" w:eastAsiaTheme="majorEastAsia" w:hAnsi="Trebuchet MS"/>
          </w:rPr>
          <w:t>Low</w:t>
        </w:r>
        <w:r w:rsidRPr="00272B1A">
          <w:rPr>
            <w:rFonts w:ascii="Trebuchet MS" w:hAnsi="Trebuchet MS"/>
          </w:rPr>
          <w:t xml:space="preserve">, </w:t>
        </w:r>
        <w:r w:rsidRPr="00272B1A">
          <w:rPr>
            <w:rStyle w:val="s1"/>
            <w:rFonts w:ascii="Trebuchet MS" w:eastAsiaTheme="majorEastAsia" w:hAnsi="Trebuchet MS"/>
          </w:rPr>
          <w:t>Medium</w:t>
        </w:r>
        <w:r w:rsidRPr="00272B1A">
          <w:rPr>
            <w:rFonts w:ascii="Trebuchet MS" w:hAnsi="Trebuchet MS"/>
          </w:rPr>
          <w:t xml:space="preserve">, and </w:t>
        </w:r>
        <w:r w:rsidRPr="00272B1A">
          <w:rPr>
            <w:rStyle w:val="s1"/>
            <w:rFonts w:ascii="Trebuchet MS" w:eastAsiaTheme="majorEastAsia" w:hAnsi="Trebuchet MS"/>
          </w:rPr>
          <w:t>High</w:t>
        </w:r>
        <w:r w:rsidRPr="00272B1A">
          <w:rPr>
            <w:rFonts w:ascii="Trebuchet MS" w:hAnsi="Trebuchet MS"/>
          </w:rPr>
          <w:t xml:space="preserve"> categories. These models were trained using a structured dataset composed of various hydrological and environmental indicators, with the aim of developing an accurate and interpretable risk classification framework.</w:t>
        </w:r>
      </w:ins>
    </w:p>
    <w:p w14:paraId="3127A3B7" w14:textId="77777777" w:rsidR="009354C8" w:rsidRPr="00272B1A" w:rsidRDefault="009354C8" w:rsidP="009354C8">
      <w:pPr>
        <w:pStyle w:val="p1"/>
        <w:spacing w:line="276" w:lineRule="auto"/>
        <w:jc w:val="both"/>
        <w:rPr>
          <w:ins w:id="3452" w:author="ANANDHAKRISHNAN MADATHIL REMESH" w:date="2025-03-27T00:02:00Z" w16du:dateUtc="2025-03-27T00:02:00Z"/>
          <w:rFonts w:ascii="Trebuchet MS" w:hAnsi="Trebuchet MS"/>
        </w:rPr>
      </w:pPr>
      <w:ins w:id="3453" w:author="ANANDHAKRISHNAN MADATHIL REMESH" w:date="2025-03-27T00:02:00Z" w16du:dateUtc="2025-03-27T00:02:00Z">
        <w:r w:rsidRPr="00272B1A">
          <w:rPr>
            <w:rFonts w:ascii="Trebuchet MS" w:hAnsi="Trebuchet MS"/>
          </w:rPr>
          <w:t xml:space="preserve">Both models were trained using a </w:t>
        </w:r>
        <w:r w:rsidRPr="00272B1A">
          <w:rPr>
            <w:rStyle w:val="s1"/>
            <w:rFonts w:ascii="Trebuchet MS" w:eastAsiaTheme="majorEastAsia" w:hAnsi="Trebuchet MS"/>
          </w:rPr>
          <w:t>stratified data split</w:t>
        </w:r>
        <w:r w:rsidRPr="00272B1A">
          <w:rPr>
            <w:rFonts w:ascii="Trebuchet MS" w:hAnsi="Trebuchet MS"/>
          </w:rPr>
          <w:t xml:space="preserve"> to maintain class balance and tuned using </w:t>
        </w:r>
        <w:proofErr w:type="spellStart"/>
        <w:r w:rsidRPr="00272B1A">
          <w:rPr>
            <w:rStyle w:val="s1"/>
            <w:rFonts w:ascii="Trebuchet MS" w:eastAsiaTheme="majorEastAsia" w:hAnsi="Trebuchet MS"/>
          </w:rPr>
          <w:t>GridSearchCV</w:t>
        </w:r>
        <w:proofErr w:type="spellEnd"/>
        <w:r w:rsidRPr="00272B1A">
          <w:rPr>
            <w:rFonts w:ascii="Trebuchet MS" w:hAnsi="Trebuchet MS"/>
          </w:rPr>
          <w:t xml:space="preserve"> to optimize hyperparameters such as the number of estimators, maximum depth, learning rate, and regularization terms. This ensured both fairness and robustness in model training and evaluation.</w:t>
        </w:r>
      </w:ins>
    </w:p>
    <w:p w14:paraId="58C06019" w14:textId="2EC39AD2" w:rsidR="009354C8" w:rsidRPr="00920BB6" w:rsidRDefault="009354C8">
      <w:pPr>
        <w:pStyle w:val="Heading3"/>
        <w:rPr>
          <w:ins w:id="3454" w:author="ANANDHAKRISHNAN MADATHIL REMESH" w:date="2025-03-27T00:02:00Z" w16du:dateUtc="2025-03-27T00:02:00Z"/>
          <w:b w:val="0"/>
          <w:bCs w:val="0"/>
          <w:rPrChange w:id="3455" w:author="ANANDHAKRISHNAN MADATHIL REMESH" w:date="2025-04-13T19:48:00Z" w16du:dateUtc="2025-04-13T18:48:00Z">
            <w:rPr>
              <w:ins w:id="3456" w:author="ANANDHAKRISHNAN MADATHIL REMESH" w:date="2025-03-27T00:02:00Z" w16du:dateUtc="2025-03-27T00:02:00Z"/>
            </w:rPr>
          </w:rPrChange>
        </w:rPr>
        <w:pPrChange w:id="3457" w:author="ANANDHAKRISHNAN MADATHIL REMESH" w:date="2025-04-02T16:40:00Z" w16du:dateUtc="2025-04-02T15:40:00Z">
          <w:pPr>
            <w:pStyle w:val="p1"/>
            <w:spacing w:line="276" w:lineRule="auto"/>
            <w:jc w:val="both"/>
          </w:pPr>
        </w:pPrChange>
      </w:pPr>
      <w:bookmarkStart w:id="3458" w:name="_Toc195466543"/>
      <w:proofErr w:type="spellStart"/>
      <w:ins w:id="3459" w:author="ANANDHAKRISHNAN MADATHIL REMESH" w:date="2025-03-27T00:02:00Z" w16du:dateUtc="2025-03-27T00:02:00Z">
        <w:r w:rsidRPr="00920BB6">
          <w:rPr>
            <w:b w:val="0"/>
            <w:bCs w:val="0"/>
            <w:rPrChange w:id="3460" w:author="ANANDHAKRISHNAN MADATHIL REMESH" w:date="2025-04-13T19:48:00Z" w16du:dateUtc="2025-04-13T18:48:00Z">
              <w:rPr/>
            </w:rPrChange>
          </w:rPr>
          <w:t>XGBoost</w:t>
        </w:r>
        <w:proofErr w:type="spellEnd"/>
        <w:r w:rsidRPr="00920BB6">
          <w:rPr>
            <w:b w:val="0"/>
            <w:bCs w:val="0"/>
            <w:rPrChange w:id="3461" w:author="ANANDHAKRISHNAN MADATHIL REMESH" w:date="2025-04-13T19:48:00Z" w16du:dateUtc="2025-04-13T18:48:00Z">
              <w:rPr/>
            </w:rPrChange>
          </w:rPr>
          <w:t xml:space="preserve"> (XGB) Evaluation</w:t>
        </w:r>
        <w:bookmarkEnd w:id="3458"/>
      </w:ins>
    </w:p>
    <w:p w14:paraId="673376E5" w14:textId="77777777" w:rsidR="009354C8" w:rsidRPr="00272B1A" w:rsidRDefault="009354C8" w:rsidP="009354C8">
      <w:pPr>
        <w:pStyle w:val="p1"/>
        <w:spacing w:line="276" w:lineRule="auto"/>
        <w:jc w:val="both"/>
        <w:rPr>
          <w:ins w:id="3462" w:author="ANANDHAKRISHNAN MADATHIL REMESH" w:date="2025-03-27T00:02:00Z" w16du:dateUtc="2025-03-27T00:02:00Z"/>
          <w:rFonts w:ascii="Trebuchet MS" w:hAnsi="Trebuchet MS"/>
        </w:rPr>
      </w:pPr>
    </w:p>
    <w:p w14:paraId="3C652AE6" w14:textId="36103772" w:rsidR="009354C8" w:rsidRPr="00272B1A" w:rsidRDefault="009354C8" w:rsidP="009354C8">
      <w:pPr>
        <w:pStyle w:val="p1"/>
        <w:spacing w:line="276" w:lineRule="auto"/>
        <w:jc w:val="both"/>
        <w:rPr>
          <w:ins w:id="3463" w:author="ANANDHAKRISHNAN MADATHIL REMESH" w:date="2025-03-27T00:02:00Z" w16du:dateUtc="2025-03-27T00:02:00Z"/>
          <w:rFonts w:ascii="Trebuchet MS" w:hAnsi="Trebuchet MS"/>
        </w:rPr>
      </w:pPr>
      <w:ins w:id="3464" w:author="ANANDHAKRISHNAN MADATHIL REMESH" w:date="2025-03-27T00:02:00Z" w16du:dateUtc="2025-03-27T00:02:00Z">
        <w:r w:rsidRPr="00272B1A">
          <w:rPr>
            <w:rFonts w:ascii="Trebuchet MS" w:hAnsi="Trebuchet MS"/>
          </w:rPr>
          <w:t>Extreme Gradient Boosting (</w:t>
        </w:r>
        <w:proofErr w:type="spellStart"/>
        <w:r w:rsidRPr="00272B1A">
          <w:rPr>
            <w:rFonts w:ascii="Trebuchet MS" w:hAnsi="Trebuchet MS"/>
          </w:rPr>
          <w:t>XGBoost</w:t>
        </w:r>
        <w:proofErr w:type="spellEnd"/>
        <w:r w:rsidRPr="00272B1A">
          <w:rPr>
            <w:rFonts w:ascii="Trebuchet MS" w:hAnsi="Trebuchet MS"/>
          </w:rPr>
          <w:t xml:space="preserve"> or XGB) is a robust and scalable ensemble learning technique based on decision trees. It is designed to optimize performance through gradient boosting while maintaining high efficiency. In this study, </w:t>
        </w:r>
        <w:proofErr w:type="spellStart"/>
        <w:r w:rsidRPr="00272B1A">
          <w:rPr>
            <w:rFonts w:ascii="Trebuchet MS" w:hAnsi="Trebuchet MS"/>
          </w:rPr>
          <w:t>XGBoost</w:t>
        </w:r>
        <w:proofErr w:type="spellEnd"/>
        <w:r w:rsidRPr="00272B1A">
          <w:rPr>
            <w:rFonts w:ascii="Trebuchet MS" w:hAnsi="Trebuchet MS"/>
          </w:rPr>
          <w:t xml:space="preserve"> was employed to classify flood risk into three categories — </w:t>
        </w:r>
        <w:r w:rsidRPr="00272B1A">
          <w:rPr>
            <w:rStyle w:val="s1"/>
            <w:rFonts w:ascii="Trebuchet MS" w:eastAsiaTheme="majorEastAsia" w:hAnsi="Trebuchet MS"/>
          </w:rPr>
          <w:t>Low, Medium, and High</w:t>
        </w:r>
        <w:r w:rsidRPr="00272B1A">
          <w:rPr>
            <w:rFonts w:ascii="Trebuchet MS" w:hAnsi="Trebuchet MS"/>
          </w:rPr>
          <w:t xml:space="preserve"> using structured environmental and hydrological data.</w:t>
        </w:r>
      </w:ins>
    </w:p>
    <w:p w14:paraId="102B8F20" w14:textId="77777777" w:rsidR="009354C8" w:rsidRPr="00EF4DD2" w:rsidRDefault="009354C8">
      <w:pPr>
        <w:pStyle w:val="Heading4"/>
        <w:rPr>
          <w:ins w:id="3465" w:author="ANANDHAKRISHNAN MADATHIL REMESH" w:date="2025-03-27T00:02:00Z" w16du:dateUtc="2025-03-27T00:02:00Z"/>
        </w:rPr>
        <w:pPrChange w:id="3466" w:author="ANANDHAKRISHNAN MADATHIL REMESH" w:date="2025-04-02T16:41:00Z" w16du:dateUtc="2025-04-02T15:41:00Z">
          <w:pPr>
            <w:pStyle w:val="p1"/>
            <w:spacing w:line="276" w:lineRule="auto"/>
            <w:jc w:val="both"/>
          </w:pPr>
        </w:pPrChange>
      </w:pPr>
      <w:ins w:id="3467" w:author="ANANDHAKRISHNAN MADATHIL REMESH" w:date="2025-03-27T00:02:00Z" w16du:dateUtc="2025-03-27T00:02:00Z">
        <w:r w:rsidRPr="00F05E83">
          <w:t>Hyperparameter Tuning and Final Configuration</w:t>
        </w:r>
      </w:ins>
    </w:p>
    <w:p w14:paraId="721E82BB" w14:textId="77777777" w:rsidR="009354C8" w:rsidRPr="00272B1A" w:rsidRDefault="009354C8" w:rsidP="009354C8">
      <w:pPr>
        <w:pStyle w:val="p1"/>
        <w:spacing w:line="276" w:lineRule="auto"/>
        <w:jc w:val="both"/>
        <w:rPr>
          <w:ins w:id="3468" w:author="ANANDHAKRISHNAN MADATHIL REMESH" w:date="2025-03-27T00:02:00Z" w16du:dateUtc="2025-03-27T00:02:00Z"/>
          <w:rFonts w:ascii="Trebuchet MS" w:hAnsi="Trebuchet MS"/>
        </w:rPr>
      </w:pPr>
      <w:ins w:id="3469" w:author="ANANDHAKRISHNAN MADATHIL REMESH" w:date="2025-03-27T00:02:00Z" w16du:dateUtc="2025-03-27T00:02:00Z">
        <w:r w:rsidRPr="00272B1A">
          <w:rPr>
            <w:rFonts w:ascii="Trebuchet MS" w:hAnsi="Trebuchet MS"/>
          </w:rPr>
          <w:t xml:space="preserve">Hyperparameter tuning is essential for extracting optimal performance from machine learning models. For </w:t>
        </w:r>
        <w:proofErr w:type="spellStart"/>
        <w:r w:rsidRPr="00272B1A">
          <w:rPr>
            <w:rFonts w:ascii="Trebuchet MS" w:hAnsi="Trebuchet MS"/>
          </w:rPr>
          <w:t>XGBoost</w:t>
        </w:r>
        <w:proofErr w:type="spellEnd"/>
        <w:r w:rsidRPr="00272B1A">
          <w:rPr>
            <w:rFonts w:ascii="Trebuchet MS" w:hAnsi="Trebuchet MS"/>
          </w:rPr>
          <w:t xml:space="preserve">, a grid search method was applied to test multiple combinations of key parameters, including tree depth, number of trees, and learning rate. The final model was chosen based on cross-validation performance and generalization on the validation set. To maximize the predictive performance of the </w:t>
        </w:r>
        <w:proofErr w:type="spellStart"/>
        <w:r w:rsidRPr="00272B1A">
          <w:rPr>
            <w:rFonts w:ascii="Trebuchet MS" w:hAnsi="Trebuchet MS"/>
          </w:rPr>
          <w:t>XGBoost</w:t>
        </w:r>
        <w:proofErr w:type="spellEnd"/>
        <w:r w:rsidRPr="00272B1A">
          <w:rPr>
            <w:rFonts w:ascii="Trebuchet MS" w:hAnsi="Trebuchet MS"/>
          </w:rPr>
          <w:t xml:space="preserve"> model while maintaining generalization, I conducted </w:t>
        </w:r>
        <w:r w:rsidRPr="00272B1A">
          <w:rPr>
            <w:rStyle w:val="s1"/>
            <w:rFonts w:ascii="Trebuchet MS" w:eastAsiaTheme="majorEastAsia" w:hAnsi="Trebuchet MS"/>
          </w:rPr>
          <w:t>systematic hyperparameter tuning</w:t>
        </w:r>
        <w:r w:rsidRPr="00272B1A">
          <w:rPr>
            <w:rFonts w:ascii="Trebuchet MS" w:hAnsi="Trebuchet MS"/>
          </w:rPr>
          <w:t xml:space="preserve"> using </w:t>
        </w:r>
        <w:proofErr w:type="spellStart"/>
        <w:r w:rsidRPr="00272B1A">
          <w:rPr>
            <w:rStyle w:val="s2"/>
            <w:rFonts w:ascii="Trebuchet MS" w:hAnsi="Trebuchet MS"/>
          </w:rPr>
          <w:t>GridSearchCV</w:t>
        </w:r>
        <w:proofErr w:type="spellEnd"/>
        <w:r w:rsidRPr="00272B1A">
          <w:rPr>
            <w:rFonts w:ascii="Trebuchet MS" w:hAnsi="Trebuchet MS"/>
          </w:rPr>
          <w:t xml:space="preserve">. </w:t>
        </w:r>
        <w:proofErr w:type="spellStart"/>
        <w:r w:rsidRPr="00272B1A">
          <w:rPr>
            <w:rFonts w:ascii="Trebuchet MS" w:hAnsi="Trebuchet MS"/>
          </w:rPr>
          <w:t>XGBoost</w:t>
        </w:r>
        <w:proofErr w:type="spellEnd"/>
        <w:r w:rsidRPr="00272B1A">
          <w:rPr>
            <w:rFonts w:ascii="Trebuchet MS" w:hAnsi="Trebuchet MS"/>
          </w:rPr>
          <w:t xml:space="preserve"> is a powerful gradient boosting framework known for its ability to handle structured/tabular data with high accuracy, but its performance is </w:t>
        </w:r>
        <w:r w:rsidRPr="00272B1A">
          <w:rPr>
            <w:rStyle w:val="s1"/>
            <w:rFonts w:ascii="Trebuchet MS" w:eastAsiaTheme="majorEastAsia" w:hAnsi="Trebuchet MS"/>
          </w:rPr>
          <w:t>highly sensitive</w:t>
        </w:r>
        <w:r w:rsidRPr="00272B1A">
          <w:rPr>
            <w:rFonts w:ascii="Trebuchet MS" w:hAnsi="Trebuchet MS"/>
          </w:rPr>
          <w:t xml:space="preserve"> to its hyperparameters.</w:t>
        </w:r>
      </w:ins>
    </w:p>
    <w:p w14:paraId="178A4469" w14:textId="6A9513DC" w:rsidR="009354C8" w:rsidRDefault="009354C8" w:rsidP="009354C8">
      <w:pPr>
        <w:pStyle w:val="p1"/>
        <w:spacing w:line="276" w:lineRule="auto"/>
        <w:jc w:val="both"/>
        <w:rPr>
          <w:ins w:id="3470" w:author="ANANDHAKRISHNAN MADATHIL REMESH" w:date="2025-03-31T13:17:00Z" w16du:dateUtc="2025-03-31T12:17:00Z"/>
          <w:rFonts w:ascii="Trebuchet MS" w:hAnsi="Trebuchet MS"/>
        </w:rPr>
      </w:pPr>
    </w:p>
    <w:p w14:paraId="74FBA874" w14:textId="77777777" w:rsidR="002F3618" w:rsidRDefault="002F3618" w:rsidP="009354C8">
      <w:pPr>
        <w:pStyle w:val="p1"/>
        <w:spacing w:line="276" w:lineRule="auto"/>
        <w:jc w:val="both"/>
        <w:rPr>
          <w:ins w:id="3471" w:author="ANANDHAKRISHNAN MADATHIL REMESH" w:date="2025-03-31T13:17:00Z" w16du:dateUtc="2025-03-31T12:17:00Z"/>
          <w:rFonts w:ascii="Trebuchet MS" w:hAnsi="Trebuchet MS"/>
        </w:rPr>
      </w:pPr>
    </w:p>
    <w:p w14:paraId="40316A0B" w14:textId="77777777" w:rsidR="002F3618" w:rsidRDefault="002F3618" w:rsidP="009354C8">
      <w:pPr>
        <w:pStyle w:val="p1"/>
        <w:spacing w:line="276" w:lineRule="auto"/>
        <w:jc w:val="both"/>
        <w:rPr>
          <w:ins w:id="3472" w:author="ANANDHAKRISHNAN MADATHIL REMESH" w:date="2025-03-31T13:17:00Z" w16du:dateUtc="2025-03-31T12:17:00Z"/>
          <w:rFonts w:ascii="Trebuchet MS" w:hAnsi="Trebuchet MS"/>
        </w:rPr>
      </w:pPr>
    </w:p>
    <w:p w14:paraId="798300DC" w14:textId="77777777" w:rsidR="002F3618" w:rsidRDefault="002F3618" w:rsidP="009354C8">
      <w:pPr>
        <w:pStyle w:val="p1"/>
        <w:spacing w:line="276" w:lineRule="auto"/>
        <w:jc w:val="both"/>
        <w:rPr>
          <w:ins w:id="3473" w:author="ANANDHAKRISHNAN MADATHIL REMESH" w:date="2025-03-31T13:17:00Z" w16du:dateUtc="2025-03-31T12:17:00Z"/>
          <w:rFonts w:ascii="Trebuchet MS" w:hAnsi="Trebuchet MS"/>
        </w:rPr>
      </w:pPr>
    </w:p>
    <w:p w14:paraId="4778B838" w14:textId="77777777" w:rsidR="002F3618" w:rsidRDefault="002F3618" w:rsidP="009354C8">
      <w:pPr>
        <w:pStyle w:val="p1"/>
        <w:spacing w:line="276" w:lineRule="auto"/>
        <w:jc w:val="both"/>
        <w:rPr>
          <w:ins w:id="3474" w:author="ANANDHAKRISHNAN MADATHIL REMESH" w:date="2025-03-31T13:17:00Z" w16du:dateUtc="2025-03-31T12:17:00Z"/>
          <w:rFonts w:ascii="Trebuchet MS" w:hAnsi="Trebuchet MS"/>
        </w:rPr>
      </w:pPr>
    </w:p>
    <w:p w14:paraId="7CC4F4D3" w14:textId="77777777" w:rsidR="002F3618" w:rsidRDefault="002F3618" w:rsidP="009354C8">
      <w:pPr>
        <w:pStyle w:val="p1"/>
        <w:spacing w:line="276" w:lineRule="auto"/>
        <w:jc w:val="both"/>
        <w:rPr>
          <w:ins w:id="3475" w:author="ANANDHAKRISHNAN MADATHIL REMESH" w:date="2025-03-31T13:17:00Z" w16du:dateUtc="2025-03-31T12:17:00Z"/>
          <w:rFonts w:ascii="Trebuchet MS" w:hAnsi="Trebuchet MS"/>
        </w:rPr>
      </w:pPr>
    </w:p>
    <w:p w14:paraId="0F68A735" w14:textId="77777777" w:rsidR="002F3618" w:rsidRPr="00272B1A" w:rsidRDefault="002F3618" w:rsidP="009354C8">
      <w:pPr>
        <w:pStyle w:val="p1"/>
        <w:spacing w:line="276" w:lineRule="auto"/>
        <w:jc w:val="both"/>
        <w:rPr>
          <w:ins w:id="3476" w:author="ANANDHAKRISHNAN MADATHIL REMESH" w:date="2025-03-27T00:02:00Z" w16du:dateUtc="2025-03-27T00:02:00Z"/>
          <w:rFonts w:ascii="Trebuchet MS" w:hAnsi="Trebuchet MS"/>
        </w:rPr>
      </w:pPr>
    </w:p>
    <w:p w14:paraId="1057A767" w14:textId="197FD772" w:rsidR="006021BC" w:rsidRPr="006021BC" w:rsidRDefault="006021BC">
      <w:pPr>
        <w:pStyle w:val="Caption"/>
        <w:keepNext/>
        <w:rPr>
          <w:ins w:id="3477" w:author="ANANDHAKRISHNAN MADATHIL REMESH" w:date="2025-04-02T17:25:00Z" w16du:dateUtc="2025-04-02T16:25:00Z"/>
          <w:rFonts w:ascii="Trebuchet MS" w:hAnsi="Trebuchet MS"/>
          <w:rPrChange w:id="3478" w:author="ANANDHAKRISHNAN MADATHIL REMESH" w:date="2025-04-02T17:26:00Z" w16du:dateUtc="2025-04-02T16:26:00Z">
            <w:rPr>
              <w:ins w:id="3479" w:author="ANANDHAKRISHNAN MADATHIL REMESH" w:date="2025-04-02T17:25:00Z" w16du:dateUtc="2025-04-02T16:25:00Z"/>
            </w:rPr>
          </w:rPrChange>
        </w:rPr>
        <w:pPrChange w:id="3480" w:author="ANANDHAKRISHNAN MADATHIL REMESH" w:date="2025-04-02T17:25:00Z" w16du:dateUtc="2025-04-02T16:25:00Z">
          <w:pPr/>
        </w:pPrChange>
      </w:pPr>
      <w:bookmarkStart w:id="3481" w:name="_Toc194957476"/>
      <w:ins w:id="3482" w:author="ANANDHAKRISHNAN MADATHIL REMESH" w:date="2025-04-02T17:25:00Z" w16du:dateUtc="2025-04-02T16:25:00Z">
        <w:r w:rsidRPr="006021BC">
          <w:rPr>
            <w:rFonts w:ascii="Trebuchet MS" w:hAnsi="Trebuchet MS"/>
            <w:rPrChange w:id="3483" w:author="ANANDHAKRISHNAN MADATHIL REMESH" w:date="2025-04-02T17:26:00Z" w16du:dateUtc="2025-04-02T16:26:00Z">
              <w:rPr>
                <w:bCs/>
                <w:szCs w:val="22"/>
              </w:rPr>
            </w:rPrChange>
          </w:rPr>
          <w:t xml:space="preserve">Table </w:t>
        </w:r>
        <w:r w:rsidRPr="006021BC">
          <w:rPr>
            <w:rFonts w:ascii="Trebuchet MS" w:hAnsi="Trebuchet MS"/>
            <w:rPrChange w:id="3484" w:author="ANANDHAKRISHNAN MADATHIL REMESH" w:date="2025-04-02T17:26:00Z" w16du:dateUtc="2025-04-02T16:26:00Z">
              <w:rPr>
                <w:bCs/>
                <w:szCs w:val="22"/>
              </w:rPr>
            </w:rPrChange>
          </w:rPr>
          <w:fldChar w:fldCharType="begin"/>
        </w:r>
        <w:r w:rsidRPr="006021BC">
          <w:rPr>
            <w:rFonts w:ascii="Trebuchet MS" w:hAnsi="Trebuchet MS"/>
            <w:rPrChange w:id="3485" w:author="ANANDHAKRISHNAN MADATHIL REMESH" w:date="2025-04-02T17:26:00Z" w16du:dateUtc="2025-04-02T16:26:00Z">
              <w:rPr>
                <w:bCs/>
                <w:szCs w:val="22"/>
              </w:rPr>
            </w:rPrChange>
          </w:rPr>
          <w:instrText xml:space="preserve"> SEQ Table \* ARABIC </w:instrText>
        </w:r>
      </w:ins>
      <w:r w:rsidRPr="006021BC">
        <w:rPr>
          <w:rFonts w:ascii="Trebuchet MS" w:hAnsi="Trebuchet MS"/>
          <w:rPrChange w:id="3486" w:author="ANANDHAKRISHNAN MADATHIL REMESH" w:date="2025-04-02T17:26:00Z" w16du:dateUtc="2025-04-02T16:26:00Z">
            <w:rPr>
              <w:bCs/>
              <w:szCs w:val="22"/>
            </w:rPr>
          </w:rPrChange>
        </w:rPr>
        <w:fldChar w:fldCharType="separate"/>
      </w:r>
      <w:ins w:id="3487" w:author="ANANDHAKRISHNAN MADATHIL REMESH" w:date="2025-04-13T20:05:00Z" w16du:dateUtc="2025-04-13T19:05:00Z">
        <w:r w:rsidR="009B2C7D">
          <w:rPr>
            <w:rFonts w:ascii="Trebuchet MS" w:hAnsi="Trebuchet MS"/>
            <w:noProof/>
          </w:rPr>
          <w:t>2</w:t>
        </w:r>
      </w:ins>
      <w:ins w:id="3488" w:author="ANANDHAKRISHNAN MADATHIL REMESH" w:date="2025-04-02T17:25:00Z" w16du:dateUtc="2025-04-02T16:25:00Z">
        <w:r w:rsidRPr="006021BC">
          <w:rPr>
            <w:rFonts w:ascii="Trebuchet MS" w:hAnsi="Trebuchet MS"/>
            <w:rPrChange w:id="3489" w:author="ANANDHAKRISHNAN MADATHIL REMESH" w:date="2025-04-02T17:26:00Z" w16du:dateUtc="2025-04-02T16:26:00Z">
              <w:rPr>
                <w:bCs/>
                <w:szCs w:val="22"/>
              </w:rPr>
            </w:rPrChange>
          </w:rPr>
          <w:fldChar w:fldCharType="end"/>
        </w:r>
      </w:ins>
      <w:ins w:id="3490" w:author="ANANDHAKRISHNAN MADATHIL REMESH" w:date="2025-04-02T17:31:00Z" w16du:dateUtc="2025-04-02T16:31:00Z">
        <w:r>
          <w:rPr>
            <w:rFonts w:ascii="Trebuchet MS" w:hAnsi="Trebuchet MS"/>
          </w:rPr>
          <w:t xml:space="preserve"> Why? </w:t>
        </w:r>
        <w:proofErr w:type="spellStart"/>
        <w:r>
          <w:rPr>
            <w:rFonts w:ascii="Trebuchet MS" w:hAnsi="Trebuchet MS"/>
          </w:rPr>
          <w:t>GridsearchCV</w:t>
        </w:r>
      </w:ins>
      <w:bookmarkEnd w:id="3481"/>
      <w:proofErr w:type="spellEnd"/>
    </w:p>
    <w:tbl>
      <w:tblPr>
        <w:tblStyle w:val="TableGrid"/>
        <w:tblW w:w="0" w:type="auto"/>
        <w:tblLook w:val="04A0" w:firstRow="1" w:lastRow="0" w:firstColumn="1" w:lastColumn="0" w:noHBand="0" w:noVBand="1"/>
      </w:tblPr>
      <w:tblGrid>
        <w:gridCol w:w="4530"/>
        <w:gridCol w:w="4531"/>
      </w:tblGrid>
      <w:tr w:rsidR="00EF4DD2" w14:paraId="66E75F0F" w14:textId="77777777" w:rsidTr="00EF4DD2">
        <w:trPr>
          <w:ins w:id="3491" w:author="ANANDHAKRISHNAN MADATHIL REMESH" w:date="2025-03-27T13:33:00Z"/>
        </w:trPr>
        <w:tc>
          <w:tcPr>
            <w:tcW w:w="4530" w:type="dxa"/>
          </w:tcPr>
          <w:p w14:paraId="120A8834" w14:textId="2D81B9CC" w:rsidR="00EF4DD2" w:rsidRPr="005219FD" w:rsidRDefault="00EF4DD2" w:rsidP="009354C8">
            <w:pPr>
              <w:pStyle w:val="p2"/>
              <w:spacing w:line="276" w:lineRule="auto"/>
              <w:jc w:val="both"/>
              <w:rPr>
                <w:ins w:id="3492" w:author="ANANDHAKRISHNAN MADATHIL REMESH" w:date="2025-03-27T13:33:00Z" w16du:dateUtc="2025-03-27T13:33:00Z"/>
                <w:rFonts w:ascii="Trebuchet MS" w:hAnsi="Trebuchet MS"/>
                <w:b/>
                <w:bCs/>
                <w:rPrChange w:id="3493" w:author="ANANDHAKRISHNAN MADATHIL REMESH" w:date="2025-03-27T13:36:00Z" w16du:dateUtc="2025-03-27T13:36:00Z">
                  <w:rPr>
                    <w:ins w:id="3494" w:author="ANANDHAKRISHNAN MADATHIL REMESH" w:date="2025-03-27T13:33:00Z" w16du:dateUtc="2025-03-27T13:33:00Z"/>
                    <w:rFonts w:ascii="Trebuchet MS" w:hAnsi="Trebuchet MS"/>
                  </w:rPr>
                </w:rPrChange>
              </w:rPr>
            </w:pPr>
            <w:ins w:id="3495" w:author="ANANDHAKRISHNAN MADATHIL REMESH" w:date="2025-03-27T13:33:00Z" w16du:dateUtc="2025-03-27T13:33:00Z">
              <w:r w:rsidRPr="005219FD">
                <w:rPr>
                  <w:rFonts w:ascii="Trebuchet MS" w:hAnsi="Trebuchet MS"/>
                  <w:b/>
                  <w:bCs/>
                  <w:rPrChange w:id="3496" w:author="ANANDHAKRISHNAN MADATHIL REMESH" w:date="2025-03-27T13:36:00Z" w16du:dateUtc="2025-03-27T13:36:00Z">
                    <w:rPr>
                      <w:rFonts w:ascii="Trebuchet MS" w:hAnsi="Trebuchet MS"/>
                    </w:rPr>
                  </w:rPrChange>
                </w:rPr>
                <w:t>R</w:t>
              </w:r>
              <w:r w:rsidRPr="005219FD">
                <w:rPr>
                  <w:rFonts w:ascii="Trebuchet MS" w:hAnsi="Trebuchet MS"/>
                  <w:b/>
                  <w:bCs/>
                  <w:rPrChange w:id="3497" w:author="ANANDHAKRISHNAN MADATHIL REMESH" w:date="2025-03-27T13:36:00Z" w16du:dateUtc="2025-03-27T13:36:00Z">
                    <w:rPr/>
                  </w:rPrChange>
                </w:rPr>
                <w:t>eason</w:t>
              </w:r>
            </w:ins>
          </w:p>
        </w:tc>
        <w:tc>
          <w:tcPr>
            <w:tcW w:w="4531" w:type="dxa"/>
          </w:tcPr>
          <w:p w14:paraId="3917F38E" w14:textId="18432E99" w:rsidR="00EF4DD2" w:rsidRPr="005219FD" w:rsidRDefault="005219FD" w:rsidP="009354C8">
            <w:pPr>
              <w:pStyle w:val="p2"/>
              <w:spacing w:line="276" w:lineRule="auto"/>
              <w:jc w:val="both"/>
              <w:rPr>
                <w:ins w:id="3498" w:author="ANANDHAKRISHNAN MADATHIL REMESH" w:date="2025-03-27T13:33:00Z" w16du:dateUtc="2025-03-27T13:33:00Z"/>
                <w:rFonts w:ascii="Trebuchet MS" w:hAnsi="Trebuchet MS"/>
                <w:b/>
                <w:bCs/>
                <w:rPrChange w:id="3499" w:author="ANANDHAKRISHNAN MADATHIL REMESH" w:date="2025-03-27T13:36:00Z" w16du:dateUtc="2025-03-27T13:36:00Z">
                  <w:rPr>
                    <w:ins w:id="3500" w:author="ANANDHAKRISHNAN MADATHIL REMESH" w:date="2025-03-27T13:33:00Z" w16du:dateUtc="2025-03-27T13:33:00Z"/>
                    <w:rFonts w:ascii="Trebuchet MS" w:hAnsi="Trebuchet MS"/>
                  </w:rPr>
                </w:rPrChange>
              </w:rPr>
            </w:pPr>
            <w:ins w:id="3501" w:author="ANANDHAKRISHNAN MADATHIL REMESH" w:date="2025-03-27T13:33:00Z" w16du:dateUtc="2025-03-27T13:33:00Z">
              <w:r w:rsidRPr="005219FD">
                <w:rPr>
                  <w:rFonts w:ascii="Trebuchet MS" w:hAnsi="Trebuchet MS"/>
                  <w:b/>
                  <w:bCs/>
                  <w:rPrChange w:id="3502" w:author="ANANDHAKRISHNAN MADATHIL REMESH" w:date="2025-03-27T13:36:00Z" w16du:dateUtc="2025-03-27T13:36:00Z">
                    <w:rPr>
                      <w:rFonts w:ascii="Trebuchet MS" w:hAnsi="Trebuchet MS"/>
                    </w:rPr>
                  </w:rPrChange>
                </w:rPr>
                <w:t>E</w:t>
              </w:r>
              <w:r w:rsidRPr="005219FD">
                <w:rPr>
                  <w:rFonts w:ascii="Trebuchet MS" w:hAnsi="Trebuchet MS"/>
                  <w:b/>
                  <w:bCs/>
                  <w:rPrChange w:id="3503" w:author="ANANDHAKRISHNAN MADATHIL REMESH" w:date="2025-03-27T13:36:00Z" w16du:dateUtc="2025-03-27T13:36:00Z">
                    <w:rPr/>
                  </w:rPrChange>
                </w:rPr>
                <w:t>xplanation</w:t>
              </w:r>
            </w:ins>
          </w:p>
        </w:tc>
      </w:tr>
      <w:tr w:rsidR="00EF4DD2" w14:paraId="33DB4462" w14:textId="77777777" w:rsidTr="00EF4DD2">
        <w:trPr>
          <w:ins w:id="3504" w:author="ANANDHAKRISHNAN MADATHIL REMESH" w:date="2025-03-27T13:33:00Z"/>
        </w:trPr>
        <w:tc>
          <w:tcPr>
            <w:tcW w:w="4530" w:type="dxa"/>
          </w:tcPr>
          <w:p w14:paraId="55369F6F" w14:textId="2028BAA8" w:rsidR="00EF4DD2" w:rsidRDefault="005219FD" w:rsidP="009354C8">
            <w:pPr>
              <w:pStyle w:val="p2"/>
              <w:spacing w:line="276" w:lineRule="auto"/>
              <w:jc w:val="both"/>
              <w:rPr>
                <w:ins w:id="3505" w:author="ANANDHAKRISHNAN MADATHIL REMESH" w:date="2025-03-27T13:33:00Z" w16du:dateUtc="2025-03-27T13:33:00Z"/>
                <w:rFonts w:ascii="Trebuchet MS" w:hAnsi="Trebuchet MS"/>
              </w:rPr>
            </w:pPr>
            <w:ins w:id="3506" w:author="ANANDHAKRISHNAN MADATHIL REMESH" w:date="2025-03-27T13:33:00Z" w16du:dateUtc="2025-03-27T13:33:00Z">
              <w:r>
                <w:rPr>
                  <w:rFonts w:ascii="Trebuchet MS" w:hAnsi="Trebuchet MS"/>
                </w:rPr>
                <w:t>E</w:t>
              </w:r>
              <w:r>
                <w:t xml:space="preserve">xhaustive Search </w:t>
              </w:r>
            </w:ins>
          </w:p>
        </w:tc>
        <w:tc>
          <w:tcPr>
            <w:tcW w:w="4531" w:type="dxa"/>
          </w:tcPr>
          <w:p w14:paraId="2B8F4F20" w14:textId="13D5A290" w:rsidR="005219FD" w:rsidRPr="005219FD" w:rsidRDefault="005219FD" w:rsidP="009354C8">
            <w:pPr>
              <w:pStyle w:val="p2"/>
              <w:spacing w:line="276" w:lineRule="auto"/>
              <w:jc w:val="both"/>
              <w:rPr>
                <w:ins w:id="3507" w:author="ANANDHAKRISHNAN MADATHIL REMESH" w:date="2025-03-27T13:33:00Z" w16du:dateUtc="2025-03-27T13:33:00Z"/>
                <w:rPrChange w:id="3508" w:author="ANANDHAKRISHNAN MADATHIL REMESH" w:date="2025-03-27T13:34:00Z" w16du:dateUtc="2025-03-27T13:34:00Z">
                  <w:rPr>
                    <w:ins w:id="3509" w:author="ANANDHAKRISHNAN MADATHIL REMESH" w:date="2025-03-27T13:33:00Z" w16du:dateUtc="2025-03-27T13:33:00Z"/>
                    <w:rFonts w:ascii="Trebuchet MS" w:hAnsi="Trebuchet MS"/>
                  </w:rPr>
                </w:rPrChange>
              </w:rPr>
            </w:pPr>
            <w:ins w:id="3510" w:author="ANANDHAKRISHNAN MADATHIL REMESH" w:date="2025-03-27T13:33:00Z" w16du:dateUtc="2025-03-27T13:33:00Z">
              <w:r>
                <w:rPr>
                  <w:rFonts w:ascii="Trebuchet MS" w:hAnsi="Trebuchet MS"/>
                </w:rPr>
                <w:t>E</w:t>
              </w:r>
              <w:r>
                <w:t>nsures all Parameter combinations are evaluated fai</w:t>
              </w:r>
            </w:ins>
            <w:ins w:id="3511" w:author="ANANDHAKRISHNAN MADATHIL REMESH" w:date="2025-03-27T13:34:00Z" w16du:dateUtc="2025-03-27T13:34:00Z">
              <w:r>
                <w:t>rly.</w:t>
              </w:r>
            </w:ins>
          </w:p>
        </w:tc>
      </w:tr>
      <w:tr w:rsidR="00EF4DD2" w14:paraId="40C3F7A8" w14:textId="77777777" w:rsidTr="00EF4DD2">
        <w:trPr>
          <w:ins w:id="3512" w:author="ANANDHAKRISHNAN MADATHIL REMESH" w:date="2025-03-27T13:33:00Z"/>
        </w:trPr>
        <w:tc>
          <w:tcPr>
            <w:tcW w:w="4530" w:type="dxa"/>
          </w:tcPr>
          <w:p w14:paraId="7DDB418F" w14:textId="00FDF1AE" w:rsidR="00EF4DD2" w:rsidRDefault="005219FD" w:rsidP="009354C8">
            <w:pPr>
              <w:pStyle w:val="p2"/>
              <w:spacing w:line="276" w:lineRule="auto"/>
              <w:jc w:val="both"/>
              <w:rPr>
                <w:ins w:id="3513" w:author="ANANDHAKRISHNAN MADATHIL REMESH" w:date="2025-03-27T13:33:00Z" w16du:dateUtc="2025-03-27T13:33:00Z"/>
                <w:rFonts w:ascii="Trebuchet MS" w:hAnsi="Trebuchet MS"/>
              </w:rPr>
            </w:pPr>
            <w:ins w:id="3514" w:author="ANANDHAKRISHNAN MADATHIL REMESH" w:date="2025-03-27T13:34:00Z" w16du:dateUtc="2025-03-27T13:34:00Z">
              <w:r>
                <w:rPr>
                  <w:rFonts w:ascii="Trebuchet MS" w:hAnsi="Trebuchet MS"/>
                </w:rPr>
                <w:t>Cross-validation integration</w:t>
              </w:r>
            </w:ins>
          </w:p>
        </w:tc>
        <w:tc>
          <w:tcPr>
            <w:tcW w:w="4531" w:type="dxa"/>
          </w:tcPr>
          <w:p w14:paraId="5F6F029C" w14:textId="75AC1C0A" w:rsidR="00EF4DD2" w:rsidRDefault="005219FD" w:rsidP="009354C8">
            <w:pPr>
              <w:pStyle w:val="p2"/>
              <w:spacing w:line="276" w:lineRule="auto"/>
              <w:jc w:val="both"/>
              <w:rPr>
                <w:ins w:id="3515" w:author="ANANDHAKRISHNAN MADATHIL REMESH" w:date="2025-03-27T13:33:00Z" w16du:dateUtc="2025-03-27T13:33:00Z"/>
                <w:rFonts w:ascii="Trebuchet MS" w:hAnsi="Trebuchet MS"/>
              </w:rPr>
            </w:pPr>
            <w:ins w:id="3516" w:author="ANANDHAKRISHNAN MADATHIL REMESH" w:date="2025-03-27T13:34:00Z" w16du:dateUtc="2025-03-27T13:34:00Z">
              <w:r>
                <w:rPr>
                  <w:rFonts w:ascii="Trebuchet MS" w:hAnsi="Trebuchet MS"/>
                </w:rPr>
                <w:t>Uses k-fold validation to prevent overfitting and ensure robust selection.</w:t>
              </w:r>
            </w:ins>
          </w:p>
        </w:tc>
      </w:tr>
      <w:tr w:rsidR="00EF4DD2" w14:paraId="678582AC" w14:textId="77777777" w:rsidTr="00EF4DD2">
        <w:trPr>
          <w:ins w:id="3517" w:author="ANANDHAKRISHNAN MADATHIL REMESH" w:date="2025-03-27T13:33:00Z"/>
        </w:trPr>
        <w:tc>
          <w:tcPr>
            <w:tcW w:w="4530" w:type="dxa"/>
          </w:tcPr>
          <w:p w14:paraId="3900D1D5" w14:textId="572B19A9" w:rsidR="00EF4DD2" w:rsidRDefault="005219FD" w:rsidP="009354C8">
            <w:pPr>
              <w:pStyle w:val="p2"/>
              <w:spacing w:line="276" w:lineRule="auto"/>
              <w:jc w:val="both"/>
              <w:rPr>
                <w:ins w:id="3518" w:author="ANANDHAKRISHNAN MADATHIL REMESH" w:date="2025-03-27T13:33:00Z" w16du:dateUtc="2025-03-27T13:33:00Z"/>
                <w:rFonts w:ascii="Trebuchet MS" w:hAnsi="Trebuchet MS"/>
              </w:rPr>
            </w:pPr>
            <w:ins w:id="3519" w:author="ANANDHAKRISHNAN MADATHIL REMESH" w:date="2025-03-27T13:34:00Z" w16du:dateUtc="2025-03-27T13:34:00Z">
              <w:r>
                <w:rPr>
                  <w:rFonts w:ascii="Trebuchet MS" w:hAnsi="Trebuchet MS"/>
                </w:rPr>
                <w:t>Handles Bias-variance T</w:t>
              </w:r>
            </w:ins>
            <w:ins w:id="3520" w:author="ANANDHAKRISHNAN MADATHIL REMESH" w:date="2025-03-27T13:35:00Z" w16du:dateUtc="2025-03-27T13:35:00Z">
              <w:r>
                <w:rPr>
                  <w:rFonts w:ascii="Trebuchet MS" w:hAnsi="Trebuchet MS"/>
                </w:rPr>
                <w:t>radeoff</w:t>
              </w:r>
            </w:ins>
          </w:p>
        </w:tc>
        <w:tc>
          <w:tcPr>
            <w:tcW w:w="4531" w:type="dxa"/>
          </w:tcPr>
          <w:p w14:paraId="6F7E9E22" w14:textId="1D062A36" w:rsidR="00EF4DD2" w:rsidRDefault="005219FD" w:rsidP="009354C8">
            <w:pPr>
              <w:pStyle w:val="p2"/>
              <w:spacing w:line="276" w:lineRule="auto"/>
              <w:jc w:val="both"/>
              <w:rPr>
                <w:ins w:id="3521" w:author="ANANDHAKRISHNAN MADATHIL REMESH" w:date="2025-03-27T13:33:00Z" w16du:dateUtc="2025-03-27T13:33:00Z"/>
                <w:rFonts w:ascii="Trebuchet MS" w:hAnsi="Trebuchet MS"/>
              </w:rPr>
            </w:pPr>
            <w:ins w:id="3522" w:author="ANANDHAKRISHNAN MADATHIL REMESH" w:date="2025-03-27T13:35:00Z" w16du:dateUtc="2025-03-27T13:35:00Z">
              <w:r>
                <w:rPr>
                  <w:rFonts w:ascii="Trebuchet MS" w:hAnsi="Trebuchet MS"/>
                </w:rPr>
                <w:t xml:space="preserve">Helps balance model Complexity and generalization </w:t>
              </w:r>
            </w:ins>
          </w:p>
        </w:tc>
      </w:tr>
      <w:tr w:rsidR="00EF4DD2" w14:paraId="5316DF86" w14:textId="77777777" w:rsidTr="00EF4DD2">
        <w:trPr>
          <w:ins w:id="3523" w:author="ANANDHAKRISHNAN MADATHIL REMESH" w:date="2025-03-27T13:33:00Z"/>
        </w:trPr>
        <w:tc>
          <w:tcPr>
            <w:tcW w:w="4530" w:type="dxa"/>
          </w:tcPr>
          <w:p w14:paraId="07F2F826" w14:textId="0005601C" w:rsidR="00EF4DD2" w:rsidRDefault="005219FD" w:rsidP="009354C8">
            <w:pPr>
              <w:pStyle w:val="p2"/>
              <w:spacing w:line="276" w:lineRule="auto"/>
              <w:jc w:val="both"/>
              <w:rPr>
                <w:ins w:id="3524" w:author="ANANDHAKRISHNAN MADATHIL REMESH" w:date="2025-03-27T13:33:00Z" w16du:dateUtc="2025-03-27T13:33:00Z"/>
                <w:rFonts w:ascii="Trebuchet MS" w:hAnsi="Trebuchet MS"/>
              </w:rPr>
            </w:pPr>
            <w:ins w:id="3525" w:author="ANANDHAKRISHNAN MADATHIL REMESH" w:date="2025-03-27T13:36:00Z" w16du:dateUtc="2025-03-27T13:36:00Z">
              <w:r>
                <w:rPr>
                  <w:rFonts w:ascii="Trebuchet MS" w:hAnsi="Trebuchet MS"/>
                </w:rPr>
                <w:t>Compatible</w:t>
              </w:r>
            </w:ins>
            <w:ins w:id="3526" w:author="ANANDHAKRISHNAN MADATHIL REMESH" w:date="2025-03-27T13:35:00Z" w16du:dateUtc="2025-03-27T13:35:00Z">
              <w:r>
                <w:rPr>
                  <w:rFonts w:ascii="Trebuchet MS" w:hAnsi="Trebuchet MS"/>
                </w:rPr>
                <w:t xml:space="preserve"> with </w:t>
              </w:r>
              <w:proofErr w:type="spellStart"/>
              <w:r>
                <w:rPr>
                  <w:rFonts w:ascii="Trebuchet MS" w:hAnsi="Trebuchet MS"/>
                </w:rPr>
                <w:t>sklearn</w:t>
              </w:r>
            </w:ins>
            <w:proofErr w:type="spellEnd"/>
          </w:p>
        </w:tc>
        <w:tc>
          <w:tcPr>
            <w:tcW w:w="4531" w:type="dxa"/>
          </w:tcPr>
          <w:p w14:paraId="0F26805B" w14:textId="31444FA2" w:rsidR="00EF4DD2" w:rsidRDefault="005219FD" w:rsidP="009354C8">
            <w:pPr>
              <w:pStyle w:val="p2"/>
              <w:spacing w:line="276" w:lineRule="auto"/>
              <w:jc w:val="both"/>
              <w:rPr>
                <w:ins w:id="3527" w:author="ANANDHAKRISHNAN MADATHIL REMESH" w:date="2025-03-27T13:33:00Z" w16du:dateUtc="2025-03-27T13:33:00Z"/>
                <w:rFonts w:ascii="Trebuchet MS" w:hAnsi="Trebuchet MS"/>
              </w:rPr>
            </w:pPr>
            <w:ins w:id="3528" w:author="ANANDHAKRISHNAN MADATHIL REMESH" w:date="2025-03-27T13:35:00Z" w16du:dateUtc="2025-03-27T13:35:00Z">
              <w:r>
                <w:rPr>
                  <w:rFonts w:ascii="Trebuchet MS" w:hAnsi="Trebuchet MS"/>
                </w:rPr>
                <w:t>Seamlessly</w:t>
              </w:r>
            </w:ins>
            <w:ins w:id="3529" w:author="ANANDHAKRISHNAN MADATHIL REMESH" w:date="2025-03-27T13:36:00Z" w16du:dateUtc="2025-03-27T13:36:00Z">
              <w:r>
                <w:rPr>
                  <w:rFonts w:ascii="Trebuchet MS" w:hAnsi="Trebuchet MS"/>
                </w:rPr>
                <w:t xml:space="preserve"> integrates with scikit-learn for pipeline optimization</w:t>
              </w:r>
            </w:ins>
          </w:p>
        </w:tc>
      </w:tr>
    </w:tbl>
    <w:p w14:paraId="2E6F2904" w14:textId="77777777" w:rsidR="009354C8" w:rsidRPr="00272B1A" w:rsidRDefault="009354C8" w:rsidP="009354C8">
      <w:pPr>
        <w:pStyle w:val="p2"/>
        <w:spacing w:line="276" w:lineRule="auto"/>
        <w:jc w:val="both"/>
        <w:rPr>
          <w:ins w:id="3530" w:author="ANANDHAKRISHNAN MADATHIL REMESH" w:date="2025-03-27T00:02:00Z" w16du:dateUtc="2025-03-27T00:02:00Z"/>
          <w:rFonts w:ascii="Trebuchet MS" w:hAnsi="Trebuchet MS"/>
        </w:rPr>
      </w:pPr>
    </w:p>
    <w:p w14:paraId="7985531E" w14:textId="3BE36FA9" w:rsidR="009354C8" w:rsidRDefault="009354C8" w:rsidP="009354C8">
      <w:pPr>
        <w:pStyle w:val="NormalWeb"/>
        <w:spacing w:line="276" w:lineRule="auto"/>
        <w:rPr>
          <w:ins w:id="3531" w:author="ANANDHAKRISHNAN MADATHIL REMESH" w:date="2025-03-31T12:26:00Z" w16du:dateUtc="2025-03-31T11:26:00Z"/>
          <w:rFonts w:ascii="Trebuchet MS" w:hAnsi="Trebuchet MS"/>
          <w:color w:val="000000"/>
        </w:rPr>
      </w:pPr>
    </w:p>
    <w:p w14:paraId="5293BA8A" w14:textId="77777777" w:rsidR="00820A5B" w:rsidRDefault="00820A5B" w:rsidP="009354C8">
      <w:pPr>
        <w:pStyle w:val="NormalWeb"/>
        <w:spacing w:line="276" w:lineRule="auto"/>
        <w:rPr>
          <w:ins w:id="3532" w:author="ANANDHAKRISHNAN MADATHIL REMESH" w:date="2025-03-31T12:26:00Z" w16du:dateUtc="2025-03-31T11:26:00Z"/>
          <w:rFonts w:ascii="Trebuchet MS" w:hAnsi="Trebuchet MS"/>
          <w:color w:val="000000"/>
        </w:rPr>
      </w:pPr>
    </w:p>
    <w:p w14:paraId="1B71F763" w14:textId="2B9C089F" w:rsidR="006021BC" w:rsidRPr="006021BC" w:rsidRDefault="006021BC">
      <w:pPr>
        <w:pStyle w:val="Caption"/>
        <w:keepNext/>
        <w:rPr>
          <w:ins w:id="3533" w:author="ANANDHAKRISHNAN MADATHIL REMESH" w:date="2025-04-02T17:25:00Z" w16du:dateUtc="2025-04-02T16:25:00Z"/>
          <w:rFonts w:ascii="Trebuchet MS" w:hAnsi="Trebuchet MS"/>
          <w:rPrChange w:id="3534" w:author="ANANDHAKRISHNAN MADATHIL REMESH" w:date="2025-04-02T17:25:00Z" w16du:dateUtc="2025-04-02T16:25:00Z">
            <w:rPr>
              <w:ins w:id="3535" w:author="ANANDHAKRISHNAN MADATHIL REMESH" w:date="2025-04-02T17:25:00Z" w16du:dateUtc="2025-04-02T16:25:00Z"/>
            </w:rPr>
          </w:rPrChange>
        </w:rPr>
        <w:pPrChange w:id="3536" w:author="ANANDHAKRISHNAN MADATHIL REMESH" w:date="2025-04-02T17:25:00Z" w16du:dateUtc="2025-04-02T16:25:00Z">
          <w:pPr/>
        </w:pPrChange>
      </w:pPr>
      <w:bookmarkStart w:id="3537" w:name="_Toc194957477"/>
      <w:ins w:id="3538" w:author="ANANDHAKRISHNAN MADATHIL REMESH" w:date="2025-04-02T17:25:00Z" w16du:dateUtc="2025-04-02T16:25:00Z">
        <w:r w:rsidRPr="006021BC">
          <w:rPr>
            <w:rFonts w:ascii="Trebuchet MS" w:hAnsi="Trebuchet MS"/>
            <w:rPrChange w:id="3539" w:author="ANANDHAKRISHNAN MADATHIL REMESH" w:date="2025-04-02T17:25:00Z" w16du:dateUtc="2025-04-02T16:25:00Z">
              <w:rPr>
                <w:bCs/>
                <w:szCs w:val="22"/>
              </w:rPr>
            </w:rPrChange>
          </w:rPr>
          <w:t xml:space="preserve">Table </w:t>
        </w:r>
        <w:r w:rsidRPr="006021BC">
          <w:rPr>
            <w:rFonts w:ascii="Trebuchet MS" w:hAnsi="Trebuchet MS"/>
            <w:rPrChange w:id="3540" w:author="ANANDHAKRISHNAN MADATHIL REMESH" w:date="2025-04-02T17:25:00Z" w16du:dateUtc="2025-04-02T16:25:00Z">
              <w:rPr>
                <w:bCs/>
                <w:szCs w:val="22"/>
              </w:rPr>
            </w:rPrChange>
          </w:rPr>
          <w:fldChar w:fldCharType="begin"/>
        </w:r>
        <w:r w:rsidRPr="006021BC">
          <w:rPr>
            <w:rFonts w:ascii="Trebuchet MS" w:hAnsi="Trebuchet MS"/>
            <w:rPrChange w:id="3541" w:author="ANANDHAKRISHNAN MADATHIL REMESH" w:date="2025-04-02T17:25:00Z" w16du:dateUtc="2025-04-02T16:25:00Z">
              <w:rPr>
                <w:bCs/>
                <w:szCs w:val="22"/>
              </w:rPr>
            </w:rPrChange>
          </w:rPr>
          <w:instrText xml:space="preserve"> SEQ Table \* ARABIC </w:instrText>
        </w:r>
      </w:ins>
      <w:r w:rsidRPr="006021BC">
        <w:rPr>
          <w:rFonts w:ascii="Trebuchet MS" w:hAnsi="Trebuchet MS"/>
          <w:rPrChange w:id="3542" w:author="ANANDHAKRISHNAN MADATHIL REMESH" w:date="2025-04-02T17:25:00Z" w16du:dateUtc="2025-04-02T16:25:00Z">
            <w:rPr>
              <w:bCs/>
              <w:szCs w:val="22"/>
            </w:rPr>
          </w:rPrChange>
        </w:rPr>
        <w:fldChar w:fldCharType="separate"/>
      </w:r>
      <w:ins w:id="3543" w:author="ANANDHAKRISHNAN MADATHIL REMESH" w:date="2025-04-13T20:05:00Z" w16du:dateUtc="2025-04-13T19:05:00Z">
        <w:r w:rsidR="009B2C7D">
          <w:rPr>
            <w:rFonts w:ascii="Trebuchet MS" w:hAnsi="Trebuchet MS"/>
            <w:noProof/>
          </w:rPr>
          <w:t>3</w:t>
        </w:r>
      </w:ins>
      <w:ins w:id="3544" w:author="ANANDHAKRISHNAN MADATHIL REMESH" w:date="2025-04-02T17:25:00Z" w16du:dateUtc="2025-04-02T16:25:00Z">
        <w:r w:rsidRPr="006021BC">
          <w:rPr>
            <w:rFonts w:ascii="Trebuchet MS" w:hAnsi="Trebuchet MS"/>
            <w:rPrChange w:id="3545" w:author="ANANDHAKRISHNAN MADATHIL REMESH" w:date="2025-04-02T17:25:00Z" w16du:dateUtc="2025-04-02T16:25:00Z">
              <w:rPr>
                <w:bCs/>
                <w:szCs w:val="22"/>
              </w:rPr>
            </w:rPrChange>
          </w:rPr>
          <w:fldChar w:fldCharType="end"/>
        </w:r>
        <w:r w:rsidRPr="006021BC">
          <w:rPr>
            <w:rFonts w:ascii="Trebuchet MS" w:hAnsi="Trebuchet MS"/>
            <w:rPrChange w:id="3546" w:author="ANANDHAKRISHNAN MADATHIL REMESH" w:date="2025-04-02T17:25:00Z" w16du:dateUtc="2025-04-02T16:25:00Z">
              <w:rPr>
                <w:bCs/>
                <w:szCs w:val="22"/>
              </w:rPr>
            </w:rPrChange>
          </w:rPr>
          <w:t xml:space="preserve"> Hyperparameter Values</w:t>
        </w:r>
        <w:bookmarkEnd w:id="3537"/>
      </w:ins>
    </w:p>
    <w:tbl>
      <w:tblPr>
        <w:tblStyle w:val="TableGrid"/>
        <w:tblW w:w="9985" w:type="dxa"/>
        <w:tblLook w:val="04A0" w:firstRow="1" w:lastRow="0" w:firstColumn="1" w:lastColumn="0" w:noHBand="0" w:noVBand="1"/>
        <w:tblPrChange w:id="3547" w:author="ANANDHAKRISHNAN MADATHIL REMESH" w:date="2025-03-31T23:33:00Z" w16du:dateUtc="2025-03-31T22:33:00Z">
          <w:tblPr>
            <w:tblStyle w:val="TableGrid"/>
            <w:tblW w:w="0" w:type="auto"/>
            <w:tblLook w:val="04A0" w:firstRow="1" w:lastRow="0" w:firstColumn="1" w:lastColumn="0" w:noHBand="0" w:noVBand="1"/>
          </w:tblPr>
        </w:tblPrChange>
      </w:tblPr>
      <w:tblGrid>
        <w:gridCol w:w="3020"/>
        <w:gridCol w:w="1835"/>
        <w:gridCol w:w="5130"/>
        <w:tblGridChange w:id="3548">
          <w:tblGrid>
            <w:gridCol w:w="3020"/>
            <w:gridCol w:w="1835"/>
            <w:gridCol w:w="1185"/>
            <w:gridCol w:w="3021"/>
            <w:gridCol w:w="924"/>
          </w:tblGrid>
        </w:tblGridChange>
      </w:tblGrid>
      <w:tr w:rsidR="00820A5B" w14:paraId="3A9F2A32" w14:textId="77777777" w:rsidTr="00D34023">
        <w:trPr>
          <w:ins w:id="3549" w:author="ANANDHAKRISHNAN MADATHIL REMESH" w:date="2025-03-31T12:27:00Z"/>
          <w:trPrChange w:id="3550" w:author="ANANDHAKRISHNAN MADATHIL REMESH" w:date="2025-03-31T23:33:00Z" w16du:dateUtc="2025-03-31T22:33:00Z">
            <w:trPr>
              <w:gridAfter w:val="0"/>
            </w:trPr>
          </w:trPrChange>
        </w:trPr>
        <w:tc>
          <w:tcPr>
            <w:tcW w:w="3020" w:type="dxa"/>
            <w:tcPrChange w:id="3551" w:author="ANANDHAKRISHNAN MADATHIL REMESH" w:date="2025-03-31T23:33:00Z" w16du:dateUtc="2025-03-31T22:33:00Z">
              <w:tcPr>
                <w:tcW w:w="3020" w:type="dxa"/>
              </w:tcPr>
            </w:tcPrChange>
          </w:tcPr>
          <w:p w14:paraId="4617AB9A" w14:textId="207D9987" w:rsidR="00820A5B" w:rsidRPr="00167A62" w:rsidRDefault="00167A62" w:rsidP="009354C8">
            <w:pPr>
              <w:pStyle w:val="NormalWeb"/>
              <w:spacing w:line="276" w:lineRule="auto"/>
              <w:rPr>
                <w:ins w:id="3552" w:author="ANANDHAKRISHNAN MADATHIL REMESH" w:date="2025-03-31T12:27:00Z" w16du:dateUtc="2025-03-31T11:27:00Z"/>
                <w:rFonts w:ascii="Trebuchet MS" w:hAnsi="Trebuchet MS"/>
                <w:b/>
                <w:bCs/>
                <w:color w:val="000000"/>
                <w:rPrChange w:id="3553" w:author="ANANDHAKRISHNAN MADATHIL REMESH" w:date="2025-03-31T12:44:00Z" w16du:dateUtc="2025-03-31T11:44:00Z">
                  <w:rPr>
                    <w:ins w:id="3554" w:author="ANANDHAKRISHNAN MADATHIL REMESH" w:date="2025-03-31T12:27:00Z" w16du:dateUtc="2025-03-31T11:27:00Z"/>
                    <w:rFonts w:ascii="Trebuchet MS" w:hAnsi="Trebuchet MS"/>
                    <w:color w:val="000000"/>
                  </w:rPr>
                </w:rPrChange>
              </w:rPr>
            </w:pPr>
            <w:ins w:id="3555" w:author="ANANDHAKRISHNAN MADATHIL REMESH" w:date="2025-03-31T12:27:00Z" w16du:dateUtc="2025-03-31T11:27:00Z">
              <w:r w:rsidRPr="00167A62">
                <w:rPr>
                  <w:rFonts w:ascii="Trebuchet MS" w:hAnsi="Trebuchet MS"/>
                  <w:b/>
                  <w:bCs/>
                  <w:color w:val="000000"/>
                </w:rPr>
                <w:t>Hyperparameter</w:t>
              </w:r>
            </w:ins>
          </w:p>
        </w:tc>
        <w:tc>
          <w:tcPr>
            <w:tcW w:w="1835" w:type="dxa"/>
            <w:tcPrChange w:id="3556" w:author="ANANDHAKRISHNAN MADATHIL REMESH" w:date="2025-03-31T23:33:00Z" w16du:dateUtc="2025-03-31T22:33:00Z">
              <w:tcPr>
                <w:tcW w:w="3020" w:type="dxa"/>
                <w:gridSpan w:val="2"/>
              </w:tcPr>
            </w:tcPrChange>
          </w:tcPr>
          <w:p w14:paraId="151F18C7" w14:textId="1F5EC8FC" w:rsidR="00820A5B" w:rsidRPr="00167A62" w:rsidRDefault="00167A62" w:rsidP="009354C8">
            <w:pPr>
              <w:pStyle w:val="NormalWeb"/>
              <w:spacing w:line="276" w:lineRule="auto"/>
              <w:rPr>
                <w:ins w:id="3557" w:author="ANANDHAKRISHNAN MADATHIL REMESH" w:date="2025-03-31T12:27:00Z" w16du:dateUtc="2025-03-31T11:27:00Z"/>
                <w:rFonts w:ascii="Trebuchet MS" w:hAnsi="Trebuchet MS"/>
                <w:b/>
                <w:bCs/>
                <w:color w:val="000000"/>
                <w:rPrChange w:id="3558" w:author="ANANDHAKRISHNAN MADATHIL REMESH" w:date="2025-03-31T12:44:00Z" w16du:dateUtc="2025-03-31T11:44:00Z">
                  <w:rPr>
                    <w:ins w:id="3559" w:author="ANANDHAKRISHNAN MADATHIL REMESH" w:date="2025-03-31T12:27:00Z" w16du:dateUtc="2025-03-31T11:27:00Z"/>
                    <w:rFonts w:ascii="Trebuchet MS" w:hAnsi="Trebuchet MS"/>
                    <w:color w:val="000000"/>
                  </w:rPr>
                </w:rPrChange>
              </w:rPr>
            </w:pPr>
            <w:ins w:id="3560" w:author="ANANDHAKRISHNAN MADATHIL REMESH" w:date="2025-03-31T12:44:00Z" w16du:dateUtc="2025-03-31T11:44:00Z">
              <w:r>
                <w:rPr>
                  <w:rFonts w:ascii="Trebuchet MS" w:hAnsi="Trebuchet MS"/>
                  <w:b/>
                  <w:bCs/>
                  <w:color w:val="000000"/>
                </w:rPr>
                <w:t>V</w:t>
              </w:r>
            </w:ins>
            <w:ins w:id="3561" w:author="ANANDHAKRISHNAN MADATHIL REMESH" w:date="2025-03-31T12:27:00Z" w16du:dateUtc="2025-03-31T11:27:00Z">
              <w:r w:rsidRPr="00167A62">
                <w:rPr>
                  <w:rFonts w:ascii="Trebuchet MS" w:hAnsi="Trebuchet MS"/>
                  <w:b/>
                  <w:bCs/>
                  <w:color w:val="000000"/>
                </w:rPr>
                <w:t xml:space="preserve">alues tested </w:t>
              </w:r>
            </w:ins>
          </w:p>
        </w:tc>
        <w:tc>
          <w:tcPr>
            <w:tcW w:w="5130" w:type="dxa"/>
            <w:tcPrChange w:id="3562" w:author="ANANDHAKRISHNAN MADATHIL REMESH" w:date="2025-03-31T23:33:00Z" w16du:dateUtc="2025-03-31T22:33:00Z">
              <w:tcPr>
                <w:tcW w:w="3021" w:type="dxa"/>
              </w:tcPr>
            </w:tcPrChange>
          </w:tcPr>
          <w:p w14:paraId="650637FF" w14:textId="3D60B5FF" w:rsidR="00820A5B" w:rsidRPr="00167A62" w:rsidRDefault="00167A62" w:rsidP="009354C8">
            <w:pPr>
              <w:pStyle w:val="NormalWeb"/>
              <w:spacing w:line="276" w:lineRule="auto"/>
              <w:rPr>
                <w:ins w:id="3563" w:author="ANANDHAKRISHNAN MADATHIL REMESH" w:date="2025-03-31T12:27:00Z" w16du:dateUtc="2025-03-31T11:27:00Z"/>
                <w:rFonts w:ascii="Trebuchet MS" w:hAnsi="Trebuchet MS"/>
                <w:b/>
                <w:bCs/>
                <w:color w:val="000000"/>
                <w:rPrChange w:id="3564" w:author="ANANDHAKRISHNAN MADATHIL REMESH" w:date="2025-03-31T12:44:00Z" w16du:dateUtc="2025-03-31T11:44:00Z">
                  <w:rPr>
                    <w:ins w:id="3565" w:author="ANANDHAKRISHNAN MADATHIL REMESH" w:date="2025-03-31T12:27:00Z" w16du:dateUtc="2025-03-31T11:27:00Z"/>
                    <w:rFonts w:ascii="Trebuchet MS" w:hAnsi="Trebuchet MS"/>
                    <w:color w:val="000000"/>
                  </w:rPr>
                </w:rPrChange>
              </w:rPr>
            </w:pPr>
            <w:ins w:id="3566" w:author="ANANDHAKRISHNAN MADATHIL REMESH" w:date="2025-03-31T12:44:00Z" w16du:dateUtc="2025-03-31T11:44:00Z">
              <w:r>
                <w:rPr>
                  <w:rFonts w:ascii="Trebuchet MS" w:hAnsi="Trebuchet MS"/>
                  <w:b/>
                  <w:bCs/>
                  <w:color w:val="000000"/>
                </w:rPr>
                <w:t>P</w:t>
              </w:r>
            </w:ins>
            <w:ins w:id="3567" w:author="ANANDHAKRISHNAN MADATHIL REMESH" w:date="2025-03-31T12:27:00Z" w16du:dateUtc="2025-03-31T11:27:00Z">
              <w:r w:rsidRPr="00167A62">
                <w:rPr>
                  <w:rFonts w:ascii="Trebuchet MS" w:hAnsi="Trebuchet MS"/>
                  <w:b/>
                  <w:bCs/>
                  <w:color w:val="000000"/>
                </w:rPr>
                <w:t>urpose</w:t>
              </w:r>
            </w:ins>
          </w:p>
        </w:tc>
      </w:tr>
      <w:tr w:rsidR="00820A5B" w14:paraId="33A3B097" w14:textId="77777777" w:rsidTr="00D34023">
        <w:trPr>
          <w:ins w:id="3568" w:author="ANANDHAKRISHNAN MADATHIL REMESH" w:date="2025-03-31T12:27:00Z"/>
          <w:trPrChange w:id="3569" w:author="ANANDHAKRISHNAN MADATHIL REMESH" w:date="2025-03-31T23:33:00Z" w16du:dateUtc="2025-03-31T22:33:00Z">
            <w:trPr>
              <w:gridAfter w:val="0"/>
            </w:trPr>
          </w:trPrChange>
        </w:trPr>
        <w:tc>
          <w:tcPr>
            <w:tcW w:w="3020" w:type="dxa"/>
            <w:tcPrChange w:id="3570" w:author="ANANDHAKRISHNAN MADATHIL REMESH" w:date="2025-03-31T23:33:00Z" w16du:dateUtc="2025-03-31T22:33:00Z">
              <w:tcPr>
                <w:tcW w:w="3020" w:type="dxa"/>
              </w:tcPr>
            </w:tcPrChange>
          </w:tcPr>
          <w:p w14:paraId="0722A3F9" w14:textId="0EDC1C32" w:rsidR="00820A5B" w:rsidRDefault="00820A5B" w:rsidP="009354C8">
            <w:pPr>
              <w:pStyle w:val="NormalWeb"/>
              <w:spacing w:line="276" w:lineRule="auto"/>
              <w:rPr>
                <w:ins w:id="3571" w:author="ANANDHAKRISHNAN MADATHIL REMESH" w:date="2025-03-31T12:27:00Z" w16du:dateUtc="2025-03-31T11:27:00Z"/>
                <w:rFonts w:ascii="Trebuchet MS" w:hAnsi="Trebuchet MS"/>
                <w:color w:val="000000"/>
              </w:rPr>
            </w:pPr>
            <w:proofErr w:type="spellStart"/>
            <w:ins w:id="3572" w:author="ANANDHAKRISHNAN MADATHIL REMESH" w:date="2025-03-31T12:38:00Z" w16du:dateUtc="2025-03-31T11:38:00Z">
              <w:r>
                <w:rPr>
                  <w:rFonts w:ascii="Trebuchet MS" w:hAnsi="Trebuchet MS"/>
                  <w:color w:val="000000"/>
                </w:rPr>
                <w:t>N_</w:t>
              </w:r>
              <w:r w:rsidR="00167A62">
                <w:rPr>
                  <w:rFonts w:ascii="Trebuchet MS" w:hAnsi="Trebuchet MS"/>
                  <w:color w:val="000000"/>
                </w:rPr>
                <w:t>estimators</w:t>
              </w:r>
              <w:proofErr w:type="spellEnd"/>
              <w:r w:rsidR="00167A62">
                <w:rPr>
                  <w:rFonts w:ascii="Trebuchet MS" w:hAnsi="Trebuchet MS"/>
                  <w:color w:val="000000"/>
                </w:rPr>
                <w:t xml:space="preserve"> (Trees)</w:t>
              </w:r>
            </w:ins>
          </w:p>
        </w:tc>
        <w:tc>
          <w:tcPr>
            <w:tcW w:w="1835" w:type="dxa"/>
            <w:tcPrChange w:id="3573" w:author="ANANDHAKRISHNAN MADATHIL REMESH" w:date="2025-03-31T23:33:00Z" w16du:dateUtc="2025-03-31T22:33:00Z">
              <w:tcPr>
                <w:tcW w:w="3020" w:type="dxa"/>
                <w:gridSpan w:val="2"/>
              </w:tcPr>
            </w:tcPrChange>
          </w:tcPr>
          <w:p w14:paraId="56F938D5" w14:textId="1F22D475" w:rsidR="00820A5B" w:rsidRDefault="00167A62" w:rsidP="009354C8">
            <w:pPr>
              <w:pStyle w:val="NormalWeb"/>
              <w:spacing w:line="276" w:lineRule="auto"/>
              <w:rPr>
                <w:ins w:id="3574" w:author="ANANDHAKRISHNAN MADATHIL REMESH" w:date="2025-03-31T12:27:00Z" w16du:dateUtc="2025-03-31T11:27:00Z"/>
                <w:rFonts w:ascii="Trebuchet MS" w:hAnsi="Trebuchet MS"/>
                <w:color w:val="000000"/>
              </w:rPr>
            </w:pPr>
            <w:ins w:id="3575" w:author="ANANDHAKRISHNAN MADATHIL REMESH" w:date="2025-03-31T12:38:00Z" w16du:dateUtc="2025-03-31T11:38:00Z">
              <w:r>
                <w:rPr>
                  <w:rFonts w:ascii="Trebuchet MS" w:hAnsi="Trebuchet MS"/>
                  <w:color w:val="000000"/>
                </w:rPr>
                <w:t>50,100,150</w:t>
              </w:r>
            </w:ins>
          </w:p>
        </w:tc>
        <w:tc>
          <w:tcPr>
            <w:tcW w:w="5130" w:type="dxa"/>
            <w:tcPrChange w:id="3576" w:author="ANANDHAKRISHNAN MADATHIL REMESH" w:date="2025-03-31T23:33:00Z" w16du:dateUtc="2025-03-31T22:33:00Z">
              <w:tcPr>
                <w:tcW w:w="3021" w:type="dxa"/>
              </w:tcPr>
            </w:tcPrChange>
          </w:tcPr>
          <w:p w14:paraId="3206381E" w14:textId="3115B803" w:rsidR="00820A5B" w:rsidRDefault="00167A62" w:rsidP="009354C8">
            <w:pPr>
              <w:pStyle w:val="NormalWeb"/>
              <w:spacing w:line="276" w:lineRule="auto"/>
              <w:rPr>
                <w:ins w:id="3577" w:author="ANANDHAKRISHNAN MADATHIL REMESH" w:date="2025-03-31T12:27:00Z" w16du:dateUtc="2025-03-31T11:27:00Z"/>
                <w:rFonts w:ascii="Trebuchet MS" w:hAnsi="Trebuchet MS"/>
                <w:color w:val="000000"/>
              </w:rPr>
            </w:pPr>
            <w:ins w:id="3578" w:author="ANANDHAKRISHNAN MADATHIL REMESH" w:date="2025-03-31T12:38:00Z" w16du:dateUtc="2025-03-31T11:38:00Z">
              <w:r>
                <w:rPr>
                  <w:rFonts w:ascii="Trebuchet MS" w:hAnsi="Trebuchet MS"/>
                  <w:color w:val="000000"/>
                </w:rPr>
                <w:t xml:space="preserve">Controls the numbers of </w:t>
              </w:r>
            </w:ins>
            <w:ins w:id="3579" w:author="ANANDHAKRISHNAN MADATHIL REMESH" w:date="2025-03-31T12:39:00Z" w16du:dateUtc="2025-03-31T11:39:00Z">
              <w:r>
                <w:rPr>
                  <w:rFonts w:ascii="Trebuchet MS" w:hAnsi="Trebuchet MS"/>
                  <w:color w:val="000000"/>
                </w:rPr>
                <w:t>boosting’s</w:t>
              </w:r>
            </w:ins>
            <w:ins w:id="3580" w:author="ANANDHAKRISHNAN MADATHIL REMESH" w:date="2025-03-31T12:38:00Z" w16du:dateUtc="2025-03-31T11:38:00Z">
              <w:r>
                <w:rPr>
                  <w:rFonts w:ascii="Trebuchet MS" w:hAnsi="Trebuchet MS"/>
                  <w:color w:val="000000"/>
                </w:rPr>
                <w:t xml:space="preserve"> </w:t>
              </w:r>
            </w:ins>
            <w:ins w:id="3581" w:author="ANANDHAKRISHNAN MADATHIL REMESH" w:date="2025-03-31T12:39:00Z" w16du:dateUtc="2025-03-31T11:39:00Z">
              <w:r>
                <w:rPr>
                  <w:rFonts w:ascii="Trebuchet MS" w:hAnsi="Trebuchet MS"/>
                  <w:color w:val="000000"/>
                </w:rPr>
                <w:t xml:space="preserve">rounds. More trees can improve accuracy </w:t>
              </w:r>
            </w:ins>
          </w:p>
        </w:tc>
      </w:tr>
      <w:tr w:rsidR="00820A5B" w14:paraId="45F1F543" w14:textId="77777777" w:rsidTr="00D34023">
        <w:trPr>
          <w:ins w:id="3582" w:author="ANANDHAKRISHNAN MADATHIL REMESH" w:date="2025-03-31T12:27:00Z"/>
          <w:trPrChange w:id="3583" w:author="ANANDHAKRISHNAN MADATHIL REMESH" w:date="2025-03-31T23:33:00Z" w16du:dateUtc="2025-03-31T22:33:00Z">
            <w:trPr>
              <w:gridAfter w:val="0"/>
            </w:trPr>
          </w:trPrChange>
        </w:trPr>
        <w:tc>
          <w:tcPr>
            <w:tcW w:w="3020" w:type="dxa"/>
            <w:tcPrChange w:id="3584" w:author="ANANDHAKRISHNAN MADATHIL REMESH" w:date="2025-03-31T23:33:00Z" w16du:dateUtc="2025-03-31T22:33:00Z">
              <w:tcPr>
                <w:tcW w:w="3020" w:type="dxa"/>
              </w:tcPr>
            </w:tcPrChange>
          </w:tcPr>
          <w:p w14:paraId="29BA5498" w14:textId="1A92A50A" w:rsidR="00820A5B" w:rsidRDefault="00167A62" w:rsidP="009354C8">
            <w:pPr>
              <w:pStyle w:val="NormalWeb"/>
              <w:spacing w:line="276" w:lineRule="auto"/>
              <w:rPr>
                <w:ins w:id="3585" w:author="ANANDHAKRISHNAN MADATHIL REMESH" w:date="2025-03-31T12:27:00Z" w16du:dateUtc="2025-03-31T11:27:00Z"/>
                <w:rFonts w:ascii="Trebuchet MS" w:hAnsi="Trebuchet MS"/>
                <w:color w:val="000000"/>
              </w:rPr>
            </w:pPr>
            <w:proofErr w:type="spellStart"/>
            <w:ins w:id="3586" w:author="ANANDHAKRISHNAN MADATHIL REMESH" w:date="2025-03-31T12:39:00Z" w16du:dateUtc="2025-03-31T11:39:00Z">
              <w:r>
                <w:rPr>
                  <w:rFonts w:ascii="Trebuchet MS" w:hAnsi="Trebuchet MS"/>
                  <w:color w:val="000000"/>
                </w:rPr>
                <w:t>Max_depth</w:t>
              </w:r>
            </w:ins>
            <w:proofErr w:type="spellEnd"/>
          </w:p>
        </w:tc>
        <w:tc>
          <w:tcPr>
            <w:tcW w:w="1835" w:type="dxa"/>
            <w:tcPrChange w:id="3587" w:author="ANANDHAKRISHNAN MADATHIL REMESH" w:date="2025-03-31T23:33:00Z" w16du:dateUtc="2025-03-31T22:33:00Z">
              <w:tcPr>
                <w:tcW w:w="3020" w:type="dxa"/>
                <w:gridSpan w:val="2"/>
              </w:tcPr>
            </w:tcPrChange>
          </w:tcPr>
          <w:p w14:paraId="6C4C067C" w14:textId="73F6ADEE" w:rsidR="00820A5B" w:rsidRDefault="00167A62" w:rsidP="009354C8">
            <w:pPr>
              <w:pStyle w:val="NormalWeb"/>
              <w:spacing w:line="276" w:lineRule="auto"/>
              <w:rPr>
                <w:ins w:id="3588" w:author="ANANDHAKRISHNAN MADATHIL REMESH" w:date="2025-03-31T12:27:00Z" w16du:dateUtc="2025-03-31T11:27:00Z"/>
                <w:rFonts w:ascii="Trebuchet MS" w:hAnsi="Trebuchet MS"/>
                <w:color w:val="000000"/>
              </w:rPr>
            </w:pPr>
            <w:ins w:id="3589" w:author="ANANDHAKRISHNAN MADATHIL REMESH" w:date="2025-03-31T12:39:00Z" w16du:dateUtc="2025-03-31T11:39:00Z">
              <w:r>
                <w:rPr>
                  <w:rFonts w:ascii="Trebuchet MS" w:hAnsi="Trebuchet MS"/>
                  <w:color w:val="000000"/>
                </w:rPr>
                <w:t>3,5,6</w:t>
              </w:r>
            </w:ins>
          </w:p>
        </w:tc>
        <w:tc>
          <w:tcPr>
            <w:tcW w:w="5130" w:type="dxa"/>
            <w:tcPrChange w:id="3590" w:author="ANANDHAKRISHNAN MADATHIL REMESH" w:date="2025-03-31T23:33:00Z" w16du:dateUtc="2025-03-31T22:33:00Z">
              <w:tcPr>
                <w:tcW w:w="3021" w:type="dxa"/>
              </w:tcPr>
            </w:tcPrChange>
          </w:tcPr>
          <w:p w14:paraId="3BA1B6E3" w14:textId="599EA030" w:rsidR="00820A5B" w:rsidRDefault="00167A62" w:rsidP="009354C8">
            <w:pPr>
              <w:pStyle w:val="NormalWeb"/>
              <w:spacing w:line="276" w:lineRule="auto"/>
              <w:rPr>
                <w:ins w:id="3591" w:author="ANANDHAKRISHNAN MADATHIL REMESH" w:date="2025-03-31T12:27:00Z" w16du:dateUtc="2025-03-31T11:27:00Z"/>
                <w:rFonts w:ascii="Trebuchet MS" w:hAnsi="Trebuchet MS"/>
                <w:color w:val="000000"/>
              </w:rPr>
            </w:pPr>
            <w:ins w:id="3592" w:author="ANANDHAKRISHNAN MADATHIL REMESH" w:date="2025-03-31T12:39:00Z" w16du:dateUtc="2025-03-31T11:39:00Z">
              <w:r>
                <w:rPr>
                  <w:rFonts w:ascii="Trebuchet MS" w:hAnsi="Trebuchet MS"/>
                  <w:color w:val="000000"/>
                </w:rPr>
                <w:t xml:space="preserve">Controls </w:t>
              </w:r>
            </w:ins>
            <w:ins w:id="3593" w:author="ANANDHAKRISHNAN MADATHIL REMESH" w:date="2025-03-31T12:40:00Z" w16du:dateUtc="2025-03-31T11:40:00Z">
              <w:r>
                <w:rPr>
                  <w:rFonts w:ascii="Trebuchet MS" w:hAnsi="Trebuchet MS"/>
                  <w:color w:val="000000"/>
                </w:rPr>
                <w:t>tree complexity prevents overfitting on small data variations</w:t>
              </w:r>
            </w:ins>
          </w:p>
        </w:tc>
      </w:tr>
      <w:tr w:rsidR="00820A5B" w14:paraId="291A7790" w14:textId="77777777" w:rsidTr="00D34023">
        <w:trPr>
          <w:ins w:id="3594" w:author="ANANDHAKRISHNAN MADATHIL REMESH" w:date="2025-03-31T12:27:00Z"/>
          <w:trPrChange w:id="3595" w:author="ANANDHAKRISHNAN MADATHIL REMESH" w:date="2025-03-31T23:33:00Z" w16du:dateUtc="2025-03-31T22:33:00Z">
            <w:trPr>
              <w:gridAfter w:val="0"/>
            </w:trPr>
          </w:trPrChange>
        </w:trPr>
        <w:tc>
          <w:tcPr>
            <w:tcW w:w="3020" w:type="dxa"/>
            <w:tcPrChange w:id="3596" w:author="ANANDHAKRISHNAN MADATHIL REMESH" w:date="2025-03-31T23:33:00Z" w16du:dateUtc="2025-03-31T22:33:00Z">
              <w:tcPr>
                <w:tcW w:w="3020" w:type="dxa"/>
              </w:tcPr>
            </w:tcPrChange>
          </w:tcPr>
          <w:p w14:paraId="6E5ADA29" w14:textId="551306EB" w:rsidR="00820A5B" w:rsidRDefault="00167A62" w:rsidP="009354C8">
            <w:pPr>
              <w:pStyle w:val="NormalWeb"/>
              <w:spacing w:line="276" w:lineRule="auto"/>
              <w:rPr>
                <w:ins w:id="3597" w:author="ANANDHAKRISHNAN MADATHIL REMESH" w:date="2025-03-31T12:27:00Z" w16du:dateUtc="2025-03-31T11:27:00Z"/>
                <w:rFonts w:ascii="Trebuchet MS" w:hAnsi="Trebuchet MS"/>
                <w:color w:val="000000"/>
              </w:rPr>
            </w:pPr>
            <w:proofErr w:type="spellStart"/>
            <w:ins w:id="3598" w:author="ANANDHAKRISHNAN MADATHIL REMESH" w:date="2025-03-31T12:40:00Z" w16du:dateUtc="2025-03-31T11:40:00Z">
              <w:r>
                <w:rPr>
                  <w:rFonts w:ascii="Trebuchet MS" w:hAnsi="Trebuchet MS"/>
                  <w:color w:val="000000"/>
                </w:rPr>
                <w:t>Le</w:t>
              </w:r>
            </w:ins>
            <w:ins w:id="3599" w:author="ANANDHAKRISHNAN MADATHIL REMESH" w:date="2025-03-31T12:41:00Z" w16du:dateUtc="2025-03-31T11:41:00Z">
              <w:r>
                <w:rPr>
                  <w:rFonts w:ascii="Trebuchet MS" w:hAnsi="Trebuchet MS"/>
                  <w:color w:val="000000"/>
                </w:rPr>
                <w:t>ar</w:t>
              </w:r>
            </w:ins>
            <w:ins w:id="3600" w:author="ANANDHAKRISHNAN MADATHIL REMESH" w:date="2025-03-31T12:40:00Z" w16du:dateUtc="2025-03-31T11:40:00Z">
              <w:r>
                <w:rPr>
                  <w:rFonts w:ascii="Trebuchet MS" w:hAnsi="Trebuchet MS"/>
                  <w:color w:val="000000"/>
                </w:rPr>
                <w:t>ning_rate</w:t>
              </w:r>
              <w:proofErr w:type="spellEnd"/>
              <w:r>
                <w:rPr>
                  <w:rFonts w:ascii="Trebuchet MS" w:hAnsi="Trebuchet MS"/>
                  <w:color w:val="000000"/>
                </w:rPr>
                <w:t xml:space="preserve"> </w:t>
              </w:r>
            </w:ins>
          </w:p>
        </w:tc>
        <w:tc>
          <w:tcPr>
            <w:tcW w:w="1835" w:type="dxa"/>
            <w:tcPrChange w:id="3601" w:author="ANANDHAKRISHNAN MADATHIL REMESH" w:date="2025-03-31T23:33:00Z" w16du:dateUtc="2025-03-31T22:33:00Z">
              <w:tcPr>
                <w:tcW w:w="3020" w:type="dxa"/>
                <w:gridSpan w:val="2"/>
              </w:tcPr>
            </w:tcPrChange>
          </w:tcPr>
          <w:p w14:paraId="2E705A65" w14:textId="742F1885" w:rsidR="00820A5B" w:rsidRDefault="00167A62" w:rsidP="009354C8">
            <w:pPr>
              <w:pStyle w:val="NormalWeb"/>
              <w:spacing w:line="276" w:lineRule="auto"/>
              <w:rPr>
                <w:ins w:id="3602" w:author="ANANDHAKRISHNAN MADATHIL REMESH" w:date="2025-03-31T12:27:00Z" w16du:dateUtc="2025-03-31T11:27:00Z"/>
                <w:rFonts w:ascii="Trebuchet MS" w:hAnsi="Trebuchet MS"/>
                <w:color w:val="000000"/>
              </w:rPr>
            </w:pPr>
            <w:ins w:id="3603" w:author="ANANDHAKRISHNAN MADATHIL REMESH" w:date="2025-03-31T12:40:00Z" w16du:dateUtc="2025-03-31T11:40:00Z">
              <w:r>
                <w:rPr>
                  <w:rFonts w:ascii="Trebuchet MS" w:hAnsi="Trebuchet MS"/>
                  <w:color w:val="000000"/>
                </w:rPr>
                <w:t>0.01,0.1</w:t>
              </w:r>
            </w:ins>
          </w:p>
        </w:tc>
        <w:tc>
          <w:tcPr>
            <w:tcW w:w="5130" w:type="dxa"/>
            <w:tcPrChange w:id="3604" w:author="ANANDHAKRISHNAN MADATHIL REMESH" w:date="2025-03-31T23:33:00Z" w16du:dateUtc="2025-03-31T22:33:00Z">
              <w:tcPr>
                <w:tcW w:w="3021" w:type="dxa"/>
              </w:tcPr>
            </w:tcPrChange>
          </w:tcPr>
          <w:p w14:paraId="2748A624" w14:textId="0EF6EB7E" w:rsidR="00820A5B" w:rsidRDefault="00167A62" w:rsidP="009354C8">
            <w:pPr>
              <w:pStyle w:val="NormalWeb"/>
              <w:spacing w:line="276" w:lineRule="auto"/>
              <w:rPr>
                <w:ins w:id="3605" w:author="ANANDHAKRISHNAN MADATHIL REMESH" w:date="2025-03-31T12:27:00Z" w16du:dateUtc="2025-03-31T11:27:00Z"/>
                <w:rFonts w:ascii="Trebuchet MS" w:hAnsi="Trebuchet MS"/>
                <w:color w:val="000000"/>
              </w:rPr>
            </w:pPr>
            <w:ins w:id="3606" w:author="ANANDHAKRISHNAN MADATHIL REMESH" w:date="2025-03-31T12:41:00Z" w16du:dateUtc="2025-03-31T11:41:00Z">
              <w:r>
                <w:rPr>
                  <w:rFonts w:ascii="Trebuchet MS" w:hAnsi="Trebuchet MS"/>
                  <w:color w:val="000000"/>
                </w:rPr>
                <w:t>Determines</w:t>
              </w:r>
            </w:ins>
            <w:ins w:id="3607" w:author="ANANDHAKRISHNAN MADATHIL REMESH" w:date="2025-03-31T12:40:00Z" w16du:dateUtc="2025-03-31T11:40:00Z">
              <w:r>
                <w:rPr>
                  <w:rFonts w:ascii="Trebuchet MS" w:hAnsi="Trebuchet MS"/>
                  <w:color w:val="000000"/>
                </w:rPr>
                <w:t xml:space="preserve"> how quickly </w:t>
              </w:r>
            </w:ins>
            <w:ins w:id="3608" w:author="ANANDHAKRISHNAN MADATHIL REMESH" w:date="2025-03-31T12:41:00Z" w16du:dateUtc="2025-03-31T11:41:00Z">
              <w:r>
                <w:rPr>
                  <w:rFonts w:ascii="Trebuchet MS" w:hAnsi="Trebuchet MS"/>
                  <w:color w:val="000000"/>
                </w:rPr>
                <w:t>instances</w:t>
              </w:r>
            </w:ins>
            <w:ins w:id="3609" w:author="ANANDHAKRISHNAN MADATHIL REMESH" w:date="2025-03-31T12:40:00Z" w16du:dateUtc="2025-03-31T11:40:00Z">
              <w:r>
                <w:rPr>
                  <w:rFonts w:ascii="Trebuchet MS" w:hAnsi="Trebuchet MS"/>
                  <w:color w:val="000000"/>
                </w:rPr>
                <w:t xml:space="preserve"> to use per tree adds randomness</w:t>
              </w:r>
            </w:ins>
          </w:p>
        </w:tc>
      </w:tr>
      <w:tr w:rsidR="00820A5B" w14:paraId="17842364" w14:textId="77777777" w:rsidTr="00D34023">
        <w:trPr>
          <w:ins w:id="3610" w:author="ANANDHAKRISHNAN MADATHIL REMESH" w:date="2025-03-31T12:27:00Z"/>
          <w:trPrChange w:id="3611" w:author="ANANDHAKRISHNAN MADATHIL REMESH" w:date="2025-03-31T23:33:00Z" w16du:dateUtc="2025-03-31T22:33:00Z">
            <w:trPr>
              <w:gridAfter w:val="0"/>
            </w:trPr>
          </w:trPrChange>
        </w:trPr>
        <w:tc>
          <w:tcPr>
            <w:tcW w:w="3020" w:type="dxa"/>
            <w:tcPrChange w:id="3612" w:author="ANANDHAKRISHNAN MADATHIL REMESH" w:date="2025-03-31T23:33:00Z" w16du:dateUtc="2025-03-31T22:33:00Z">
              <w:tcPr>
                <w:tcW w:w="3020" w:type="dxa"/>
              </w:tcPr>
            </w:tcPrChange>
          </w:tcPr>
          <w:p w14:paraId="7769A9E6" w14:textId="1993BCD8" w:rsidR="00820A5B" w:rsidRDefault="00167A62" w:rsidP="009354C8">
            <w:pPr>
              <w:pStyle w:val="NormalWeb"/>
              <w:spacing w:line="276" w:lineRule="auto"/>
              <w:rPr>
                <w:ins w:id="3613" w:author="ANANDHAKRISHNAN MADATHIL REMESH" w:date="2025-03-31T12:27:00Z" w16du:dateUtc="2025-03-31T11:27:00Z"/>
                <w:rFonts w:ascii="Trebuchet MS" w:hAnsi="Trebuchet MS"/>
                <w:color w:val="000000"/>
              </w:rPr>
            </w:pPr>
            <w:ins w:id="3614" w:author="ANANDHAKRISHNAN MADATHIL REMESH" w:date="2025-03-31T12:42:00Z" w16du:dateUtc="2025-03-31T11:42:00Z">
              <w:r>
                <w:rPr>
                  <w:rFonts w:ascii="Trebuchet MS" w:hAnsi="Trebuchet MS"/>
                  <w:color w:val="000000"/>
                </w:rPr>
                <w:t xml:space="preserve">Subsample </w:t>
              </w:r>
            </w:ins>
          </w:p>
        </w:tc>
        <w:tc>
          <w:tcPr>
            <w:tcW w:w="1835" w:type="dxa"/>
            <w:tcPrChange w:id="3615" w:author="ANANDHAKRISHNAN MADATHIL REMESH" w:date="2025-03-31T23:33:00Z" w16du:dateUtc="2025-03-31T22:33:00Z">
              <w:tcPr>
                <w:tcW w:w="3020" w:type="dxa"/>
                <w:gridSpan w:val="2"/>
              </w:tcPr>
            </w:tcPrChange>
          </w:tcPr>
          <w:p w14:paraId="2BA7CD8C" w14:textId="27CFA656" w:rsidR="00820A5B" w:rsidRDefault="00167A62" w:rsidP="009354C8">
            <w:pPr>
              <w:pStyle w:val="NormalWeb"/>
              <w:spacing w:line="276" w:lineRule="auto"/>
              <w:rPr>
                <w:ins w:id="3616" w:author="ANANDHAKRISHNAN MADATHIL REMESH" w:date="2025-03-31T12:27:00Z" w16du:dateUtc="2025-03-31T11:27:00Z"/>
                <w:rFonts w:ascii="Trebuchet MS" w:hAnsi="Trebuchet MS"/>
                <w:color w:val="000000"/>
              </w:rPr>
            </w:pPr>
            <w:ins w:id="3617" w:author="ANANDHAKRISHNAN MADATHIL REMESH" w:date="2025-03-31T12:42:00Z" w16du:dateUtc="2025-03-31T11:42:00Z">
              <w:r>
                <w:rPr>
                  <w:rFonts w:ascii="Trebuchet MS" w:hAnsi="Trebuchet MS"/>
                  <w:color w:val="000000"/>
                </w:rPr>
                <w:t>0.8,1.0</w:t>
              </w:r>
            </w:ins>
          </w:p>
        </w:tc>
        <w:tc>
          <w:tcPr>
            <w:tcW w:w="5130" w:type="dxa"/>
            <w:tcPrChange w:id="3618" w:author="ANANDHAKRISHNAN MADATHIL REMESH" w:date="2025-03-31T23:33:00Z" w16du:dateUtc="2025-03-31T22:33:00Z">
              <w:tcPr>
                <w:tcW w:w="3021" w:type="dxa"/>
              </w:tcPr>
            </w:tcPrChange>
          </w:tcPr>
          <w:p w14:paraId="5F854A66" w14:textId="02FC73AB" w:rsidR="00820A5B" w:rsidRDefault="00167A62" w:rsidP="009354C8">
            <w:pPr>
              <w:pStyle w:val="NormalWeb"/>
              <w:spacing w:line="276" w:lineRule="auto"/>
              <w:rPr>
                <w:ins w:id="3619" w:author="ANANDHAKRISHNAN MADATHIL REMESH" w:date="2025-03-31T12:27:00Z" w16du:dateUtc="2025-03-31T11:27:00Z"/>
                <w:rFonts w:ascii="Trebuchet MS" w:hAnsi="Trebuchet MS"/>
                <w:color w:val="000000"/>
              </w:rPr>
            </w:pPr>
            <w:ins w:id="3620" w:author="ANANDHAKRISHNAN MADATHIL REMESH" w:date="2025-03-31T12:42:00Z" w16du:dateUtc="2025-03-31T11:42:00Z">
              <w:r>
                <w:rPr>
                  <w:rFonts w:ascii="Trebuchet MS" w:hAnsi="Trebuchet MS"/>
                  <w:color w:val="000000"/>
                </w:rPr>
                <w:t xml:space="preserve">Fraction of training instances to use per </w:t>
              </w:r>
            </w:ins>
            <w:ins w:id="3621" w:author="ANANDHAKRISHNAN MADATHIL REMESH" w:date="2025-03-31T12:43:00Z" w16du:dateUtc="2025-03-31T11:43:00Z">
              <w:r>
                <w:rPr>
                  <w:rFonts w:ascii="Trebuchet MS" w:hAnsi="Trebuchet MS"/>
                  <w:color w:val="000000"/>
                </w:rPr>
                <w:t>tree. Adds</w:t>
              </w:r>
            </w:ins>
            <w:ins w:id="3622" w:author="ANANDHAKRISHNAN MADATHIL REMESH" w:date="2025-03-31T12:42:00Z" w16du:dateUtc="2025-03-31T11:42:00Z">
              <w:r>
                <w:rPr>
                  <w:rFonts w:ascii="Trebuchet MS" w:hAnsi="Trebuchet MS"/>
                  <w:color w:val="000000"/>
                </w:rPr>
                <w:t xml:space="preserve"> randomness</w:t>
              </w:r>
            </w:ins>
          </w:p>
        </w:tc>
      </w:tr>
      <w:tr w:rsidR="00820A5B" w14:paraId="01EAD7D7" w14:textId="77777777" w:rsidTr="00D34023">
        <w:trPr>
          <w:ins w:id="3623" w:author="ANANDHAKRISHNAN MADATHIL REMESH" w:date="2025-03-31T12:27:00Z"/>
          <w:trPrChange w:id="3624" w:author="ANANDHAKRISHNAN MADATHIL REMESH" w:date="2025-03-31T23:33:00Z" w16du:dateUtc="2025-03-31T22:33:00Z">
            <w:trPr>
              <w:gridAfter w:val="0"/>
            </w:trPr>
          </w:trPrChange>
        </w:trPr>
        <w:tc>
          <w:tcPr>
            <w:tcW w:w="3020" w:type="dxa"/>
            <w:tcPrChange w:id="3625" w:author="ANANDHAKRISHNAN MADATHIL REMESH" w:date="2025-03-31T23:33:00Z" w16du:dateUtc="2025-03-31T22:33:00Z">
              <w:tcPr>
                <w:tcW w:w="3020" w:type="dxa"/>
              </w:tcPr>
            </w:tcPrChange>
          </w:tcPr>
          <w:p w14:paraId="434E823A" w14:textId="41D064E1" w:rsidR="00820A5B" w:rsidRDefault="00167A62" w:rsidP="009354C8">
            <w:pPr>
              <w:pStyle w:val="NormalWeb"/>
              <w:spacing w:line="276" w:lineRule="auto"/>
              <w:rPr>
                <w:ins w:id="3626" w:author="ANANDHAKRISHNAN MADATHIL REMESH" w:date="2025-03-31T12:27:00Z" w16du:dateUtc="2025-03-31T11:27:00Z"/>
                <w:rFonts w:ascii="Trebuchet MS" w:hAnsi="Trebuchet MS"/>
                <w:color w:val="000000"/>
              </w:rPr>
            </w:pPr>
            <w:proofErr w:type="spellStart"/>
            <w:ins w:id="3627" w:author="ANANDHAKRISHNAN MADATHIL REMESH" w:date="2025-03-31T12:42:00Z" w16du:dateUtc="2025-03-31T11:42:00Z">
              <w:r>
                <w:rPr>
                  <w:rFonts w:ascii="Trebuchet MS" w:hAnsi="Trebuchet MS"/>
                  <w:color w:val="000000"/>
                </w:rPr>
                <w:t>Colsample_bytree</w:t>
              </w:r>
            </w:ins>
            <w:proofErr w:type="spellEnd"/>
          </w:p>
        </w:tc>
        <w:tc>
          <w:tcPr>
            <w:tcW w:w="1835" w:type="dxa"/>
            <w:tcPrChange w:id="3628" w:author="ANANDHAKRISHNAN MADATHIL REMESH" w:date="2025-03-31T23:33:00Z" w16du:dateUtc="2025-03-31T22:33:00Z">
              <w:tcPr>
                <w:tcW w:w="3020" w:type="dxa"/>
                <w:gridSpan w:val="2"/>
              </w:tcPr>
            </w:tcPrChange>
          </w:tcPr>
          <w:p w14:paraId="35E6CF2D" w14:textId="4BE96362" w:rsidR="00820A5B" w:rsidRDefault="00167A62" w:rsidP="009354C8">
            <w:pPr>
              <w:pStyle w:val="NormalWeb"/>
              <w:spacing w:line="276" w:lineRule="auto"/>
              <w:rPr>
                <w:ins w:id="3629" w:author="ANANDHAKRISHNAN MADATHIL REMESH" w:date="2025-03-31T12:27:00Z" w16du:dateUtc="2025-03-31T11:27:00Z"/>
                <w:rFonts w:ascii="Trebuchet MS" w:hAnsi="Trebuchet MS"/>
                <w:color w:val="000000"/>
              </w:rPr>
            </w:pPr>
            <w:ins w:id="3630" w:author="ANANDHAKRISHNAN MADATHIL REMESH" w:date="2025-03-31T12:42:00Z" w16du:dateUtc="2025-03-31T11:42:00Z">
              <w:r>
                <w:rPr>
                  <w:rFonts w:ascii="Trebuchet MS" w:hAnsi="Trebuchet MS"/>
                  <w:color w:val="000000"/>
                </w:rPr>
                <w:t>0.8,</w:t>
              </w:r>
            </w:ins>
            <w:ins w:id="3631" w:author="ANANDHAKRISHNAN MADATHIL REMESH" w:date="2025-03-31T12:43:00Z" w16du:dateUtc="2025-03-31T11:43:00Z">
              <w:r>
                <w:rPr>
                  <w:rFonts w:ascii="Trebuchet MS" w:hAnsi="Trebuchet MS"/>
                  <w:color w:val="000000"/>
                </w:rPr>
                <w:t>1.0</w:t>
              </w:r>
            </w:ins>
          </w:p>
        </w:tc>
        <w:tc>
          <w:tcPr>
            <w:tcW w:w="5130" w:type="dxa"/>
            <w:tcPrChange w:id="3632" w:author="ANANDHAKRISHNAN MADATHIL REMESH" w:date="2025-03-31T23:33:00Z" w16du:dateUtc="2025-03-31T22:33:00Z">
              <w:tcPr>
                <w:tcW w:w="3021" w:type="dxa"/>
              </w:tcPr>
            </w:tcPrChange>
          </w:tcPr>
          <w:p w14:paraId="72A6BE99" w14:textId="6BE23B31" w:rsidR="00820A5B" w:rsidRDefault="00167A62" w:rsidP="009354C8">
            <w:pPr>
              <w:pStyle w:val="NormalWeb"/>
              <w:spacing w:line="276" w:lineRule="auto"/>
              <w:rPr>
                <w:ins w:id="3633" w:author="ANANDHAKRISHNAN MADATHIL REMESH" w:date="2025-03-31T12:27:00Z" w16du:dateUtc="2025-03-31T11:27:00Z"/>
                <w:rFonts w:ascii="Trebuchet MS" w:hAnsi="Trebuchet MS"/>
                <w:color w:val="000000"/>
              </w:rPr>
            </w:pPr>
            <w:ins w:id="3634" w:author="ANANDHAKRISHNAN MADATHIL REMESH" w:date="2025-03-31T12:43:00Z" w16du:dateUtc="2025-03-31T11:43:00Z">
              <w:r>
                <w:rPr>
                  <w:rFonts w:ascii="Trebuchet MS" w:hAnsi="Trebuchet MS"/>
                  <w:color w:val="000000"/>
                </w:rPr>
                <w:t>Fraction of features to use per tree. Helps reduce feature dominance</w:t>
              </w:r>
            </w:ins>
          </w:p>
        </w:tc>
      </w:tr>
    </w:tbl>
    <w:p w14:paraId="18736876" w14:textId="77777777" w:rsidR="00820A5B" w:rsidRDefault="00820A5B" w:rsidP="009354C8">
      <w:pPr>
        <w:pStyle w:val="NormalWeb"/>
        <w:spacing w:line="276" w:lineRule="auto"/>
        <w:rPr>
          <w:ins w:id="3635" w:author="ANANDHAKRISHNAN MADATHIL REMESH" w:date="2025-03-31T13:17:00Z" w16du:dateUtc="2025-03-31T12:17:00Z"/>
          <w:rFonts w:ascii="Trebuchet MS" w:hAnsi="Trebuchet MS"/>
          <w:color w:val="000000"/>
        </w:rPr>
      </w:pPr>
    </w:p>
    <w:p w14:paraId="1453D94C" w14:textId="77777777" w:rsidR="002F3618" w:rsidRDefault="002F3618" w:rsidP="009354C8">
      <w:pPr>
        <w:pStyle w:val="NormalWeb"/>
        <w:spacing w:line="276" w:lineRule="auto"/>
        <w:rPr>
          <w:ins w:id="3636" w:author="ANANDHAKRISHNAN MADATHIL REMESH" w:date="2025-03-31T13:17:00Z" w16du:dateUtc="2025-03-31T12:17:00Z"/>
          <w:rFonts w:ascii="Trebuchet MS" w:hAnsi="Trebuchet MS"/>
          <w:color w:val="000000"/>
        </w:rPr>
      </w:pPr>
    </w:p>
    <w:p w14:paraId="3BC58C70" w14:textId="77777777" w:rsidR="002F3618" w:rsidRDefault="002F3618" w:rsidP="009354C8">
      <w:pPr>
        <w:pStyle w:val="NormalWeb"/>
        <w:spacing w:line="276" w:lineRule="auto"/>
        <w:rPr>
          <w:ins w:id="3637" w:author="ANANDHAKRISHNAN MADATHIL REMESH" w:date="2025-03-31T13:17:00Z" w16du:dateUtc="2025-03-31T12:17:00Z"/>
          <w:rFonts w:ascii="Trebuchet MS" w:hAnsi="Trebuchet MS"/>
          <w:color w:val="000000"/>
        </w:rPr>
      </w:pPr>
    </w:p>
    <w:p w14:paraId="13BE65DC" w14:textId="77777777" w:rsidR="002F3618" w:rsidRDefault="002F3618" w:rsidP="009354C8">
      <w:pPr>
        <w:pStyle w:val="NormalWeb"/>
        <w:spacing w:line="276" w:lineRule="auto"/>
        <w:rPr>
          <w:ins w:id="3638" w:author="ANANDHAKRISHNAN MADATHIL REMESH" w:date="2025-03-31T13:17:00Z" w16du:dateUtc="2025-03-31T12:17:00Z"/>
          <w:rFonts w:ascii="Trebuchet MS" w:hAnsi="Trebuchet MS"/>
          <w:color w:val="000000"/>
        </w:rPr>
      </w:pPr>
    </w:p>
    <w:p w14:paraId="350268D6" w14:textId="77777777" w:rsidR="002F3618" w:rsidRDefault="002F3618" w:rsidP="009354C8">
      <w:pPr>
        <w:pStyle w:val="NormalWeb"/>
        <w:spacing w:line="276" w:lineRule="auto"/>
        <w:rPr>
          <w:ins w:id="3639" w:author="ANANDHAKRISHNAN MADATHIL REMESH" w:date="2025-03-31T13:17:00Z" w16du:dateUtc="2025-03-31T12:17:00Z"/>
          <w:rFonts w:ascii="Trebuchet MS" w:hAnsi="Trebuchet MS"/>
          <w:color w:val="000000"/>
        </w:rPr>
      </w:pPr>
    </w:p>
    <w:p w14:paraId="23022CCE" w14:textId="77777777" w:rsidR="002F3618" w:rsidRDefault="002F3618" w:rsidP="009354C8">
      <w:pPr>
        <w:pStyle w:val="NormalWeb"/>
        <w:spacing w:line="276" w:lineRule="auto"/>
        <w:rPr>
          <w:ins w:id="3640" w:author="ANANDHAKRISHNAN MADATHIL REMESH" w:date="2025-03-31T13:17:00Z" w16du:dateUtc="2025-03-31T12:17:00Z"/>
          <w:rFonts w:ascii="Trebuchet MS" w:hAnsi="Trebuchet MS"/>
          <w:color w:val="000000"/>
        </w:rPr>
      </w:pPr>
    </w:p>
    <w:p w14:paraId="5DB9E7BF" w14:textId="77777777" w:rsidR="002F3618" w:rsidRPr="00272B1A" w:rsidRDefault="002F3618" w:rsidP="009354C8">
      <w:pPr>
        <w:pStyle w:val="NormalWeb"/>
        <w:spacing w:line="276" w:lineRule="auto"/>
        <w:rPr>
          <w:ins w:id="3641" w:author="ANANDHAKRISHNAN MADATHIL REMESH" w:date="2025-03-27T00:02:00Z" w16du:dateUtc="2025-03-27T00:02:00Z"/>
          <w:rFonts w:ascii="Trebuchet MS" w:hAnsi="Trebuchet MS"/>
          <w:color w:val="000000"/>
        </w:rPr>
      </w:pPr>
    </w:p>
    <w:p w14:paraId="0AD2AFD8" w14:textId="77777777" w:rsidR="009354C8" w:rsidRPr="00272B1A" w:rsidRDefault="009354C8" w:rsidP="009354C8">
      <w:pPr>
        <w:pStyle w:val="p1"/>
        <w:spacing w:line="276" w:lineRule="auto"/>
        <w:jc w:val="both"/>
        <w:rPr>
          <w:ins w:id="3642" w:author="ANANDHAKRISHNAN MADATHIL REMESH" w:date="2025-03-27T00:02:00Z" w16du:dateUtc="2025-03-27T00:02:00Z"/>
          <w:rFonts w:ascii="Trebuchet MS" w:hAnsi="Trebuchet MS"/>
        </w:rPr>
      </w:pPr>
      <w:ins w:id="3643" w:author="ANANDHAKRISHNAN MADATHIL REMESH" w:date="2025-03-27T00:02:00Z" w16du:dateUtc="2025-03-27T00:02:00Z">
        <w:r w:rsidRPr="00272B1A">
          <w:rPr>
            <w:rFonts w:ascii="Trebuchet MS" w:hAnsi="Trebuchet MS"/>
          </w:rPr>
          <w:t xml:space="preserve">The table below outlines the final tuned hyperparameters used for the </w:t>
        </w:r>
        <w:proofErr w:type="spellStart"/>
        <w:r w:rsidRPr="00272B1A">
          <w:rPr>
            <w:rFonts w:ascii="Trebuchet MS" w:hAnsi="Trebuchet MS"/>
          </w:rPr>
          <w:t>XGBoost</w:t>
        </w:r>
        <w:proofErr w:type="spellEnd"/>
        <w:r w:rsidRPr="00272B1A">
          <w:rPr>
            <w:rFonts w:ascii="Trebuchet MS" w:hAnsi="Trebuchet MS"/>
          </w:rPr>
          <w:t xml:space="preserve"> model:</w:t>
        </w:r>
      </w:ins>
    </w:p>
    <w:p w14:paraId="13FD2A74" w14:textId="6F26873E" w:rsidR="002F3618" w:rsidRDefault="002F3618" w:rsidP="009354C8">
      <w:pPr>
        <w:pStyle w:val="NormalWeb"/>
        <w:spacing w:line="276" w:lineRule="auto"/>
        <w:rPr>
          <w:ins w:id="3644" w:author="ANANDHAKRISHNAN MADATHIL REMESH" w:date="2025-03-31T12:45:00Z" w16du:dateUtc="2025-03-31T11:45:00Z"/>
          <w:rFonts w:ascii="Trebuchet MS" w:hAnsi="Trebuchet MS"/>
          <w:color w:val="000000"/>
        </w:rPr>
      </w:pPr>
    </w:p>
    <w:p w14:paraId="6BC9EE2C" w14:textId="7BBBB458" w:rsidR="006021BC" w:rsidRPr="006021BC" w:rsidRDefault="006021BC">
      <w:pPr>
        <w:pStyle w:val="Caption"/>
        <w:keepNext/>
        <w:rPr>
          <w:ins w:id="3645" w:author="ANANDHAKRISHNAN MADATHIL REMESH" w:date="2025-04-02T17:26:00Z" w16du:dateUtc="2025-04-02T16:26:00Z"/>
          <w:rFonts w:ascii="Trebuchet MS" w:hAnsi="Trebuchet MS"/>
          <w:rPrChange w:id="3646" w:author="ANANDHAKRISHNAN MADATHIL REMESH" w:date="2025-04-02T17:32:00Z" w16du:dateUtc="2025-04-02T16:32:00Z">
            <w:rPr>
              <w:ins w:id="3647" w:author="ANANDHAKRISHNAN MADATHIL REMESH" w:date="2025-04-02T17:26:00Z" w16du:dateUtc="2025-04-02T16:26:00Z"/>
            </w:rPr>
          </w:rPrChange>
        </w:rPr>
        <w:pPrChange w:id="3648" w:author="ANANDHAKRISHNAN MADATHIL REMESH" w:date="2025-04-02T17:26:00Z" w16du:dateUtc="2025-04-02T16:26:00Z">
          <w:pPr/>
        </w:pPrChange>
      </w:pPr>
      <w:bookmarkStart w:id="3649" w:name="_Toc194957478"/>
      <w:ins w:id="3650" w:author="ANANDHAKRISHNAN MADATHIL REMESH" w:date="2025-04-02T17:26:00Z" w16du:dateUtc="2025-04-02T16:26:00Z">
        <w:r w:rsidRPr="006021BC">
          <w:rPr>
            <w:rFonts w:ascii="Trebuchet MS" w:hAnsi="Trebuchet MS"/>
            <w:rPrChange w:id="3651" w:author="ANANDHAKRISHNAN MADATHIL REMESH" w:date="2025-04-02T17:32:00Z" w16du:dateUtc="2025-04-02T16:32:00Z">
              <w:rPr>
                <w:bCs/>
                <w:szCs w:val="22"/>
              </w:rPr>
            </w:rPrChange>
          </w:rPr>
          <w:t xml:space="preserve">Table </w:t>
        </w:r>
        <w:r w:rsidRPr="006021BC">
          <w:rPr>
            <w:rFonts w:ascii="Trebuchet MS" w:hAnsi="Trebuchet MS"/>
            <w:rPrChange w:id="3652" w:author="ANANDHAKRISHNAN MADATHIL REMESH" w:date="2025-04-02T17:32:00Z" w16du:dateUtc="2025-04-02T16:32:00Z">
              <w:rPr>
                <w:bCs/>
                <w:szCs w:val="22"/>
              </w:rPr>
            </w:rPrChange>
          </w:rPr>
          <w:fldChar w:fldCharType="begin"/>
        </w:r>
        <w:r w:rsidRPr="006021BC">
          <w:rPr>
            <w:rFonts w:ascii="Trebuchet MS" w:hAnsi="Trebuchet MS"/>
            <w:rPrChange w:id="3653" w:author="ANANDHAKRISHNAN MADATHIL REMESH" w:date="2025-04-02T17:32:00Z" w16du:dateUtc="2025-04-02T16:32:00Z">
              <w:rPr>
                <w:bCs/>
                <w:szCs w:val="22"/>
              </w:rPr>
            </w:rPrChange>
          </w:rPr>
          <w:instrText xml:space="preserve"> SEQ Table \* ARABIC </w:instrText>
        </w:r>
      </w:ins>
      <w:r w:rsidRPr="006021BC">
        <w:rPr>
          <w:rFonts w:ascii="Trebuchet MS" w:hAnsi="Trebuchet MS"/>
          <w:rPrChange w:id="3654" w:author="ANANDHAKRISHNAN MADATHIL REMESH" w:date="2025-04-02T17:32:00Z" w16du:dateUtc="2025-04-02T16:32:00Z">
            <w:rPr>
              <w:bCs/>
              <w:szCs w:val="22"/>
            </w:rPr>
          </w:rPrChange>
        </w:rPr>
        <w:fldChar w:fldCharType="separate"/>
      </w:r>
      <w:ins w:id="3655" w:author="ANANDHAKRISHNAN MADATHIL REMESH" w:date="2025-04-13T20:05:00Z" w16du:dateUtc="2025-04-13T19:05:00Z">
        <w:r w:rsidR="009B2C7D">
          <w:rPr>
            <w:rFonts w:ascii="Trebuchet MS" w:hAnsi="Trebuchet MS"/>
            <w:noProof/>
          </w:rPr>
          <w:t>4</w:t>
        </w:r>
      </w:ins>
      <w:ins w:id="3656" w:author="ANANDHAKRISHNAN MADATHIL REMESH" w:date="2025-04-02T17:26:00Z" w16du:dateUtc="2025-04-02T16:26:00Z">
        <w:r w:rsidRPr="006021BC">
          <w:rPr>
            <w:rFonts w:ascii="Trebuchet MS" w:hAnsi="Trebuchet MS"/>
            <w:rPrChange w:id="3657" w:author="ANANDHAKRISHNAN MADATHIL REMESH" w:date="2025-04-02T17:32:00Z" w16du:dateUtc="2025-04-02T16:32:00Z">
              <w:rPr>
                <w:bCs/>
                <w:szCs w:val="22"/>
              </w:rPr>
            </w:rPrChange>
          </w:rPr>
          <w:fldChar w:fldCharType="end"/>
        </w:r>
        <w:r w:rsidRPr="006021BC">
          <w:rPr>
            <w:rFonts w:ascii="Trebuchet MS" w:hAnsi="Trebuchet MS"/>
            <w:rPrChange w:id="3658" w:author="ANANDHAKRISHNAN MADATHIL REMESH" w:date="2025-04-02T17:32:00Z" w16du:dateUtc="2025-04-02T16:32:00Z">
              <w:rPr>
                <w:bCs/>
                <w:szCs w:val="22"/>
              </w:rPr>
            </w:rPrChange>
          </w:rPr>
          <w:t xml:space="preserve"> Final tuned hyperparameters</w:t>
        </w:r>
        <w:bookmarkEnd w:id="3649"/>
      </w:ins>
    </w:p>
    <w:tbl>
      <w:tblPr>
        <w:tblStyle w:val="TableGrid"/>
        <w:tblW w:w="9715" w:type="dxa"/>
        <w:tblLook w:val="04A0" w:firstRow="1" w:lastRow="0" w:firstColumn="1" w:lastColumn="0" w:noHBand="0" w:noVBand="1"/>
        <w:tblPrChange w:id="3659" w:author="ANANDHAKRISHNAN MADATHIL REMESH" w:date="2025-03-31T23:33:00Z" w16du:dateUtc="2025-03-31T22:33:00Z">
          <w:tblPr>
            <w:tblStyle w:val="TableGrid"/>
            <w:tblW w:w="0" w:type="auto"/>
            <w:tblLook w:val="04A0" w:firstRow="1" w:lastRow="0" w:firstColumn="1" w:lastColumn="0" w:noHBand="0" w:noVBand="1"/>
          </w:tblPr>
        </w:tblPrChange>
      </w:tblPr>
      <w:tblGrid>
        <w:gridCol w:w="3020"/>
        <w:gridCol w:w="2015"/>
        <w:gridCol w:w="4680"/>
        <w:tblGridChange w:id="3660">
          <w:tblGrid>
            <w:gridCol w:w="3020"/>
            <w:gridCol w:w="2015"/>
            <w:gridCol w:w="1005"/>
            <w:gridCol w:w="3021"/>
            <w:gridCol w:w="654"/>
          </w:tblGrid>
        </w:tblGridChange>
      </w:tblGrid>
      <w:tr w:rsidR="00167A62" w14:paraId="7E826F4F" w14:textId="77777777" w:rsidTr="00D34023">
        <w:trPr>
          <w:ins w:id="3661" w:author="ANANDHAKRISHNAN MADATHIL REMESH" w:date="2025-03-31T12:45:00Z"/>
          <w:trPrChange w:id="3662" w:author="ANANDHAKRISHNAN MADATHIL REMESH" w:date="2025-03-31T23:33:00Z" w16du:dateUtc="2025-03-31T22:33:00Z">
            <w:trPr>
              <w:gridAfter w:val="0"/>
            </w:trPr>
          </w:trPrChange>
        </w:trPr>
        <w:tc>
          <w:tcPr>
            <w:tcW w:w="3020" w:type="dxa"/>
            <w:tcPrChange w:id="3663" w:author="ANANDHAKRISHNAN MADATHIL REMESH" w:date="2025-03-31T23:33:00Z" w16du:dateUtc="2025-03-31T22:33:00Z">
              <w:tcPr>
                <w:tcW w:w="3020" w:type="dxa"/>
              </w:tcPr>
            </w:tcPrChange>
          </w:tcPr>
          <w:p w14:paraId="0AD22366" w14:textId="4C90ED9F" w:rsidR="00167A62" w:rsidRPr="002F3618" w:rsidRDefault="00167A62" w:rsidP="009354C8">
            <w:pPr>
              <w:pStyle w:val="NormalWeb"/>
              <w:spacing w:line="276" w:lineRule="auto"/>
              <w:rPr>
                <w:ins w:id="3664" w:author="ANANDHAKRISHNAN MADATHIL REMESH" w:date="2025-03-31T12:45:00Z" w16du:dateUtc="2025-03-31T11:45:00Z"/>
                <w:rFonts w:ascii="Trebuchet MS" w:hAnsi="Trebuchet MS"/>
                <w:b/>
                <w:bCs/>
                <w:color w:val="000000"/>
                <w:rPrChange w:id="3665" w:author="ANANDHAKRISHNAN MADATHIL REMESH" w:date="2025-03-31T13:18:00Z" w16du:dateUtc="2025-03-31T12:18:00Z">
                  <w:rPr>
                    <w:ins w:id="3666" w:author="ANANDHAKRISHNAN MADATHIL REMESH" w:date="2025-03-31T12:45:00Z" w16du:dateUtc="2025-03-31T11:45:00Z"/>
                    <w:rFonts w:ascii="Trebuchet MS" w:hAnsi="Trebuchet MS"/>
                    <w:color w:val="000000"/>
                  </w:rPr>
                </w:rPrChange>
              </w:rPr>
            </w:pPr>
            <w:ins w:id="3667" w:author="ANANDHAKRISHNAN MADATHIL REMESH" w:date="2025-03-31T12:45:00Z" w16du:dateUtc="2025-03-31T11:45:00Z">
              <w:r w:rsidRPr="002F3618">
                <w:rPr>
                  <w:rFonts w:ascii="Trebuchet MS" w:hAnsi="Trebuchet MS"/>
                  <w:b/>
                  <w:bCs/>
                  <w:color w:val="000000"/>
                </w:rPr>
                <w:t>Hyperparameter</w:t>
              </w:r>
            </w:ins>
          </w:p>
        </w:tc>
        <w:tc>
          <w:tcPr>
            <w:tcW w:w="2015" w:type="dxa"/>
            <w:tcPrChange w:id="3668" w:author="ANANDHAKRISHNAN MADATHIL REMESH" w:date="2025-03-31T23:33:00Z" w16du:dateUtc="2025-03-31T22:33:00Z">
              <w:tcPr>
                <w:tcW w:w="3020" w:type="dxa"/>
                <w:gridSpan w:val="2"/>
              </w:tcPr>
            </w:tcPrChange>
          </w:tcPr>
          <w:p w14:paraId="3AA4B315" w14:textId="3547CDA1" w:rsidR="00167A62" w:rsidRPr="002F3618" w:rsidRDefault="00167A62" w:rsidP="009354C8">
            <w:pPr>
              <w:pStyle w:val="NormalWeb"/>
              <w:spacing w:line="276" w:lineRule="auto"/>
              <w:rPr>
                <w:ins w:id="3669" w:author="ANANDHAKRISHNAN MADATHIL REMESH" w:date="2025-03-31T12:45:00Z" w16du:dateUtc="2025-03-31T11:45:00Z"/>
                <w:rFonts w:ascii="Trebuchet MS" w:hAnsi="Trebuchet MS"/>
                <w:b/>
                <w:bCs/>
                <w:color w:val="000000"/>
                <w:rPrChange w:id="3670" w:author="ANANDHAKRISHNAN MADATHIL REMESH" w:date="2025-03-31T13:18:00Z" w16du:dateUtc="2025-03-31T12:18:00Z">
                  <w:rPr>
                    <w:ins w:id="3671" w:author="ANANDHAKRISHNAN MADATHIL REMESH" w:date="2025-03-31T12:45:00Z" w16du:dateUtc="2025-03-31T11:45:00Z"/>
                    <w:rFonts w:ascii="Trebuchet MS" w:hAnsi="Trebuchet MS"/>
                    <w:color w:val="000000"/>
                  </w:rPr>
                </w:rPrChange>
              </w:rPr>
            </w:pPr>
            <w:ins w:id="3672" w:author="ANANDHAKRISHNAN MADATHIL REMESH" w:date="2025-03-31T12:46:00Z" w16du:dateUtc="2025-03-31T11:46:00Z">
              <w:r w:rsidRPr="002F3618">
                <w:rPr>
                  <w:rFonts w:ascii="Trebuchet MS" w:hAnsi="Trebuchet MS"/>
                  <w:b/>
                  <w:bCs/>
                  <w:color w:val="000000"/>
                  <w:rPrChange w:id="3673" w:author="ANANDHAKRISHNAN MADATHIL REMESH" w:date="2025-03-31T13:18:00Z" w16du:dateUtc="2025-03-31T12:18:00Z">
                    <w:rPr>
                      <w:rFonts w:ascii="Trebuchet MS" w:hAnsi="Trebuchet MS"/>
                      <w:color w:val="000000"/>
                    </w:rPr>
                  </w:rPrChange>
                </w:rPr>
                <w:t>Selected Values</w:t>
              </w:r>
            </w:ins>
          </w:p>
        </w:tc>
        <w:tc>
          <w:tcPr>
            <w:tcW w:w="4680" w:type="dxa"/>
            <w:tcPrChange w:id="3674" w:author="ANANDHAKRISHNAN MADATHIL REMESH" w:date="2025-03-31T23:33:00Z" w16du:dateUtc="2025-03-31T22:33:00Z">
              <w:tcPr>
                <w:tcW w:w="3021" w:type="dxa"/>
              </w:tcPr>
            </w:tcPrChange>
          </w:tcPr>
          <w:p w14:paraId="5B76FADA" w14:textId="2176BA82" w:rsidR="00167A62" w:rsidRPr="002F3618" w:rsidRDefault="00167A62" w:rsidP="009354C8">
            <w:pPr>
              <w:pStyle w:val="NormalWeb"/>
              <w:spacing w:line="276" w:lineRule="auto"/>
              <w:rPr>
                <w:ins w:id="3675" w:author="ANANDHAKRISHNAN MADATHIL REMESH" w:date="2025-03-31T12:45:00Z" w16du:dateUtc="2025-03-31T11:45:00Z"/>
                <w:rFonts w:ascii="Trebuchet MS" w:hAnsi="Trebuchet MS"/>
                <w:b/>
                <w:bCs/>
                <w:color w:val="000000"/>
                <w:rPrChange w:id="3676" w:author="ANANDHAKRISHNAN MADATHIL REMESH" w:date="2025-03-31T13:18:00Z" w16du:dateUtc="2025-03-31T12:18:00Z">
                  <w:rPr>
                    <w:ins w:id="3677" w:author="ANANDHAKRISHNAN MADATHIL REMESH" w:date="2025-03-31T12:45:00Z" w16du:dateUtc="2025-03-31T11:45:00Z"/>
                    <w:rFonts w:ascii="Trebuchet MS" w:hAnsi="Trebuchet MS"/>
                    <w:color w:val="000000"/>
                  </w:rPr>
                </w:rPrChange>
              </w:rPr>
            </w:pPr>
            <w:ins w:id="3678" w:author="ANANDHAKRISHNAN MADATHIL REMESH" w:date="2025-03-31T12:45:00Z" w16du:dateUtc="2025-03-31T11:45:00Z">
              <w:r w:rsidRPr="002F3618">
                <w:rPr>
                  <w:rFonts w:ascii="Trebuchet MS" w:hAnsi="Trebuchet MS"/>
                  <w:b/>
                  <w:bCs/>
                  <w:color w:val="000000"/>
                  <w:rPrChange w:id="3679" w:author="ANANDHAKRISHNAN MADATHIL REMESH" w:date="2025-03-31T13:18:00Z" w16du:dateUtc="2025-03-31T12:18:00Z">
                    <w:rPr>
                      <w:rFonts w:ascii="Trebuchet MS" w:hAnsi="Trebuchet MS"/>
                      <w:color w:val="000000"/>
                    </w:rPr>
                  </w:rPrChange>
                </w:rPr>
                <w:t>Explanation</w:t>
              </w:r>
            </w:ins>
          </w:p>
        </w:tc>
      </w:tr>
      <w:tr w:rsidR="00167A62" w14:paraId="7AF56F78" w14:textId="77777777" w:rsidTr="00D34023">
        <w:trPr>
          <w:ins w:id="3680" w:author="ANANDHAKRISHNAN MADATHIL REMESH" w:date="2025-03-31T12:45:00Z"/>
          <w:trPrChange w:id="3681" w:author="ANANDHAKRISHNAN MADATHIL REMESH" w:date="2025-03-31T23:33:00Z" w16du:dateUtc="2025-03-31T22:33:00Z">
            <w:trPr>
              <w:gridAfter w:val="0"/>
            </w:trPr>
          </w:trPrChange>
        </w:trPr>
        <w:tc>
          <w:tcPr>
            <w:tcW w:w="3020" w:type="dxa"/>
            <w:tcPrChange w:id="3682" w:author="ANANDHAKRISHNAN MADATHIL REMESH" w:date="2025-03-31T23:33:00Z" w16du:dateUtc="2025-03-31T22:33:00Z">
              <w:tcPr>
                <w:tcW w:w="3020" w:type="dxa"/>
              </w:tcPr>
            </w:tcPrChange>
          </w:tcPr>
          <w:p w14:paraId="6CF51C0A" w14:textId="1E2F752C" w:rsidR="00167A62" w:rsidRDefault="00167A62" w:rsidP="009354C8">
            <w:pPr>
              <w:pStyle w:val="NormalWeb"/>
              <w:spacing w:line="276" w:lineRule="auto"/>
              <w:rPr>
                <w:ins w:id="3683" w:author="ANANDHAKRISHNAN MADATHIL REMESH" w:date="2025-03-31T12:45:00Z" w16du:dateUtc="2025-03-31T11:45:00Z"/>
                <w:rFonts w:ascii="Trebuchet MS" w:hAnsi="Trebuchet MS"/>
                <w:color w:val="000000"/>
              </w:rPr>
            </w:pPr>
            <w:proofErr w:type="spellStart"/>
            <w:ins w:id="3684" w:author="ANANDHAKRISHNAN MADATHIL REMESH" w:date="2025-03-31T12:46:00Z" w16du:dateUtc="2025-03-31T11:46:00Z">
              <w:r>
                <w:rPr>
                  <w:rFonts w:ascii="Trebuchet MS" w:hAnsi="Trebuchet MS"/>
                  <w:color w:val="000000"/>
                </w:rPr>
                <w:t>N_estimators</w:t>
              </w:r>
              <w:proofErr w:type="spellEnd"/>
              <w:r>
                <w:rPr>
                  <w:rFonts w:ascii="Trebuchet MS" w:hAnsi="Trebuchet MS"/>
                  <w:color w:val="000000"/>
                </w:rPr>
                <w:t xml:space="preserve"> (Trees)</w:t>
              </w:r>
            </w:ins>
          </w:p>
        </w:tc>
        <w:tc>
          <w:tcPr>
            <w:tcW w:w="2015" w:type="dxa"/>
            <w:tcPrChange w:id="3685" w:author="ANANDHAKRISHNAN MADATHIL REMESH" w:date="2025-03-31T23:33:00Z" w16du:dateUtc="2025-03-31T22:33:00Z">
              <w:tcPr>
                <w:tcW w:w="3020" w:type="dxa"/>
                <w:gridSpan w:val="2"/>
              </w:tcPr>
            </w:tcPrChange>
          </w:tcPr>
          <w:p w14:paraId="12418C85" w14:textId="7F345206" w:rsidR="00167A62" w:rsidRDefault="002F3618" w:rsidP="009354C8">
            <w:pPr>
              <w:pStyle w:val="NormalWeb"/>
              <w:spacing w:line="276" w:lineRule="auto"/>
              <w:rPr>
                <w:ins w:id="3686" w:author="ANANDHAKRISHNAN MADATHIL REMESH" w:date="2025-03-31T12:45:00Z" w16du:dateUtc="2025-03-31T11:45:00Z"/>
                <w:rFonts w:ascii="Trebuchet MS" w:hAnsi="Trebuchet MS"/>
                <w:color w:val="000000"/>
              </w:rPr>
            </w:pPr>
            <w:ins w:id="3687" w:author="ANANDHAKRISHNAN MADATHIL REMESH" w:date="2025-03-31T13:10:00Z" w16du:dateUtc="2025-03-31T12:10:00Z">
              <w:r>
                <w:rPr>
                  <w:rFonts w:ascii="Trebuchet MS" w:hAnsi="Trebuchet MS"/>
                  <w:color w:val="000000"/>
                </w:rPr>
                <w:t>100</w:t>
              </w:r>
            </w:ins>
          </w:p>
        </w:tc>
        <w:tc>
          <w:tcPr>
            <w:tcW w:w="4680" w:type="dxa"/>
            <w:tcPrChange w:id="3688" w:author="ANANDHAKRISHNAN MADATHIL REMESH" w:date="2025-03-31T23:33:00Z" w16du:dateUtc="2025-03-31T22:33:00Z">
              <w:tcPr>
                <w:tcW w:w="3021" w:type="dxa"/>
              </w:tcPr>
            </w:tcPrChange>
          </w:tcPr>
          <w:p w14:paraId="77B8788B" w14:textId="3D2A0FEA" w:rsidR="00167A62" w:rsidRDefault="002F3618" w:rsidP="009354C8">
            <w:pPr>
              <w:pStyle w:val="NormalWeb"/>
              <w:spacing w:line="276" w:lineRule="auto"/>
              <w:rPr>
                <w:ins w:id="3689" w:author="ANANDHAKRISHNAN MADATHIL REMESH" w:date="2025-03-31T12:45:00Z" w16du:dateUtc="2025-03-31T11:45:00Z"/>
                <w:rFonts w:ascii="Trebuchet MS" w:hAnsi="Trebuchet MS"/>
                <w:color w:val="000000"/>
              </w:rPr>
            </w:pPr>
            <w:ins w:id="3690" w:author="ANANDHAKRISHNAN MADATHIL REMESH" w:date="2025-03-31T13:09:00Z" w16du:dateUtc="2025-03-31T12:09:00Z">
              <w:r>
                <w:rPr>
                  <w:rFonts w:ascii="Trebuchet MS" w:hAnsi="Trebuchet MS"/>
                  <w:color w:val="000000"/>
                </w:rPr>
                <w:t xml:space="preserve">Total Number of trees </w:t>
              </w:r>
            </w:ins>
            <w:ins w:id="3691" w:author="ANANDHAKRISHNAN MADATHIL REMESH" w:date="2025-03-31T13:10:00Z" w16du:dateUtc="2025-03-31T12:10:00Z">
              <w:r>
                <w:rPr>
                  <w:rFonts w:ascii="Trebuchet MS" w:hAnsi="Trebuchet MS"/>
                  <w:color w:val="000000"/>
                </w:rPr>
                <w:t xml:space="preserve">Affects models complexity and training time </w:t>
              </w:r>
            </w:ins>
          </w:p>
        </w:tc>
      </w:tr>
      <w:tr w:rsidR="00167A62" w14:paraId="5CD39C60" w14:textId="77777777" w:rsidTr="00D34023">
        <w:trPr>
          <w:ins w:id="3692" w:author="ANANDHAKRISHNAN MADATHIL REMESH" w:date="2025-03-31T12:45:00Z"/>
          <w:trPrChange w:id="3693" w:author="ANANDHAKRISHNAN MADATHIL REMESH" w:date="2025-03-31T23:33:00Z" w16du:dateUtc="2025-03-31T22:33:00Z">
            <w:trPr>
              <w:gridAfter w:val="0"/>
            </w:trPr>
          </w:trPrChange>
        </w:trPr>
        <w:tc>
          <w:tcPr>
            <w:tcW w:w="3020" w:type="dxa"/>
            <w:tcPrChange w:id="3694" w:author="ANANDHAKRISHNAN MADATHIL REMESH" w:date="2025-03-31T23:33:00Z" w16du:dateUtc="2025-03-31T22:33:00Z">
              <w:tcPr>
                <w:tcW w:w="3020" w:type="dxa"/>
              </w:tcPr>
            </w:tcPrChange>
          </w:tcPr>
          <w:p w14:paraId="34C23BEA" w14:textId="3D5C34F1" w:rsidR="00167A62" w:rsidRDefault="00167A62" w:rsidP="009354C8">
            <w:pPr>
              <w:pStyle w:val="NormalWeb"/>
              <w:spacing w:line="276" w:lineRule="auto"/>
              <w:rPr>
                <w:ins w:id="3695" w:author="ANANDHAKRISHNAN MADATHIL REMESH" w:date="2025-03-31T12:45:00Z" w16du:dateUtc="2025-03-31T11:45:00Z"/>
                <w:rFonts w:ascii="Trebuchet MS" w:hAnsi="Trebuchet MS"/>
                <w:color w:val="000000"/>
              </w:rPr>
            </w:pPr>
            <w:proofErr w:type="spellStart"/>
            <w:ins w:id="3696" w:author="ANANDHAKRISHNAN MADATHIL REMESH" w:date="2025-03-31T12:46:00Z" w16du:dateUtc="2025-03-31T11:46:00Z">
              <w:r>
                <w:rPr>
                  <w:rFonts w:ascii="Trebuchet MS" w:hAnsi="Trebuchet MS"/>
                  <w:color w:val="000000"/>
                </w:rPr>
                <w:t>Max_depth</w:t>
              </w:r>
            </w:ins>
            <w:proofErr w:type="spellEnd"/>
          </w:p>
        </w:tc>
        <w:tc>
          <w:tcPr>
            <w:tcW w:w="2015" w:type="dxa"/>
            <w:tcPrChange w:id="3697" w:author="ANANDHAKRISHNAN MADATHIL REMESH" w:date="2025-03-31T23:33:00Z" w16du:dateUtc="2025-03-31T22:33:00Z">
              <w:tcPr>
                <w:tcW w:w="3020" w:type="dxa"/>
                <w:gridSpan w:val="2"/>
              </w:tcPr>
            </w:tcPrChange>
          </w:tcPr>
          <w:p w14:paraId="1A815A73" w14:textId="7655B57D" w:rsidR="00167A62" w:rsidRDefault="002F3618" w:rsidP="009354C8">
            <w:pPr>
              <w:pStyle w:val="NormalWeb"/>
              <w:spacing w:line="276" w:lineRule="auto"/>
              <w:rPr>
                <w:ins w:id="3698" w:author="ANANDHAKRISHNAN MADATHIL REMESH" w:date="2025-03-31T12:45:00Z" w16du:dateUtc="2025-03-31T11:45:00Z"/>
                <w:rFonts w:ascii="Trebuchet MS" w:hAnsi="Trebuchet MS"/>
                <w:color w:val="000000"/>
              </w:rPr>
            </w:pPr>
            <w:ins w:id="3699" w:author="ANANDHAKRISHNAN MADATHIL REMESH" w:date="2025-03-31T13:10:00Z" w16du:dateUtc="2025-03-31T12:10:00Z">
              <w:r>
                <w:rPr>
                  <w:rFonts w:ascii="Trebuchet MS" w:hAnsi="Trebuchet MS"/>
                  <w:color w:val="000000"/>
                </w:rPr>
                <w:t>6</w:t>
              </w:r>
            </w:ins>
          </w:p>
        </w:tc>
        <w:tc>
          <w:tcPr>
            <w:tcW w:w="4680" w:type="dxa"/>
            <w:tcPrChange w:id="3700" w:author="ANANDHAKRISHNAN MADATHIL REMESH" w:date="2025-03-31T23:33:00Z" w16du:dateUtc="2025-03-31T22:33:00Z">
              <w:tcPr>
                <w:tcW w:w="3021" w:type="dxa"/>
              </w:tcPr>
            </w:tcPrChange>
          </w:tcPr>
          <w:p w14:paraId="6F77AA77" w14:textId="548A2B98" w:rsidR="00167A62" w:rsidRDefault="002F3618" w:rsidP="009354C8">
            <w:pPr>
              <w:pStyle w:val="NormalWeb"/>
              <w:spacing w:line="276" w:lineRule="auto"/>
              <w:rPr>
                <w:ins w:id="3701" w:author="ANANDHAKRISHNAN MADATHIL REMESH" w:date="2025-03-31T12:45:00Z" w16du:dateUtc="2025-03-31T11:45:00Z"/>
                <w:rFonts w:ascii="Trebuchet MS" w:hAnsi="Trebuchet MS"/>
                <w:color w:val="000000"/>
              </w:rPr>
            </w:pPr>
            <w:ins w:id="3702" w:author="ANANDHAKRISHNAN MADATHIL REMESH" w:date="2025-03-31T13:11:00Z" w16du:dateUtc="2025-03-31T12:11:00Z">
              <w:r>
                <w:rPr>
                  <w:rFonts w:ascii="Trebuchet MS" w:hAnsi="Trebuchet MS"/>
                  <w:color w:val="000000"/>
                </w:rPr>
                <w:t>Maximum depth of each decision tree Controls model complexity and overfitting</w:t>
              </w:r>
            </w:ins>
          </w:p>
        </w:tc>
      </w:tr>
      <w:tr w:rsidR="00167A62" w14:paraId="51246FE0" w14:textId="77777777" w:rsidTr="00D34023">
        <w:trPr>
          <w:ins w:id="3703" w:author="ANANDHAKRISHNAN MADATHIL REMESH" w:date="2025-03-31T12:45:00Z"/>
          <w:trPrChange w:id="3704" w:author="ANANDHAKRISHNAN MADATHIL REMESH" w:date="2025-03-31T23:33:00Z" w16du:dateUtc="2025-03-31T22:33:00Z">
            <w:trPr>
              <w:gridAfter w:val="0"/>
            </w:trPr>
          </w:trPrChange>
        </w:trPr>
        <w:tc>
          <w:tcPr>
            <w:tcW w:w="3020" w:type="dxa"/>
            <w:tcPrChange w:id="3705" w:author="ANANDHAKRISHNAN MADATHIL REMESH" w:date="2025-03-31T23:33:00Z" w16du:dateUtc="2025-03-31T22:33:00Z">
              <w:tcPr>
                <w:tcW w:w="3020" w:type="dxa"/>
              </w:tcPr>
            </w:tcPrChange>
          </w:tcPr>
          <w:p w14:paraId="3D230689" w14:textId="0DCCA627" w:rsidR="00167A62" w:rsidRDefault="00167A62" w:rsidP="009354C8">
            <w:pPr>
              <w:pStyle w:val="NormalWeb"/>
              <w:spacing w:line="276" w:lineRule="auto"/>
              <w:rPr>
                <w:ins w:id="3706" w:author="ANANDHAKRISHNAN MADATHIL REMESH" w:date="2025-03-31T12:45:00Z" w16du:dateUtc="2025-03-31T11:45:00Z"/>
                <w:rFonts w:ascii="Trebuchet MS" w:hAnsi="Trebuchet MS"/>
                <w:color w:val="000000"/>
              </w:rPr>
            </w:pPr>
            <w:proofErr w:type="spellStart"/>
            <w:ins w:id="3707" w:author="ANANDHAKRISHNAN MADATHIL REMESH" w:date="2025-03-31T12:46:00Z" w16du:dateUtc="2025-03-31T11:46:00Z">
              <w:r>
                <w:rPr>
                  <w:rFonts w:ascii="Trebuchet MS" w:hAnsi="Trebuchet MS"/>
                  <w:color w:val="000000"/>
                </w:rPr>
                <w:t>Learning_rate</w:t>
              </w:r>
            </w:ins>
            <w:proofErr w:type="spellEnd"/>
          </w:p>
        </w:tc>
        <w:tc>
          <w:tcPr>
            <w:tcW w:w="2015" w:type="dxa"/>
            <w:tcPrChange w:id="3708" w:author="ANANDHAKRISHNAN MADATHIL REMESH" w:date="2025-03-31T23:33:00Z" w16du:dateUtc="2025-03-31T22:33:00Z">
              <w:tcPr>
                <w:tcW w:w="3020" w:type="dxa"/>
                <w:gridSpan w:val="2"/>
              </w:tcPr>
            </w:tcPrChange>
          </w:tcPr>
          <w:p w14:paraId="03BE92AF" w14:textId="512405D0" w:rsidR="00167A62" w:rsidRDefault="002F3618" w:rsidP="009354C8">
            <w:pPr>
              <w:pStyle w:val="NormalWeb"/>
              <w:spacing w:line="276" w:lineRule="auto"/>
              <w:rPr>
                <w:ins w:id="3709" w:author="ANANDHAKRISHNAN MADATHIL REMESH" w:date="2025-03-31T12:45:00Z" w16du:dateUtc="2025-03-31T11:45:00Z"/>
                <w:rFonts w:ascii="Trebuchet MS" w:hAnsi="Trebuchet MS"/>
                <w:color w:val="000000"/>
              </w:rPr>
            </w:pPr>
            <w:ins w:id="3710" w:author="ANANDHAKRISHNAN MADATHIL REMESH" w:date="2025-03-31T13:10:00Z" w16du:dateUtc="2025-03-31T12:10:00Z">
              <w:r>
                <w:rPr>
                  <w:rFonts w:ascii="Trebuchet MS" w:hAnsi="Trebuchet MS"/>
                  <w:color w:val="000000"/>
                </w:rPr>
                <w:t>0.1</w:t>
              </w:r>
            </w:ins>
          </w:p>
        </w:tc>
        <w:tc>
          <w:tcPr>
            <w:tcW w:w="4680" w:type="dxa"/>
            <w:tcPrChange w:id="3711" w:author="ANANDHAKRISHNAN MADATHIL REMESH" w:date="2025-03-31T23:33:00Z" w16du:dateUtc="2025-03-31T22:33:00Z">
              <w:tcPr>
                <w:tcW w:w="3021" w:type="dxa"/>
              </w:tcPr>
            </w:tcPrChange>
          </w:tcPr>
          <w:p w14:paraId="410E000B" w14:textId="3E232FCF" w:rsidR="00167A62" w:rsidRDefault="002F3618" w:rsidP="009354C8">
            <w:pPr>
              <w:pStyle w:val="NormalWeb"/>
              <w:spacing w:line="276" w:lineRule="auto"/>
              <w:rPr>
                <w:ins w:id="3712" w:author="ANANDHAKRISHNAN MADATHIL REMESH" w:date="2025-03-31T12:45:00Z" w16du:dateUtc="2025-03-31T11:45:00Z"/>
                <w:rFonts w:ascii="Trebuchet MS" w:hAnsi="Trebuchet MS"/>
                <w:color w:val="000000"/>
              </w:rPr>
            </w:pPr>
            <w:ins w:id="3713" w:author="ANANDHAKRISHNAN MADATHIL REMESH" w:date="2025-03-31T13:11:00Z" w16du:dateUtc="2025-03-31T12:11:00Z">
              <w:r>
                <w:rPr>
                  <w:rFonts w:ascii="Trebuchet MS" w:hAnsi="Trebuchet MS"/>
                  <w:color w:val="000000"/>
                </w:rPr>
                <w:t>Control</w:t>
              </w:r>
            </w:ins>
            <w:ins w:id="3714" w:author="ANANDHAKRISHNAN MADATHIL REMESH" w:date="2025-03-31T13:12:00Z" w16du:dateUtc="2025-03-31T12:12:00Z">
              <w:r>
                <w:rPr>
                  <w:rFonts w:ascii="Trebuchet MS" w:hAnsi="Trebuchet MS"/>
                  <w:color w:val="000000"/>
                </w:rPr>
                <w:t xml:space="preserve">s the contribution of each tree to final </w:t>
              </w:r>
            </w:ins>
            <w:ins w:id="3715" w:author="ANANDHAKRISHNAN MADATHIL REMESH" w:date="2025-03-31T13:16:00Z" w16du:dateUtc="2025-03-31T12:16:00Z">
              <w:r>
                <w:rPr>
                  <w:rFonts w:ascii="Trebuchet MS" w:hAnsi="Trebuchet MS"/>
                  <w:color w:val="000000"/>
                </w:rPr>
                <w:t>prediction. Smaller</w:t>
              </w:r>
            </w:ins>
            <w:ins w:id="3716" w:author="ANANDHAKRISHNAN MADATHIL REMESH" w:date="2025-03-31T13:12:00Z" w16du:dateUtc="2025-03-31T12:12:00Z">
              <w:r>
                <w:rPr>
                  <w:rFonts w:ascii="Trebuchet MS" w:hAnsi="Trebuchet MS"/>
                  <w:color w:val="000000"/>
                </w:rPr>
                <w:t xml:space="preserve"> val</w:t>
              </w:r>
            </w:ins>
            <w:ins w:id="3717" w:author="ANANDHAKRISHNAN MADATHIL REMESH" w:date="2025-03-31T13:13:00Z" w16du:dateUtc="2025-03-31T12:13:00Z">
              <w:r>
                <w:rPr>
                  <w:rFonts w:ascii="Trebuchet MS" w:hAnsi="Trebuchet MS"/>
                  <w:color w:val="000000"/>
                </w:rPr>
                <w:t>ues make learning more gradual and stable</w:t>
              </w:r>
            </w:ins>
          </w:p>
        </w:tc>
      </w:tr>
      <w:tr w:rsidR="00167A62" w14:paraId="007C94D1" w14:textId="77777777" w:rsidTr="00D34023">
        <w:trPr>
          <w:ins w:id="3718" w:author="ANANDHAKRISHNAN MADATHIL REMESH" w:date="2025-03-31T12:45:00Z"/>
          <w:trPrChange w:id="3719" w:author="ANANDHAKRISHNAN MADATHIL REMESH" w:date="2025-03-31T23:33:00Z" w16du:dateUtc="2025-03-31T22:33:00Z">
            <w:trPr>
              <w:gridAfter w:val="0"/>
            </w:trPr>
          </w:trPrChange>
        </w:trPr>
        <w:tc>
          <w:tcPr>
            <w:tcW w:w="3020" w:type="dxa"/>
            <w:tcPrChange w:id="3720" w:author="ANANDHAKRISHNAN MADATHIL REMESH" w:date="2025-03-31T23:33:00Z" w16du:dateUtc="2025-03-31T22:33:00Z">
              <w:tcPr>
                <w:tcW w:w="3020" w:type="dxa"/>
              </w:tcPr>
            </w:tcPrChange>
          </w:tcPr>
          <w:p w14:paraId="7DE4C1F5" w14:textId="75DB6D6D" w:rsidR="00167A62" w:rsidRDefault="00167A62" w:rsidP="009354C8">
            <w:pPr>
              <w:pStyle w:val="NormalWeb"/>
              <w:spacing w:line="276" w:lineRule="auto"/>
              <w:rPr>
                <w:ins w:id="3721" w:author="ANANDHAKRISHNAN MADATHIL REMESH" w:date="2025-03-31T12:45:00Z" w16du:dateUtc="2025-03-31T11:45:00Z"/>
                <w:rFonts w:ascii="Trebuchet MS" w:hAnsi="Trebuchet MS"/>
                <w:color w:val="000000"/>
              </w:rPr>
            </w:pPr>
            <w:ins w:id="3722" w:author="ANANDHAKRISHNAN MADATHIL REMESH" w:date="2025-03-31T12:46:00Z" w16du:dateUtc="2025-03-31T11:46:00Z">
              <w:r>
                <w:rPr>
                  <w:rFonts w:ascii="Trebuchet MS" w:hAnsi="Trebuchet MS"/>
                  <w:color w:val="000000"/>
                </w:rPr>
                <w:t>Subsample</w:t>
              </w:r>
            </w:ins>
          </w:p>
        </w:tc>
        <w:tc>
          <w:tcPr>
            <w:tcW w:w="2015" w:type="dxa"/>
            <w:tcPrChange w:id="3723" w:author="ANANDHAKRISHNAN MADATHIL REMESH" w:date="2025-03-31T23:33:00Z" w16du:dateUtc="2025-03-31T22:33:00Z">
              <w:tcPr>
                <w:tcW w:w="3020" w:type="dxa"/>
                <w:gridSpan w:val="2"/>
              </w:tcPr>
            </w:tcPrChange>
          </w:tcPr>
          <w:p w14:paraId="4BF1CF30" w14:textId="6E2AB022" w:rsidR="00167A62" w:rsidRDefault="002F3618" w:rsidP="009354C8">
            <w:pPr>
              <w:pStyle w:val="NormalWeb"/>
              <w:spacing w:line="276" w:lineRule="auto"/>
              <w:rPr>
                <w:ins w:id="3724" w:author="ANANDHAKRISHNAN MADATHIL REMESH" w:date="2025-03-31T12:45:00Z" w16du:dateUtc="2025-03-31T11:45:00Z"/>
                <w:rFonts w:ascii="Trebuchet MS" w:hAnsi="Trebuchet MS"/>
                <w:color w:val="000000"/>
              </w:rPr>
            </w:pPr>
            <w:ins w:id="3725" w:author="ANANDHAKRISHNAN MADATHIL REMESH" w:date="2025-03-31T13:10:00Z" w16du:dateUtc="2025-03-31T12:10:00Z">
              <w:r>
                <w:rPr>
                  <w:rFonts w:ascii="Trebuchet MS" w:hAnsi="Trebuchet MS"/>
                  <w:color w:val="000000"/>
                </w:rPr>
                <w:t>1.0</w:t>
              </w:r>
            </w:ins>
          </w:p>
        </w:tc>
        <w:tc>
          <w:tcPr>
            <w:tcW w:w="4680" w:type="dxa"/>
            <w:tcPrChange w:id="3726" w:author="ANANDHAKRISHNAN MADATHIL REMESH" w:date="2025-03-31T23:33:00Z" w16du:dateUtc="2025-03-31T22:33:00Z">
              <w:tcPr>
                <w:tcW w:w="3021" w:type="dxa"/>
              </w:tcPr>
            </w:tcPrChange>
          </w:tcPr>
          <w:p w14:paraId="16A62F98" w14:textId="0888916E" w:rsidR="00167A62" w:rsidRDefault="002F3618" w:rsidP="009354C8">
            <w:pPr>
              <w:pStyle w:val="NormalWeb"/>
              <w:spacing w:line="276" w:lineRule="auto"/>
              <w:rPr>
                <w:ins w:id="3727" w:author="ANANDHAKRISHNAN MADATHIL REMESH" w:date="2025-03-31T12:45:00Z" w16du:dateUtc="2025-03-31T11:45:00Z"/>
                <w:rFonts w:ascii="Trebuchet MS" w:hAnsi="Trebuchet MS"/>
                <w:color w:val="000000"/>
              </w:rPr>
            </w:pPr>
            <w:ins w:id="3728" w:author="ANANDHAKRISHNAN MADATHIL REMESH" w:date="2025-03-31T13:13:00Z" w16du:dateUtc="2025-03-31T12:13:00Z">
              <w:r>
                <w:rPr>
                  <w:rFonts w:ascii="Trebuchet MS" w:hAnsi="Trebuchet MS"/>
                  <w:color w:val="000000"/>
                </w:rPr>
                <w:t>Fraction</w:t>
              </w:r>
            </w:ins>
            <w:ins w:id="3729" w:author="ANANDHAKRISHNAN MADATHIL REMESH" w:date="2025-03-31T13:15:00Z" w16du:dateUtc="2025-03-31T12:15:00Z">
              <w:r>
                <w:rPr>
                  <w:rFonts w:ascii="Trebuchet MS" w:hAnsi="Trebuchet MS"/>
                  <w:color w:val="000000"/>
                </w:rPr>
                <w:t xml:space="preserve"> of samples used per tree Helps reduce overfitting</w:t>
              </w:r>
            </w:ins>
          </w:p>
        </w:tc>
      </w:tr>
      <w:tr w:rsidR="00167A62" w14:paraId="59AE5349" w14:textId="77777777" w:rsidTr="00D34023">
        <w:trPr>
          <w:ins w:id="3730" w:author="ANANDHAKRISHNAN MADATHIL REMESH" w:date="2025-03-31T12:45:00Z"/>
          <w:trPrChange w:id="3731" w:author="ANANDHAKRISHNAN MADATHIL REMESH" w:date="2025-03-31T23:33:00Z" w16du:dateUtc="2025-03-31T22:33:00Z">
            <w:trPr>
              <w:gridAfter w:val="0"/>
            </w:trPr>
          </w:trPrChange>
        </w:trPr>
        <w:tc>
          <w:tcPr>
            <w:tcW w:w="3020" w:type="dxa"/>
            <w:tcPrChange w:id="3732" w:author="ANANDHAKRISHNAN MADATHIL REMESH" w:date="2025-03-31T23:33:00Z" w16du:dateUtc="2025-03-31T22:33:00Z">
              <w:tcPr>
                <w:tcW w:w="3020" w:type="dxa"/>
              </w:tcPr>
            </w:tcPrChange>
          </w:tcPr>
          <w:p w14:paraId="4665CB0D" w14:textId="3C2A6C18" w:rsidR="00167A62" w:rsidRDefault="00167A62" w:rsidP="009354C8">
            <w:pPr>
              <w:pStyle w:val="NormalWeb"/>
              <w:spacing w:line="276" w:lineRule="auto"/>
              <w:rPr>
                <w:ins w:id="3733" w:author="ANANDHAKRISHNAN MADATHIL REMESH" w:date="2025-03-31T12:45:00Z" w16du:dateUtc="2025-03-31T11:45:00Z"/>
                <w:rFonts w:ascii="Trebuchet MS" w:hAnsi="Trebuchet MS"/>
                <w:color w:val="000000"/>
              </w:rPr>
            </w:pPr>
            <w:proofErr w:type="spellStart"/>
            <w:ins w:id="3734" w:author="ANANDHAKRISHNAN MADATHIL REMESH" w:date="2025-03-31T12:46:00Z" w16du:dateUtc="2025-03-31T11:46:00Z">
              <w:r>
                <w:rPr>
                  <w:rFonts w:ascii="Trebuchet MS" w:hAnsi="Trebuchet MS"/>
                  <w:color w:val="000000"/>
                </w:rPr>
                <w:t>Colsample_bytree</w:t>
              </w:r>
            </w:ins>
            <w:proofErr w:type="spellEnd"/>
          </w:p>
        </w:tc>
        <w:tc>
          <w:tcPr>
            <w:tcW w:w="2015" w:type="dxa"/>
            <w:tcPrChange w:id="3735" w:author="ANANDHAKRISHNAN MADATHIL REMESH" w:date="2025-03-31T23:33:00Z" w16du:dateUtc="2025-03-31T22:33:00Z">
              <w:tcPr>
                <w:tcW w:w="3020" w:type="dxa"/>
                <w:gridSpan w:val="2"/>
              </w:tcPr>
            </w:tcPrChange>
          </w:tcPr>
          <w:p w14:paraId="4A2B833F" w14:textId="753D7DA1" w:rsidR="00167A62" w:rsidRDefault="003F04E2" w:rsidP="009354C8">
            <w:pPr>
              <w:pStyle w:val="NormalWeb"/>
              <w:spacing w:line="276" w:lineRule="auto"/>
              <w:rPr>
                <w:ins w:id="3736" w:author="ANANDHAKRISHNAN MADATHIL REMESH" w:date="2025-03-31T12:45:00Z" w16du:dateUtc="2025-03-31T11:45:00Z"/>
                <w:rFonts w:ascii="Trebuchet MS" w:hAnsi="Trebuchet MS"/>
                <w:color w:val="000000"/>
              </w:rPr>
            </w:pPr>
            <w:ins w:id="3737" w:author="ANANDHAKRISHNAN MADATHIL REMESH" w:date="2025-04-02T17:34:00Z" w16du:dateUtc="2025-04-02T16:34:00Z">
              <w:r>
                <w:rPr>
                  <w:rFonts w:ascii="Trebuchet MS" w:hAnsi="Trebuchet MS"/>
                  <w:color w:val="000000"/>
                </w:rPr>
                <w:t>1.0</w:t>
              </w:r>
            </w:ins>
          </w:p>
        </w:tc>
        <w:tc>
          <w:tcPr>
            <w:tcW w:w="4680" w:type="dxa"/>
            <w:tcPrChange w:id="3738" w:author="ANANDHAKRISHNAN MADATHIL REMESH" w:date="2025-03-31T23:33:00Z" w16du:dateUtc="2025-03-31T22:33:00Z">
              <w:tcPr>
                <w:tcW w:w="3021" w:type="dxa"/>
              </w:tcPr>
            </w:tcPrChange>
          </w:tcPr>
          <w:p w14:paraId="0256DECF" w14:textId="392EC4B7" w:rsidR="00167A62" w:rsidRDefault="002F3618" w:rsidP="009354C8">
            <w:pPr>
              <w:pStyle w:val="NormalWeb"/>
              <w:spacing w:line="276" w:lineRule="auto"/>
              <w:rPr>
                <w:ins w:id="3739" w:author="ANANDHAKRISHNAN MADATHIL REMESH" w:date="2025-03-31T12:45:00Z" w16du:dateUtc="2025-03-31T11:45:00Z"/>
                <w:rFonts w:ascii="Trebuchet MS" w:hAnsi="Trebuchet MS"/>
                <w:color w:val="000000"/>
              </w:rPr>
            </w:pPr>
            <w:ins w:id="3740" w:author="ANANDHAKRISHNAN MADATHIL REMESH" w:date="2025-03-31T13:16:00Z" w16du:dateUtc="2025-03-31T12:16:00Z">
              <w:r>
                <w:rPr>
                  <w:rFonts w:ascii="Trebuchet MS" w:hAnsi="Trebuchet MS"/>
                  <w:color w:val="000000"/>
                </w:rPr>
                <w:t xml:space="preserve">Fraction of features used per </w:t>
              </w:r>
            </w:ins>
            <w:ins w:id="3741" w:author="ANANDHAKRISHNAN MADATHIL REMESH" w:date="2025-03-31T13:17:00Z" w16du:dateUtc="2025-03-31T12:17:00Z">
              <w:r>
                <w:rPr>
                  <w:rFonts w:ascii="Trebuchet MS" w:hAnsi="Trebuchet MS"/>
                  <w:color w:val="000000"/>
                </w:rPr>
                <w:t>tree. Ensures</w:t>
              </w:r>
            </w:ins>
            <w:ins w:id="3742" w:author="ANANDHAKRISHNAN MADATHIL REMESH" w:date="2025-03-31T13:16:00Z" w16du:dateUtc="2025-03-31T12:16:00Z">
              <w:r>
                <w:rPr>
                  <w:rFonts w:ascii="Trebuchet MS" w:hAnsi="Trebuchet MS"/>
                  <w:color w:val="000000"/>
                </w:rPr>
                <w:t xml:space="preserve"> diversity among trees</w:t>
              </w:r>
            </w:ins>
          </w:p>
        </w:tc>
      </w:tr>
    </w:tbl>
    <w:p w14:paraId="1764EFCF" w14:textId="77777777" w:rsidR="00167A62" w:rsidRPr="00272B1A" w:rsidRDefault="00167A62" w:rsidP="009354C8">
      <w:pPr>
        <w:pStyle w:val="NormalWeb"/>
        <w:spacing w:line="276" w:lineRule="auto"/>
        <w:rPr>
          <w:ins w:id="3743" w:author="ANANDHAKRISHNAN MADATHIL REMESH" w:date="2025-03-27T00:02:00Z" w16du:dateUtc="2025-03-27T00:02:00Z"/>
          <w:rFonts w:ascii="Trebuchet MS" w:hAnsi="Trebuchet MS"/>
          <w:color w:val="000000"/>
        </w:rPr>
      </w:pPr>
    </w:p>
    <w:p w14:paraId="4904CEF2" w14:textId="77777777" w:rsidR="009354C8" w:rsidRPr="00272B1A" w:rsidRDefault="009354C8" w:rsidP="009354C8">
      <w:pPr>
        <w:pStyle w:val="p1"/>
        <w:spacing w:line="276" w:lineRule="auto"/>
        <w:jc w:val="both"/>
        <w:rPr>
          <w:ins w:id="3744" w:author="ANANDHAKRISHNAN MADATHIL REMESH" w:date="2025-03-27T00:02:00Z" w16du:dateUtc="2025-03-27T00:02:00Z"/>
          <w:rFonts w:ascii="Trebuchet MS" w:hAnsi="Trebuchet MS"/>
        </w:rPr>
      </w:pPr>
      <w:ins w:id="3745" w:author="ANANDHAKRISHNAN MADATHIL REMESH" w:date="2025-03-27T00:02:00Z" w16du:dateUtc="2025-03-27T00:02:00Z">
        <w:r w:rsidRPr="00272B1A">
          <w:rPr>
            <w:rFonts w:ascii="Trebuchet MS" w:hAnsi="Trebuchet MS"/>
          </w:rPr>
          <w:t xml:space="preserve">These settings were selected after evaluating several combinations. The chosen parameters offered a strong balance between model accuracy, training time, and generalizability. This configuration allowed the </w:t>
        </w:r>
        <w:proofErr w:type="spellStart"/>
        <w:r w:rsidRPr="00272B1A">
          <w:rPr>
            <w:rFonts w:ascii="Trebuchet MS" w:hAnsi="Trebuchet MS"/>
          </w:rPr>
          <w:t>XGBoost</w:t>
        </w:r>
        <w:proofErr w:type="spellEnd"/>
        <w:r w:rsidRPr="00272B1A">
          <w:rPr>
            <w:rFonts w:ascii="Trebuchet MS" w:hAnsi="Trebuchet MS"/>
          </w:rPr>
          <w:t xml:space="preserve"> model to strike a balance between </w:t>
        </w:r>
        <w:r w:rsidRPr="00272B1A">
          <w:rPr>
            <w:rStyle w:val="s1"/>
            <w:rFonts w:ascii="Trebuchet MS" w:eastAsiaTheme="majorEastAsia" w:hAnsi="Trebuchet MS"/>
          </w:rPr>
          <w:t>model flexibility</w:t>
        </w:r>
        <w:r w:rsidRPr="00272B1A">
          <w:rPr>
            <w:rFonts w:ascii="Trebuchet MS" w:hAnsi="Trebuchet MS"/>
          </w:rPr>
          <w:t xml:space="preserve"> and </w:t>
        </w:r>
        <w:r w:rsidRPr="00272B1A">
          <w:rPr>
            <w:rStyle w:val="s1"/>
            <w:rFonts w:ascii="Trebuchet MS" w:eastAsiaTheme="majorEastAsia" w:hAnsi="Trebuchet MS"/>
          </w:rPr>
          <w:t>generalization ability</w:t>
        </w:r>
        <w:r w:rsidRPr="00272B1A">
          <w:rPr>
            <w:rFonts w:ascii="Trebuchet MS" w:hAnsi="Trebuchet MS"/>
          </w:rPr>
          <w:t>. The moderate depth of 6 ensured that trees were not too complex, while the learning rate of 0.1 allowed stable convergence without overshooting minima.</w:t>
        </w:r>
      </w:ins>
    </w:p>
    <w:p w14:paraId="5883EE5B" w14:textId="77777777" w:rsidR="009354C8" w:rsidRDefault="009354C8" w:rsidP="009354C8">
      <w:pPr>
        <w:pStyle w:val="p1"/>
        <w:spacing w:line="276" w:lineRule="auto"/>
        <w:jc w:val="both"/>
        <w:rPr>
          <w:ins w:id="3746" w:author="ANANDHAKRISHNAN MADATHIL REMESH" w:date="2025-04-02T16:42:00Z" w16du:dateUtc="2025-04-02T15:42:00Z"/>
          <w:rFonts w:ascii="Trebuchet MS" w:hAnsi="Trebuchet MS"/>
        </w:rPr>
      </w:pPr>
    </w:p>
    <w:p w14:paraId="7CB7F2C0" w14:textId="77777777" w:rsidR="00F05E83" w:rsidRDefault="00F05E83" w:rsidP="009354C8">
      <w:pPr>
        <w:pStyle w:val="p1"/>
        <w:spacing w:line="276" w:lineRule="auto"/>
        <w:jc w:val="both"/>
        <w:rPr>
          <w:ins w:id="3747" w:author="ANANDHAKRISHNAN MADATHIL REMESH" w:date="2025-04-02T16:42:00Z" w16du:dateUtc="2025-04-02T15:42:00Z"/>
          <w:rFonts w:ascii="Trebuchet MS" w:hAnsi="Trebuchet MS"/>
        </w:rPr>
      </w:pPr>
    </w:p>
    <w:p w14:paraId="31B704F3" w14:textId="77777777" w:rsidR="00F05E83" w:rsidRDefault="00F05E83" w:rsidP="009354C8">
      <w:pPr>
        <w:pStyle w:val="p1"/>
        <w:spacing w:line="276" w:lineRule="auto"/>
        <w:jc w:val="both"/>
        <w:rPr>
          <w:ins w:id="3748" w:author="ANANDHAKRISHNAN MADATHIL REMESH" w:date="2025-04-02T16:42:00Z" w16du:dateUtc="2025-04-02T15:42:00Z"/>
          <w:rFonts w:ascii="Trebuchet MS" w:hAnsi="Trebuchet MS"/>
        </w:rPr>
      </w:pPr>
    </w:p>
    <w:p w14:paraId="42958B58" w14:textId="77777777" w:rsidR="00F05E83" w:rsidRDefault="00F05E83" w:rsidP="009354C8">
      <w:pPr>
        <w:pStyle w:val="p1"/>
        <w:spacing w:line="276" w:lineRule="auto"/>
        <w:jc w:val="both"/>
        <w:rPr>
          <w:ins w:id="3749" w:author="ANANDHAKRISHNAN MADATHIL REMESH" w:date="2025-04-02T16:42:00Z" w16du:dateUtc="2025-04-02T15:42:00Z"/>
          <w:rFonts w:ascii="Trebuchet MS" w:hAnsi="Trebuchet MS"/>
        </w:rPr>
      </w:pPr>
    </w:p>
    <w:p w14:paraId="1A5BB69F" w14:textId="77777777" w:rsidR="00F05E83" w:rsidRDefault="00F05E83" w:rsidP="009354C8">
      <w:pPr>
        <w:pStyle w:val="p1"/>
        <w:spacing w:line="276" w:lineRule="auto"/>
        <w:jc w:val="both"/>
        <w:rPr>
          <w:ins w:id="3750" w:author="ANANDHAKRISHNAN MADATHIL REMESH" w:date="2025-04-02T16:42:00Z" w16du:dateUtc="2025-04-02T15:42:00Z"/>
          <w:rFonts w:ascii="Trebuchet MS" w:hAnsi="Trebuchet MS"/>
        </w:rPr>
      </w:pPr>
    </w:p>
    <w:p w14:paraId="53A543D1" w14:textId="77777777" w:rsidR="00F05E83" w:rsidRDefault="00F05E83" w:rsidP="009354C8">
      <w:pPr>
        <w:pStyle w:val="p1"/>
        <w:spacing w:line="276" w:lineRule="auto"/>
        <w:jc w:val="both"/>
        <w:rPr>
          <w:ins w:id="3751" w:author="ANANDHAKRISHNAN MADATHIL REMESH" w:date="2025-04-02T16:42:00Z" w16du:dateUtc="2025-04-02T15:42:00Z"/>
          <w:rFonts w:ascii="Trebuchet MS" w:hAnsi="Trebuchet MS"/>
        </w:rPr>
      </w:pPr>
    </w:p>
    <w:p w14:paraId="709D539C" w14:textId="77777777" w:rsidR="00F05E83" w:rsidRPr="00272B1A" w:rsidRDefault="00F05E83" w:rsidP="009354C8">
      <w:pPr>
        <w:pStyle w:val="p1"/>
        <w:spacing w:line="276" w:lineRule="auto"/>
        <w:jc w:val="both"/>
        <w:rPr>
          <w:ins w:id="3752" w:author="ANANDHAKRISHNAN MADATHIL REMESH" w:date="2025-03-27T00:02:00Z" w16du:dateUtc="2025-03-27T00:02:00Z"/>
          <w:rFonts w:ascii="Trebuchet MS" w:hAnsi="Trebuchet MS"/>
        </w:rPr>
      </w:pPr>
    </w:p>
    <w:p w14:paraId="5E95A448" w14:textId="359C5F08" w:rsidR="009354C8" w:rsidRPr="00F05E83" w:rsidRDefault="009354C8">
      <w:pPr>
        <w:pStyle w:val="Heading4"/>
        <w:rPr>
          <w:ins w:id="3753" w:author="ANANDHAKRISHNAN MADATHIL REMESH" w:date="2025-03-27T00:02:00Z" w16du:dateUtc="2025-03-27T00:02:00Z"/>
        </w:rPr>
        <w:pPrChange w:id="3754" w:author="ANANDHAKRISHNAN MADATHIL REMESH" w:date="2025-04-02T16:42:00Z" w16du:dateUtc="2025-04-02T15:42:00Z">
          <w:pPr>
            <w:pStyle w:val="p1"/>
            <w:spacing w:line="276" w:lineRule="auto"/>
            <w:jc w:val="both"/>
          </w:pPr>
        </w:pPrChange>
      </w:pPr>
      <w:ins w:id="3755" w:author="ANANDHAKRISHNAN MADATHIL REMESH" w:date="2025-03-27T00:02:00Z" w16du:dateUtc="2025-03-27T00:02:00Z">
        <w:r w:rsidRPr="00F05E83">
          <w:lastRenderedPageBreak/>
          <w:t>Performance Summary</w:t>
        </w:r>
      </w:ins>
    </w:p>
    <w:p w14:paraId="0881FEF1" w14:textId="0D0C4A27" w:rsidR="00D34023" w:rsidRPr="00F05E83" w:rsidRDefault="009354C8">
      <w:pPr>
        <w:pStyle w:val="p1"/>
        <w:spacing w:line="276" w:lineRule="auto"/>
        <w:jc w:val="both"/>
        <w:rPr>
          <w:ins w:id="3756" w:author="ANANDHAKRISHNAN MADATHIL REMESH" w:date="2025-03-31T21:14:00Z" w16du:dateUtc="2025-03-31T20:14:00Z"/>
          <w:rFonts w:ascii="Trebuchet MS" w:hAnsi="Trebuchet MS"/>
          <w:rPrChange w:id="3757" w:author="ANANDHAKRISHNAN MADATHIL REMESH" w:date="2025-04-02T16:42:00Z" w16du:dateUtc="2025-04-02T15:42:00Z">
            <w:rPr>
              <w:ins w:id="3758" w:author="ANANDHAKRISHNAN MADATHIL REMESH" w:date="2025-03-31T21:14:00Z" w16du:dateUtc="2025-03-31T20:14:00Z"/>
              <w:rFonts w:ascii="Trebuchet MS" w:hAnsi="Trebuchet MS"/>
              <w:color w:val="000000"/>
            </w:rPr>
          </w:rPrChange>
        </w:rPr>
        <w:pPrChange w:id="3759" w:author="ANANDHAKRISHNAN MADATHIL REMESH" w:date="2025-04-02T16:42:00Z" w16du:dateUtc="2025-04-02T15:42:00Z">
          <w:pPr>
            <w:pStyle w:val="NormalWeb"/>
            <w:spacing w:line="276" w:lineRule="auto"/>
          </w:pPr>
        </w:pPrChange>
      </w:pPr>
      <w:ins w:id="3760" w:author="ANANDHAKRISHNAN MADATHIL REMESH" w:date="2025-03-27T00:02:00Z" w16du:dateUtc="2025-03-27T00:02:00Z">
        <w:r w:rsidRPr="00272B1A">
          <w:rPr>
            <w:rFonts w:ascii="Trebuchet MS" w:hAnsi="Trebuchet MS"/>
          </w:rPr>
          <w:t xml:space="preserve">Once tuned, the </w:t>
        </w:r>
        <w:proofErr w:type="spellStart"/>
        <w:r w:rsidRPr="00272B1A">
          <w:rPr>
            <w:rFonts w:ascii="Trebuchet MS" w:hAnsi="Trebuchet MS"/>
          </w:rPr>
          <w:t>XGBoost</w:t>
        </w:r>
        <w:proofErr w:type="spellEnd"/>
        <w:r w:rsidRPr="00272B1A">
          <w:rPr>
            <w:rFonts w:ascii="Trebuchet MS" w:hAnsi="Trebuchet MS"/>
          </w:rPr>
          <w:t xml:space="preserve"> model was tested on the held-out test dataset. It produced highly promising results:</w:t>
        </w:r>
        <w:r w:rsidRPr="00272B1A">
          <w:rPr>
            <w:rFonts w:ascii="Trebuchet MS" w:hAnsi="Trebuchet MS"/>
            <w:noProof/>
            <w:color w:val="000000"/>
          </w:rPr>
          <w:t xml:space="preserve"> </w:t>
        </w:r>
      </w:ins>
    </w:p>
    <w:p w14:paraId="0B35E753" w14:textId="77777777" w:rsidR="00F81334" w:rsidRDefault="00F81334" w:rsidP="009354C8">
      <w:pPr>
        <w:pStyle w:val="NormalWeb"/>
        <w:spacing w:line="276" w:lineRule="auto"/>
        <w:rPr>
          <w:ins w:id="3761" w:author="ANANDHAKRISHNAN MADATHIL REMESH" w:date="2025-03-31T13:18:00Z" w16du:dateUtc="2025-03-31T12:18:00Z"/>
          <w:rFonts w:ascii="Trebuchet MS" w:hAnsi="Trebuchet MS"/>
          <w:color w:val="000000"/>
        </w:rPr>
      </w:pPr>
    </w:p>
    <w:p w14:paraId="662A72ED" w14:textId="5D97AD37" w:rsidR="006021BC" w:rsidRPr="006021BC" w:rsidRDefault="006021BC">
      <w:pPr>
        <w:pStyle w:val="Caption"/>
        <w:keepNext/>
        <w:rPr>
          <w:ins w:id="3762" w:author="ANANDHAKRISHNAN MADATHIL REMESH" w:date="2025-04-02T17:27:00Z" w16du:dateUtc="2025-04-02T16:27:00Z"/>
          <w:rFonts w:ascii="Trebuchet MS" w:hAnsi="Trebuchet MS"/>
          <w:rPrChange w:id="3763" w:author="ANANDHAKRISHNAN MADATHIL REMESH" w:date="2025-04-02T17:32:00Z" w16du:dateUtc="2025-04-02T16:32:00Z">
            <w:rPr>
              <w:ins w:id="3764" w:author="ANANDHAKRISHNAN MADATHIL REMESH" w:date="2025-04-02T17:27:00Z" w16du:dateUtc="2025-04-02T16:27:00Z"/>
            </w:rPr>
          </w:rPrChange>
        </w:rPr>
        <w:pPrChange w:id="3765" w:author="ANANDHAKRISHNAN MADATHIL REMESH" w:date="2025-04-02T17:27:00Z" w16du:dateUtc="2025-04-02T16:27:00Z">
          <w:pPr/>
        </w:pPrChange>
      </w:pPr>
      <w:bookmarkStart w:id="3766" w:name="_Toc194957479"/>
      <w:ins w:id="3767" w:author="ANANDHAKRISHNAN MADATHIL REMESH" w:date="2025-04-02T17:27:00Z" w16du:dateUtc="2025-04-02T16:27:00Z">
        <w:r w:rsidRPr="006021BC">
          <w:rPr>
            <w:rFonts w:ascii="Trebuchet MS" w:hAnsi="Trebuchet MS"/>
            <w:rPrChange w:id="3768" w:author="ANANDHAKRISHNAN MADATHIL REMESH" w:date="2025-04-02T17:32:00Z" w16du:dateUtc="2025-04-02T16:32:00Z">
              <w:rPr>
                <w:bCs/>
                <w:szCs w:val="22"/>
              </w:rPr>
            </w:rPrChange>
          </w:rPr>
          <w:t xml:space="preserve">Table </w:t>
        </w:r>
        <w:r w:rsidRPr="006021BC">
          <w:rPr>
            <w:rFonts w:ascii="Trebuchet MS" w:hAnsi="Trebuchet MS"/>
            <w:rPrChange w:id="3769" w:author="ANANDHAKRISHNAN MADATHIL REMESH" w:date="2025-04-02T17:32:00Z" w16du:dateUtc="2025-04-02T16:32:00Z">
              <w:rPr>
                <w:bCs/>
                <w:szCs w:val="22"/>
              </w:rPr>
            </w:rPrChange>
          </w:rPr>
          <w:fldChar w:fldCharType="begin"/>
        </w:r>
        <w:r w:rsidRPr="006021BC">
          <w:rPr>
            <w:rFonts w:ascii="Trebuchet MS" w:hAnsi="Trebuchet MS"/>
            <w:rPrChange w:id="3770" w:author="ANANDHAKRISHNAN MADATHIL REMESH" w:date="2025-04-02T17:32:00Z" w16du:dateUtc="2025-04-02T16:32:00Z">
              <w:rPr>
                <w:bCs/>
                <w:szCs w:val="22"/>
              </w:rPr>
            </w:rPrChange>
          </w:rPr>
          <w:instrText xml:space="preserve"> SEQ Table \* ARABIC </w:instrText>
        </w:r>
      </w:ins>
      <w:r w:rsidRPr="006021BC">
        <w:rPr>
          <w:rFonts w:ascii="Trebuchet MS" w:hAnsi="Trebuchet MS"/>
          <w:rPrChange w:id="3771" w:author="ANANDHAKRISHNAN MADATHIL REMESH" w:date="2025-04-02T17:32:00Z" w16du:dateUtc="2025-04-02T16:32:00Z">
            <w:rPr>
              <w:bCs/>
              <w:szCs w:val="22"/>
            </w:rPr>
          </w:rPrChange>
        </w:rPr>
        <w:fldChar w:fldCharType="separate"/>
      </w:r>
      <w:ins w:id="3772" w:author="ANANDHAKRISHNAN MADATHIL REMESH" w:date="2025-04-13T20:05:00Z" w16du:dateUtc="2025-04-13T19:05:00Z">
        <w:r w:rsidR="009B2C7D">
          <w:rPr>
            <w:rFonts w:ascii="Trebuchet MS" w:hAnsi="Trebuchet MS"/>
            <w:noProof/>
          </w:rPr>
          <w:t>5</w:t>
        </w:r>
      </w:ins>
      <w:ins w:id="3773" w:author="ANANDHAKRISHNAN MADATHIL REMESH" w:date="2025-04-02T17:27:00Z" w16du:dateUtc="2025-04-02T16:27:00Z">
        <w:r w:rsidRPr="006021BC">
          <w:rPr>
            <w:rFonts w:ascii="Trebuchet MS" w:hAnsi="Trebuchet MS"/>
            <w:rPrChange w:id="3774" w:author="ANANDHAKRISHNAN MADATHIL REMESH" w:date="2025-04-02T17:32:00Z" w16du:dateUtc="2025-04-02T16:32:00Z">
              <w:rPr>
                <w:bCs/>
                <w:szCs w:val="22"/>
              </w:rPr>
            </w:rPrChange>
          </w:rPr>
          <w:fldChar w:fldCharType="end"/>
        </w:r>
        <w:r w:rsidRPr="006021BC">
          <w:rPr>
            <w:rFonts w:ascii="Trebuchet MS" w:hAnsi="Trebuchet MS"/>
            <w:rPrChange w:id="3775" w:author="ANANDHAKRISHNAN MADATHIL REMESH" w:date="2025-04-02T17:32:00Z" w16du:dateUtc="2025-04-02T16:32:00Z">
              <w:rPr>
                <w:bCs/>
                <w:szCs w:val="22"/>
              </w:rPr>
            </w:rPrChange>
          </w:rPr>
          <w:t xml:space="preserve"> </w:t>
        </w:r>
        <w:proofErr w:type="spellStart"/>
        <w:r w:rsidRPr="006021BC">
          <w:rPr>
            <w:rFonts w:ascii="Trebuchet MS" w:hAnsi="Trebuchet MS"/>
            <w:rPrChange w:id="3776" w:author="ANANDHAKRISHNAN MADATHIL REMESH" w:date="2025-04-02T17:32:00Z" w16du:dateUtc="2025-04-02T16:32:00Z">
              <w:rPr>
                <w:bCs/>
                <w:szCs w:val="22"/>
              </w:rPr>
            </w:rPrChange>
          </w:rPr>
          <w:t>XGBoost</w:t>
        </w:r>
        <w:proofErr w:type="spellEnd"/>
        <w:r w:rsidRPr="006021BC">
          <w:rPr>
            <w:rFonts w:ascii="Trebuchet MS" w:hAnsi="Trebuchet MS"/>
            <w:rPrChange w:id="3777" w:author="ANANDHAKRISHNAN MADATHIL REMESH" w:date="2025-04-02T17:32:00Z" w16du:dateUtc="2025-04-02T16:32:00Z">
              <w:rPr>
                <w:bCs/>
                <w:szCs w:val="22"/>
              </w:rPr>
            </w:rPrChange>
          </w:rPr>
          <w:t xml:space="preserve"> Performance Summary</w:t>
        </w:r>
        <w:bookmarkEnd w:id="3766"/>
      </w:ins>
    </w:p>
    <w:tbl>
      <w:tblPr>
        <w:tblStyle w:val="TableGrid"/>
        <w:tblW w:w="9805" w:type="dxa"/>
        <w:tblLook w:val="04A0" w:firstRow="1" w:lastRow="0" w:firstColumn="1" w:lastColumn="0" w:noHBand="0" w:noVBand="1"/>
        <w:tblPrChange w:id="3778" w:author="ANANDHAKRISHNAN MADATHIL REMESH" w:date="2025-03-31T23:33:00Z" w16du:dateUtc="2025-03-31T22:33:00Z">
          <w:tblPr>
            <w:tblStyle w:val="TableGrid"/>
            <w:tblW w:w="0" w:type="auto"/>
            <w:tblLook w:val="04A0" w:firstRow="1" w:lastRow="0" w:firstColumn="1" w:lastColumn="0" w:noHBand="0" w:noVBand="1"/>
          </w:tblPr>
        </w:tblPrChange>
      </w:tblPr>
      <w:tblGrid>
        <w:gridCol w:w="2515"/>
        <w:gridCol w:w="2160"/>
        <w:gridCol w:w="5130"/>
        <w:tblGridChange w:id="3779">
          <w:tblGrid>
            <w:gridCol w:w="2515"/>
            <w:gridCol w:w="505"/>
            <w:gridCol w:w="1655"/>
            <w:gridCol w:w="1365"/>
            <w:gridCol w:w="3021"/>
            <w:gridCol w:w="744"/>
          </w:tblGrid>
        </w:tblGridChange>
      </w:tblGrid>
      <w:tr w:rsidR="002F3618" w14:paraId="7B178942" w14:textId="77777777" w:rsidTr="00D34023">
        <w:trPr>
          <w:trHeight w:val="399"/>
          <w:ins w:id="3780" w:author="ANANDHAKRISHNAN MADATHIL REMESH" w:date="2025-03-31T13:18:00Z"/>
          <w:trPrChange w:id="3781" w:author="ANANDHAKRISHNAN MADATHIL REMESH" w:date="2025-03-31T23:33:00Z" w16du:dateUtc="2025-03-31T22:33:00Z">
            <w:trPr>
              <w:gridAfter w:val="0"/>
            </w:trPr>
          </w:trPrChange>
        </w:trPr>
        <w:tc>
          <w:tcPr>
            <w:tcW w:w="2515" w:type="dxa"/>
            <w:tcPrChange w:id="3782" w:author="ANANDHAKRISHNAN MADATHIL REMESH" w:date="2025-03-31T23:33:00Z" w16du:dateUtc="2025-03-31T22:33:00Z">
              <w:tcPr>
                <w:tcW w:w="3020" w:type="dxa"/>
                <w:gridSpan w:val="2"/>
              </w:tcPr>
            </w:tcPrChange>
          </w:tcPr>
          <w:p w14:paraId="34A99738" w14:textId="2B02D61C" w:rsidR="002F3618" w:rsidRPr="00F81334" w:rsidRDefault="002F3618" w:rsidP="009354C8">
            <w:pPr>
              <w:pStyle w:val="NormalWeb"/>
              <w:spacing w:line="276" w:lineRule="auto"/>
              <w:rPr>
                <w:ins w:id="3783" w:author="ANANDHAKRISHNAN MADATHIL REMESH" w:date="2025-03-31T13:18:00Z" w16du:dateUtc="2025-03-31T12:18:00Z"/>
                <w:rFonts w:ascii="Trebuchet MS" w:hAnsi="Trebuchet MS"/>
                <w:b/>
                <w:bCs/>
                <w:color w:val="000000"/>
                <w:rPrChange w:id="3784" w:author="ANANDHAKRISHNAN MADATHIL REMESH" w:date="2025-03-31T21:15:00Z" w16du:dateUtc="2025-03-31T20:15:00Z">
                  <w:rPr>
                    <w:ins w:id="3785" w:author="ANANDHAKRISHNAN MADATHIL REMESH" w:date="2025-03-31T13:18:00Z" w16du:dateUtc="2025-03-31T12:18:00Z"/>
                    <w:rFonts w:ascii="Trebuchet MS" w:hAnsi="Trebuchet MS"/>
                    <w:color w:val="000000"/>
                  </w:rPr>
                </w:rPrChange>
              </w:rPr>
            </w:pPr>
            <w:ins w:id="3786" w:author="ANANDHAKRISHNAN MADATHIL REMESH" w:date="2025-03-31T13:19:00Z" w16du:dateUtc="2025-03-31T12:19:00Z">
              <w:r w:rsidRPr="00F81334">
                <w:rPr>
                  <w:rFonts w:ascii="Trebuchet MS" w:hAnsi="Trebuchet MS"/>
                  <w:b/>
                  <w:bCs/>
                  <w:color w:val="000000"/>
                  <w:rPrChange w:id="3787" w:author="ANANDHAKRISHNAN MADATHIL REMESH" w:date="2025-03-31T21:15:00Z" w16du:dateUtc="2025-03-31T20:15:00Z">
                    <w:rPr>
                      <w:rFonts w:ascii="Trebuchet MS" w:hAnsi="Trebuchet MS"/>
                      <w:color w:val="000000"/>
                    </w:rPr>
                  </w:rPrChange>
                </w:rPr>
                <w:t>Metric</w:t>
              </w:r>
            </w:ins>
          </w:p>
        </w:tc>
        <w:tc>
          <w:tcPr>
            <w:tcW w:w="2160" w:type="dxa"/>
            <w:tcPrChange w:id="3788" w:author="ANANDHAKRISHNAN MADATHIL REMESH" w:date="2025-03-31T23:33:00Z" w16du:dateUtc="2025-03-31T22:33:00Z">
              <w:tcPr>
                <w:tcW w:w="3020" w:type="dxa"/>
                <w:gridSpan w:val="2"/>
              </w:tcPr>
            </w:tcPrChange>
          </w:tcPr>
          <w:p w14:paraId="691B1AE7" w14:textId="55ACD388" w:rsidR="002F3618" w:rsidRPr="00F81334" w:rsidRDefault="002F3618" w:rsidP="009354C8">
            <w:pPr>
              <w:pStyle w:val="NormalWeb"/>
              <w:spacing w:line="276" w:lineRule="auto"/>
              <w:rPr>
                <w:ins w:id="3789" w:author="ANANDHAKRISHNAN MADATHIL REMESH" w:date="2025-03-31T13:18:00Z" w16du:dateUtc="2025-03-31T12:18:00Z"/>
                <w:rFonts w:ascii="Trebuchet MS" w:hAnsi="Trebuchet MS"/>
                <w:b/>
                <w:bCs/>
                <w:color w:val="000000"/>
                <w:rPrChange w:id="3790" w:author="ANANDHAKRISHNAN MADATHIL REMESH" w:date="2025-03-31T21:15:00Z" w16du:dateUtc="2025-03-31T20:15:00Z">
                  <w:rPr>
                    <w:ins w:id="3791" w:author="ANANDHAKRISHNAN MADATHIL REMESH" w:date="2025-03-31T13:18:00Z" w16du:dateUtc="2025-03-31T12:18:00Z"/>
                    <w:rFonts w:ascii="Trebuchet MS" w:hAnsi="Trebuchet MS"/>
                    <w:color w:val="000000"/>
                  </w:rPr>
                </w:rPrChange>
              </w:rPr>
            </w:pPr>
            <w:ins w:id="3792" w:author="ANANDHAKRISHNAN MADATHIL REMESH" w:date="2025-03-31T13:19:00Z" w16du:dateUtc="2025-03-31T12:19:00Z">
              <w:r w:rsidRPr="00F81334">
                <w:rPr>
                  <w:rFonts w:ascii="Trebuchet MS" w:hAnsi="Trebuchet MS"/>
                  <w:b/>
                  <w:bCs/>
                  <w:color w:val="000000"/>
                  <w:rPrChange w:id="3793" w:author="ANANDHAKRISHNAN MADATHIL REMESH" w:date="2025-03-31T21:15:00Z" w16du:dateUtc="2025-03-31T20:15:00Z">
                    <w:rPr>
                      <w:rFonts w:ascii="Trebuchet MS" w:hAnsi="Trebuchet MS"/>
                      <w:color w:val="000000"/>
                    </w:rPr>
                  </w:rPrChange>
                </w:rPr>
                <w:t xml:space="preserve">XGBOOST </w:t>
              </w:r>
            </w:ins>
            <w:ins w:id="3794" w:author="ANANDHAKRISHNAN MADATHIL REMESH" w:date="2025-03-31T13:20:00Z" w16du:dateUtc="2025-03-31T12:20:00Z">
              <w:r w:rsidRPr="00F81334">
                <w:rPr>
                  <w:rFonts w:ascii="Trebuchet MS" w:hAnsi="Trebuchet MS"/>
                  <w:b/>
                  <w:bCs/>
                  <w:color w:val="000000"/>
                  <w:rPrChange w:id="3795" w:author="ANANDHAKRISHNAN MADATHIL REMESH" w:date="2025-03-31T21:15:00Z" w16du:dateUtc="2025-03-31T20:15:00Z">
                    <w:rPr>
                      <w:rFonts w:ascii="Trebuchet MS" w:hAnsi="Trebuchet MS"/>
                      <w:color w:val="000000"/>
                    </w:rPr>
                  </w:rPrChange>
                </w:rPr>
                <w:t xml:space="preserve">Result </w:t>
              </w:r>
            </w:ins>
          </w:p>
        </w:tc>
        <w:tc>
          <w:tcPr>
            <w:tcW w:w="5130" w:type="dxa"/>
            <w:tcPrChange w:id="3796" w:author="ANANDHAKRISHNAN MADATHIL REMESH" w:date="2025-03-31T23:33:00Z" w16du:dateUtc="2025-03-31T22:33:00Z">
              <w:tcPr>
                <w:tcW w:w="3021" w:type="dxa"/>
              </w:tcPr>
            </w:tcPrChange>
          </w:tcPr>
          <w:p w14:paraId="4FE40EC5" w14:textId="30C18626" w:rsidR="002F3618" w:rsidRPr="00F81334" w:rsidRDefault="002F3618" w:rsidP="009354C8">
            <w:pPr>
              <w:pStyle w:val="NormalWeb"/>
              <w:spacing w:line="276" w:lineRule="auto"/>
              <w:rPr>
                <w:ins w:id="3797" w:author="ANANDHAKRISHNAN MADATHIL REMESH" w:date="2025-03-31T13:18:00Z" w16du:dateUtc="2025-03-31T12:18:00Z"/>
                <w:rFonts w:ascii="Trebuchet MS" w:hAnsi="Trebuchet MS"/>
                <w:b/>
                <w:bCs/>
                <w:color w:val="000000"/>
                <w:rPrChange w:id="3798" w:author="ANANDHAKRISHNAN MADATHIL REMESH" w:date="2025-03-31T21:15:00Z" w16du:dateUtc="2025-03-31T20:15:00Z">
                  <w:rPr>
                    <w:ins w:id="3799" w:author="ANANDHAKRISHNAN MADATHIL REMESH" w:date="2025-03-31T13:18:00Z" w16du:dateUtc="2025-03-31T12:18:00Z"/>
                    <w:rFonts w:ascii="Trebuchet MS" w:hAnsi="Trebuchet MS"/>
                    <w:color w:val="000000"/>
                  </w:rPr>
                </w:rPrChange>
              </w:rPr>
            </w:pPr>
            <w:ins w:id="3800" w:author="ANANDHAKRISHNAN MADATHIL REMESH" w:date="2025-03-31T13:21:00Z" w16du:dateUtc="2025-03-31T12:21:00Z">
              <w:r w:rsidRPr="00F81334">
                <w:rPr>
                  <w:rFonts w:ascii="Trebuchet MS" w:hAnsi="Trebuchet MS"/>
                  <w:b/>
                  <w:bCs/>
                  <w:color w:val="000000"/>
                  <w:rPrChange w:id="3801" w:author="ANANDHAKRISHNAN MADATHIL REMESH" w:date="2025-03-31T21:15:00Z" w16du:dateUtc="2025-03-31T20:15:00Z">
                    <w:rPr>
                      <w:rFonts w:ascii="Trebuchet MS" w:hAnsi="Trebuchet MS"/>
                      <w:color w:val="000000"/>
                    </w:rPr>
                  </w:rPrChange>
                </w:rPr>
                <w:t>Interpretation</w:t>
              </w:r>
            </w:ins>
          </w:p>
        </w:tc>
      </w:tr>
      <w:tr w:rsidR="002F3618" w14:paraId="7A7D5B46" w14:textId="77777777" w:rsidTr="00D34023">
        <w:trPr>
          <w:ins w:id="3802" w:author="ANANDHAKRISHNAN MADATHIL REMESH" w:date="2025-03-31T13:18:00Z"/>
          <w:trPrChange w:id="3803" w:author="ANANDHAKRISHNAN MADATHIL REMESH" w:date="2025-03-31T23:33:00Z" w16du:dateUtc="2025-03-31T22:33:00Z">
            <w:trPr>
              <w:gridAfter w:val="0"/>
            </w:trPr>
          </w:trPrChange>
        </w:trPr>
        <w:tc>
          <w:tcPr>
            <w:tcW w:w="2515" w:type="dxa"/>
            <w:tcPrChange w:id="3804" w:author="ANANDHAKRISHNAN MADATHIL REMESH" w:date="2025-03-31T23:33:00Z" w16du:dateUtc="2025-03-31T22:33:00Z">
              <w:tcPr>
                <w:tcW w:w="3020" w:type="dxa"/>
                <w:gridSpan w:val="2"/>
              </w:tcPr>
            </w:tcPrChange>
          </w:tcPr>
          <w:p w14:paraId="50F9A62E" w14:textId="60E6224E" w:rsidR="002F3618" w:rsidRDefault="002F3618" w:rsidP="009354C8">
            <w:pPr>
              <w:pStyle w:val="NormalWeb"/>
              <w:spacing w:line="276" w:lineRule="auto"/>
              <w:rPr>
                <w:ins w:id="3805" w:author="ANANDHAKRISHNAN MADATHIL REMESH" w:date="2025-03-31T13:18:00Z" w16du:dateUtc="2025-03-31T12:18:00Z"/>
                <w:rFonts w:ascii="Trebuchet MS" w:hAnsi="Trebuchet MS"/>
                <w:color w:val="000000"/>
              </w:rPr>
            </w:pPr>
            <w:ins w:id="3806" w:author="ANANDHAKRISHNAN MADATHIL REMESH" w:date="2025-03-31T13:20:00Z" w16du:dateUtc="2025-03-31T12:20:00Z">
              <w:r>
                <w:rPr>
                  <w:rFonts w:ascii="Trebuchet MS" w:hAnsi="Trebuchet MS"/>
                  <w:color w:val="000000"/>
                </w:rPr>
                <w:t>Accuracy</w:t>
              </w:r>
            </w:ins>
          </w:p>
        </w:tc>
        <w:tc>
          <w:tcPr>
            <w:tcW w:w="2160" w:type="dxa"/>
            <w:tcPrChange w:id="3807" w:author="ANANDHAKRISHNAN MADATHIL REMESH" w:date="2025-03-31T23:33:00Z" w16du:dateUtc="2025-03-31T22:33:00Z">
              <w:tcPr>
                <w:tcW w:w="3020" w:type="dxa"/>
                <w:gridSpan w:val="2"/>
              </w:tcPr>
            </w:tcPrChange>
          </w:tcPr>
          <w:p w14:paraId="146920A2" w14:textId="70F3FBC4" w:rsidR="002F3618" w:rsidRDefault="002F3618" w:rsidP="009354C8">
            <w:pPr>
              <w:pStyle w:val="NormalWeb"/>
              <w:spacing w:line="276" w:lineRule="auto"/>
              <w:rPr>
                <w:ins w:id="3808" w:author="ANANDHAKRISHNAN MADATHIL REMESH" w:date="2025-03-31T13:18:00Z" w16du:dateUtc="2025-03-31T12:18:00Z"/>
                <w:rFonts w:ascii="Trebuchet MS" w:hAnsi="Trebuchet MS"/>
                <w:color w:val="000000"/>
              </w:rPr>
            </w:pPr>
            <w:ins w:id="3809" w:author="ANANDHAKRISHNAN MADATHIL REMESH" w:date="2025-03-31T13:20:00Z" w16du:dateUtc="2025-03-31T12:20:00Z">
              <w:r>
                <w:rPr>
                  <w:rFonts w:ascii="Trebuchet MS" w:hAnsi="Trebuchet MS"/>
                  <w:color w:val="000000"/>
                </w:rPr>
                <w:t>99.21%</w:t>
              </w:r>
            </w:ins>
          </w:p>
        </w:tc>
        <w:tc>
          <w:tcPr>
            <w:tcW w:w="5130" w:type="dxa"/>
            <w:tcPrChange w:id="3810" w:author="ANANDHAKRISHNAN MADATHIL REMESH" w:date="2025-03-31T23:33:00Z" w16du:dateUtc="2025-03-31T22:33:00Z">
              <w:tcPr>
                <w:tcW w:w="3021" w:type="dxa"/>
              </w:tcPr>
            </w:tcPrChange>
          </w:tcPr>
          <w:p w14:paraId="2015AC3D" w14:textId="4BB8519B" w:rsidR="002F3618" w:rsidRDefault="002F3618" w:rsidP="009354C8">
            <w:pPr>
              <w:pStyle w:val="NormalWeb"/>
              <w:spacing w:line="276" w:lineRule="auto"/>
              <w:rPr>
                <w:ins w:id="3811" w:author="ANANDHAKRISHNAN MADATHIL REMESH" w:date="2025-03-31T13:18:00Z" w16du:dateUtc="2025-03-31T12:18:00Z"/>
                <w:rFonts w:ascii="Trebuchet MS" w:hAnsi="Trebuchet MS"/>
                <w:color w:val="000000"/>
              </w:rPr>
            </w:pPr>
            <w:ins w:id="3812" w:author="ANANDHAKRISHNAN MADATHIL REMESH" w:date="2025-03-31T13:21:00Z" w16du:dateUtc="2025-03-31T12:21:00Z">
              <w:r>
                <w:rPr>
                  <w:rFonts w:ascii="Trebuchet MS" w:hAnsi="Trebuchet MS"/>
                  <w:color w:val="000000"/>
                </w:rPr>
                <w:t xml:space="preserve">Indicated overall correct </w:t>
              </w:r>
              <w:r w:rsidR="00B22A2F">
                <w:rPr>
                  <w:rFonts w:ascii="Trebuchet MS" w:hAnsi="Trebuchet MS"/>
                  <w:color w:val="000000"/>
                </w:rPr>
                <w:t>classification. Slightly Higher than Random Forest</w:t>
              </w:r>
            </w:ins>
          </w:p>
        </w:tc>
      </w:tr>
      <w:tr w:rsidR="002F3618" w14:paraId="3F41FB69" w14:textId="77777777" w:rsidTr="00D34023">
        <w:trPr>
          <w:ins w:id="3813" w:author="ANANDHAKRISHNAN MADATHIL REMESH" w:date="2025-03-31T13:18:00Z"/>
          <w:trPrChange w:id="3814" w:author="ANANDHAKRISHNAN MADATHIL REMESH" w:date="2025-03-31T23:33:00Z" w16du:dateUtc="2025-03-31T22:33:00Z">
            <w:trPr>
              <w:gridAfter w:val="0"/>
            </w:trPr>
          </w:trPrChange>
        </w:trPr>
        <w:tc>
          <w:tcPr>
            <w:tcW w:w="2515" w:type="dxa"/>
            <w:tcPrChange w:id="3815" w:author="ANANDHAKRISHNAN MADATHIL REMESH" w:date="2025-03-31T23:33:00Z" w16du:dateUtc="2025-03-31T22:33:00Z">
              <w:tcPr>
                <w:tcW w:w="3020" w:type="dxa"/>
                <w:gridSpan w:val="2"/>
              </w:tcPr>
            </w:tcPrChange>
          </w:tcPr>
          <w:p w14:paraId="362398B2" w14:textId="1B6C582E" w:rsidR="002F3618" w:rsidRDefault="002F3618" w:rsidP="009354C8">
            <w:pPr>
              <w:pStyle w:val="NormalWeb"/>
              <w:spacing w:line="276" w:lineRule="auto"/>
              <w:rPr>
                <w:ins w:id="3816" w:author="ANANDHAKRISHNAN MADATHIL REMESH" w:date="2025-03-31T13:18:00Z" w16du:dateUtc="2025-03-31T12:18:00Z"/>
                <w:rFonts w:ascii="Trebuchet MS" w:hAnsi="Trebuchet MS"/>
                <w:color w:val="000000"/>
              </w:rPr>
            </w:pPr>
            <w:ins w:id="3817" w:author="ANANDHAKRISHNAN MADATHIL REMESH" w:date="2025-03-31T13:20:00Z" w16du:dateUtc="2025-03-31T12:20:00Z">
              <w:r>
                <w:rPr>
                  <w:rFonts w:ascii="Trebuchet MS" w:hAnsi="Trebuchet MS"/>
                  <w:color w:val="000000"/>
                </w:rPr>
                <w:t>Log Loss</w:t>
              </w:r>
            </w:ins>
          </w:p>
        </w:tc>
        <w:tc>
          <w:tcPr>
            <w:tcW w:w="2160" w:type="dxa"/>
            <w:tcPrChange w:id="3818" w:author="ANANDHAKRISHNAN MADATHIL REMESH" w:date="2025-03-31T23:33:00Z" w16du:dateUtc="2025-03-31T22:33:00Z">
              <w:tcPr>
                <w:tcW w:w="3020" w:type="dxa"/>
                <w:gridSpan w:val="2"/>
              </w:tcPr>
            </w:tcPrChange>
          </w:tcPr>
          <w:p w14:paraId="0EA5BFB5" w14:textId="0037EFE4" w:rsidR="002F3618" w:rsidRDefault="002F3618" w:rsidP="009354C8">
            <w:pPr>
              <w:pStyle w:val="NormalWeb"/>
              <w:spacing w:line="276" w:lineRule="auto"/>
              <w:rPr>
                <w:ins w:id="3819" w:author="ANANDHAKRISHNAN MADATHIL REMESH" w:date="2025-03-31T13:18:00Z" w16du:dateUtc="2025-03-31T12:18:00Z"/>
                <w:rFonts w:ascii="Trebuchet MS" w:hAnsi="Trebuchet MS"/>
                <w:color w:val="000000"/>
              </w:rPr>
            </w:pPr>
            <w:ins w:id="3820" w:author="ANANDHAKRISHNAN MADATHIL REMESH" w:date="2025-03-31T13:20:00Z" w16du:dateUtc="2025-03-31T12:20:00Z">
              <w:r>
                <w:rPr>
                  <w:rFonts w:ascii="Trebuchet MS" w:hAnsi="Trebuchet MS"/>
                  <w:color w:val="000000"/>
                </w:rPr>
                <w:t>0.0213</w:t>
              </w:r>
            </w:ins>
          </w:p>
        </w:tc>
        <w:tc>
          <w:tcPr>
            <w:tcW w:w="5130" w:type="dxa"/>
            <w:tcPrChange w:id="3821" w:author="ANANDHAKRISHNAN MADATHIL REMESH" w:date="2025-03-31T23:33:00Z" w16du:dateUtc="2025-03-31T22:33:00Z">
              <w:tcPr>
                <w:tcW w:w="3021" w:type="dxa"/>
              </w:tcPr>
            </w:tcPrChange>
          </w:tcPr>
          <w:p w14:paraId="07B82A78" w14:textId="1C946B63" w:rsidR="002F3618" w:rsidRDefault="00B22A2F" w:rsidP="009354C8">
            <w:pPr>
              <w:pStyle w:val="NormalWeb"/>
              <w:spacing w:line="276" w:lineRule="auto"/>
              <w:rPr>
                <w:ins w:id="3822" w:author="ANANDHAKRISHNAN MADATHIL REMESH" w:date="2025-03-31T13:18:00Z" w16du:dateUtc="2025-03-31T12:18:00Z"/>
                <w:rFonts w:ascii="Trebuchet MS" w:hAnsi="Trebuchet MS"/>
                <w:color w:val="000000"/>
              </w:rPr>
            </w:pPr>
            <w:ins w:id="3823" w:author="ANANDHAKRISHNAN MADATHIL REMESH" w:date="2025-03-31T13:22:00Z" w16du:dateUtc="2025-03-31T12:22:00Z">
              <w:r>
                <w:rPr>
                  <w:rFonts w:ascii="Trebuchet MS" w:hAnsi="Trebuchet MS"/>
                  <w:color w:val="000000"/>
                </w:rPr>
                <w:t xml:space="preserve">Measures the </w:t>
              </w:r>
            </w:ins>
            <w:ins w:id="3824" w:author="ANANDHAKRISHNAN MADATHIL REMESH" w:date="2025-03-31T13:23:00Z" w16du:dateUtc="2025-03-31T12:23:00Z">
              <w:r>
                <w:rPr>
                  <w:rFonts w:ascii="Trebuchet MS" w:hAnsi="Trebuchet MS"/>
                  <w:color w:val="000000"/>
                </w:rPr>
                <w:t>confidence of</w:t>
              </w:r>
            </w:ins>
            <w:ins w:id="3825" w:author="ANANDHAKRISHNAN MADATHIL REMESH" w:date="2025-03-31T13:22:00Z" w16du:dateUtc="2025-03-31T12:22:00Z">
              <w:r>
                <w:rPr>
                  <w:rFonts w:ascii="Trebuchet MS" w:hAnsi="Trebuchet MS"/>
                  <w:color w:val="000000"/>
                </w:rPr>
                <w:t xml:space="preserve"> </w:t>
              </w:r>
            </w:ins>
            <w:ins w:id="3826" w:author="ANANDHAKRISHNAN MADATHIL REMESH" w:date="2025-03-31T13:23:00Z" w16du:dateUtc="2025-03-31T12:23:00Z">
              <w:r>
                <w:rPr>
                  <w:rFonts w:ascii="Trebuchet MS" w:hAnsi="Trebuchet MS"/>
                  <w:color w:val="000000"/>
                </w:rPr>
                <w:t xml:space="preserve">predictions. Lower is better this value shows excellent calibration </w:t>
              </w:r>
            </w:ins>
          </w:p>
        </w:tc>
      </w:tr>
      <w:tr w:rsidR="002F3618" w14:paraId="3B1C7551" w14:textId="77777777" w:rsidTr="00D34023">
        <w:trPr>
          <w:ins w:id="3827" w:author="ANANDHAKRISHNAN MADATHIL REMESH" w:date="2025-03-31T13:18:00Z"/>
          <w:trPrChange w:id="3828" w:author="ANANDHAKRISHNAN MADATHIL REMESH" w:date="2025-03-31T23:33:00Z" w16du:dateUtc="2025-03-31T22:33:00Z">
            <w:trPr>
              <w:gridAfter w:val="0"/>
            </w:trPr>
          </w:trPrChange>
        </w:trPr>
        <w:tc>
          <w:tcPr>
            <w:tcW w:w="2515" w:type="dxa"/>
            <w:tcPrChange w:id="3829" w:author="ANANDHAKRISHNAN MADATHIL REMESH" w:date="2025-03-31T23:33:00Z" w16du:dateUtc="2025-03-31T22:33:00Z">
              <w:tcPr>
                <w:tcW w:w="3020" w:type="dxa"/>
                <w:gridSpan w:val="2"/>
              </w:tcPr>
            </w:tcPrChange>
          </w:tcPr>
          <w:p w14:paraId="6156BF5D" w14:textId="6EB0C829" w:rsidR="002F3618" w:rsidRDefault="002F3618" w:rsidP="009354C8">
            <w:pPr>
              <w:pStyle w:val="NormalWeb"/>
              <w:spacing w:line="276" w:lineRule="auto"/>
              <w:rPr>
                <w:ins w:id="3830" w:author="ANANDHAKRISHNAN MADATHIL REMESH" w:date="2025-03-31T13:18:00Z" w16du:dateUtc="2025-03-31T12:18:00Z"/>
                <w:rFonts w:ascii="Trebuchet MS" w:hAnsi="Trebuchet MS"/>
                <w:color w:val="000000"/>
              </w:rPr>
            </w:pPr>
            <w:ins w:id="3831" w:author="ANANDHAKRISHNAN MADATHIL REMESH" w:date="2025-03-31T13:20:00Z" w16du:dateUtc="2025-03-31T12:20:00Z">
              <w:r>
                <w:rPr>
                  <w:rFonts w:ascii="Trebuchet MS" w:hAnsi="Trebuchet MS"/>
                  <w:color w:val="000000"/>
                </w:rPr>
                <w:t xml:space="preserve">AUC </w:t>
              </w:r>
            </w:ins>
          </w:p>
        </w:tc>
        <w:tc>
          <w:tcPr>
            <w:tcW w:w="2160" w:type="dxa"/>
            <w:tcPrChange w:id="3832" w:author="ANANDHAKRISHNAN MADATHIL REMESH" w:date="2025-03-31T23:33:00Z" w16du:dateUtc="2025-03-31T22:33:00Z">
              <w:tcPr>
                <w:tcW w:w="3020" w:type="dxa"/>
                <w:gridSpan w:val="2"/>
              </w:tcPr>
            </w:tcPrChange>
          </w:tcPr>
          <w:p w14:paraId="57F832EB" w14:textId="30552CE6" w:rsidR="002F3618" w:rsidRDefault="002F3618" w:rsidP="009354C8">
            <w:pPr>
              <w:pStyle w:val="NormalWeb"/>
              <w:spacing w:line="276" w:lineRule="auto"/>
              <w:rPr>
                <w:ins w:id="3833" w:author="ANANDHAKRISHNAN MADATHIL REMESH" w:date="2025-03-31T13:18:00Z" w16du:dateUtc="2025-03-31T12:18:00Z"/>
                <w:rFonts w:ascii="Trebuchet MS" w:hAnsi="Trebuchet MS"/>
                <w:color w:val="000000"/>
              </w:rPr>
            </w:pPr>
            <w:ins w:id="3834" w:author="ANANDHAKRISHNAN MADATHIL REMESH" w:date="2025-03-31T13:20:00Z" w16du:dateUtc="2025-03-31T12:20:00Z">
              <w:r>
                <w:rPr>
                  <w:rFonts w:ascii="Trebuchet MS" w:hAnsi="Trebuchet MS"/>
                  <w:color w:val="000000"/>
                </w:rPr>
                <w:t>0.99</w:t>
              </w:r>
            </w:ins>
            <w:ins w:id="3835" w:author="ANANDHAKRISHNAN MADATHIL REMESH" w:date="2025-03-31T13:21:00Z" w16du:dateUtc="2025-03-31T12:21:00Z">
              <w:r>
                <w:rPr>
                  <w:rFonts w:ascii="Trebuchet MS" w:hAnsi="Trebuchet MS"/>
                  <w:color w:val="000000"/>
                </w:rPr>
                <w:t>98</w:t>
              </w:r>
            </w:ins>
          </w:p>
        </w:tc>
        <w:tc>
          <w:tcPr>
            <w:tcW w:w="5130" w:type="dxa"/>
            <w:tcPrChange w:id="3836" w:author="ANANDHAKRISHNAN MADATHIL REMESH" w:date="2025-03-31T23:33:00Z" w16du:dateUtc="2025-03-31T22:33:00Z">
              <w:tcPr>
                <w:tcW w:w="3021" w:type="dxa"/>
              </w:tcPr>
            </w:tcPrChange>
          </w:tcPr>
          <w:p w14:paraId="67C63CEE" w14:textId="01ABD8FC" w:rsidR="002F3618" w:rsidRDefault="00B22A2F" w:rsidP="009354C8">
            <w:pPr>
              <w:pStyle w:val="NormalWeb"/>
              <w:spacing w:line="276" w:lineRule="auto"/>
              <w:rPr>
                <w:ins w:id="3837" w:author="ANANDHAKRISHNAN MADATHIL REMESH" w:date="2025-03-31T13:18:00Z" w16du:dateUtc="2025-03-31T12:18:00Z"/>
                <w:rFonts w:ascii="Trebuchet MS" w:hAnsi="Trebuchet MS"/>
                <w:color w:val="000000"/>
              </w:rPr>
            </w:pPr>
            <w:ins w:id="3838" w:author="ANANDHAKRISHNAN MADATHIL REMESH" w:date="2025-03-31T13:24:00Z" w16du:dateUtc="2025-03-31T12:24:00Z">
              <w:r>
                <w:rPr>
                  <w:rFonts w:ascii="Trebuchet MS" w:hAnsi="Trebuchet MS"/>
                  <w:color w:val="000000"/>
                </w:rPr>
                <w:t>Represents ability to distinguish</w:t>
              </w:r>
            </w:ins>
            <w:ins w:id="3839" w:author="ANANDHAKRISHNAN MADATHIL REMESH" w:date="2025-03-31T21:11:00Z" w16du:dateUtc="2025-03-31T20:11:00Z">
              <w:r w:rsidR="00F81334">
                <w:rPr>
                  <w:rFonts w:ascii="Trebuchet MS" w:hAnsi="Trebuchet MS"/>
                  <w:color w:val="000000"/>
                </w:rPr>
                <w:t xml:space="preserve"> between </w:t>
              </w:r>
            </w:ins>
            <w:ins w:id="3840" w:author="ANANDHAKRISHNAN MADATHIL REMESH" w:date="2025-03-31T21:13:00Z" w16du:dateUtc="2025-03-31T20:13:00Z">
              <w:r w:rsidR="00F81334">
                <w:rPr>
                  <w:rFonts w:ascii="Trebuchet MS" w:hAnsi="Trebuchet MS"/>
                  <w:color w:val="000000"/>
                </w:rPr>
                <w:t>classes. Near</w:t>
              </w:r>
            </w:ins>
            <w:ins w:id="3841" w:author="ANANDHAKRISHNAN MADATHIL REMESH" w:date="2025-03-31T21:12:00Z" w16du:dateUtc="2025-03-31T20:12:00Z">
              <w:r w:rsidR="00F81334">
                <w:rPr>
                  <w:rFonts w:ascii="Trebuchet MS" w:hAnsi="Trebuchet MS"/>
                  <w:color w:val="000000"/>
                </w:rPr>
                <w:t>-perfect classification capability</w:t>
              </w:r>
            </w:ins>
          </w:p>
        </w:tc>
      </w:tr>
      <w:tr w:rsidR="002F3618" w14:paraId="794070D7" w14:textId="77777777" w:rsidTr="00D34023">
        <w:trPr>
          <w:ins w:id="3842" w:author="ANANDHAKRISHNAN MADATHIL REMESH" w:date="2025-03-31T13:18:00Z"/>
          <w:trPrChange w:id="3843" w:author="ANANDHAKRISHNAN MADATHIL REMESH" w:date="2025-03-31T23:33:00Z" w16du:dateUtc="2025-03-31T22:33:00Z">
            <w:trPr>
              <w:gridAfter w:val="0"/>
            </w:trPr>
          </w:trPrChange>
        </w:trPr>
        <w:tc>
          <w:tcPr>
            <w:tcW w:w="2515" w:type="dxa"/>
            <w:tcPrChange w:id="3844" w:author="ANANDHAKRISHNAN MADATHIL REMESH" w:date="2025-03-31T23:33:00Z" w16du:dateUtc="2025-03-31T22:33:00Z">
              <w:tcPr>
                <w:tcW w:w="3020" w:type="dxa"/>
                <w:gridSpan w:val="2"/>
              </w:tcPr>
            </w:tcPrChange>
          </w:tcPr>
          <w:p w14:paraId="4DCD6BC2" w14:textId="3A259C35" w:rsidR="002F3618" w:rsidRDefault="002F3618" w:rsidP="009354C8">
            <w:pPr>
              <w:pStyle w:val="NormalWeb"/>
              <w:spacing w:line="276" w:lineRule="auto"/>
              <w:rPr>
                <w:ins w:id="3845" w:author="ANANDHAKRISHNAN MADATHIL REMESH" w:date="2025-03-31T13:18:00Z" w16du:dateUtc="2025-03-31T12:18:00Z"/>
                <w:rFonts w:ascii="Trebuchet MS" w:hAnsi="Trebuchet MS"/>
                <w:color w:val="000000"/>
              </w:rPr>
            </w:pPr>
            <w:ins w:id="3846" w:author="ANANDHAKRISHNAN MADATHIL REMESH" w:date="2025-03-31T13:20:00Z" w16du:dateUtc="2025-03-31T12:20:00Z">
              <w:r>
                <w:rPr>
                  <w:rFonts w:ascii="Trebuchet MS" w:hAnsi="Trebuchet MS"/>
                  <w:color w:val="000000"/>
                </w:rPr>
                <w:t>Precision (per class)</w:t>
              </w:r>
            </w:ins>
          </w:p>
        </w:tc>
        <w:tc>
          <w:tcPr>
            <w:tcW w:w="2160" w:type="dxa"/>
            <w:tcPrChange w:id="3847" w:author="ANANDHAKRISHNAN MADATHIL REMESH" w:date="2025-03-31T23:33:00Z" w16du:dateUtc="2025-03-31T22:33:00Z">
              <w:tcPr>
                <w:tcW w:w="3020" w:type="dxa"/>
                <w:gridSpan w:val="2"/>
              </w:tcPr>
            </w:tcPrChange>
          </w:tcPr>
          <w:p w14:paraId="5CABC851" w14:textId="281B3ED5" w:rsidR="002F3618" w:rsidRDefault="002F3618" w:rsidP="009354C8">
            <w:pPr>
              <w:pStyle w:val="NormalWeb"/>
              <w:spacing w:line="276" w:lineRule="auto"/>
              <w:rPr>
                <w:ins w:id="3848" w:author="ANANDHAKRISHNAN MADATHIL REMESH" w:date="2025-03-31T13:18:00Z" w16du:dateUtc="2025-03-31T12:18:00Z"/>
                <w:rFonts w:ascii="Trebuchet MS" w:hAnsi="Trebuchet MS"/>
                <w:color w:val="000000"/>
              </w:rPr>
            </w:pPr>
            <w:ins w:id="3849" w:author="ANANDHAKRISHNAN MADATHIL REMESH" w:date="2025-03-31T13:21:00Z" w16du:dateUtc="2025-03-31T12:21:00Z">
              <w:r>
                <w:rPr>
                  <w:rFonts w:ascii="Trebuchet MS" w:hAnsi="Trebuchet MS"/>
                  <w:color w:val="000000"/>
                </w:rPr>
                <w:t>High</w:t>
              </w:r>
            </w:ins>
          </w:p>
        </w:tc>
        <w:tc>
          <w:tcPr>
            <w:tcW w:w="5130" w:type="dxa"/>
            <w:tcPrChange w:id="3850" w:author="ANANDHAKRISHNAN MADATHIL REMESH" w:date="2025-03-31T23:33:00Z" w16du:dateUtc="2025-03-31T22:33:00Z">
              <w:tcPr>
                <w:tcW w:w="3021" w:type="dxa"/>
              </w:tcPr>
            </w:tcPrChange>
          </w:tcPr>
          <w:p w14:paraId="4530B945" w14:textId="1346B5B9" w:rsidR="002F3618" w:rsidRDefault="00F81334" w:rsidP="009354C8">
            <w:pPr>
              <w:pStyle w:val="NormalWeb"/>
              <w:spacing w:line="276" w:lineRule="auto"/>
              <w:rPr>
                <w:ins w:id="3851" w:author="ANANDHAKRISHNAN MADATHIL REMESH" w:date="2025-03-31T13:18:00Z" w16du:dateUtc="2025-03-31T12:18:00Z"/>
                <w:rFonts w:ascii="Trebuchet MS" w:hAnsi="Trebuchet MS"/>
                <w:color w:val="000000"/>
              </w:rPr>
            </w:pPr>
            <w:ins w:id="3852" w:author="ANANDHAKRISHNAN MADATHIL REMESH" w:date="2025-03-31T21:12:00Z" w16du:dateUtc="2025-03-31T20:12:00Z">
              <w:r>
                <w:rPr>
                  <w:rFonts w:ascii="Trebuchet MS" w:hAnsi="Trebuchet MS"/>
                  <w:color w:val="000000"/>
                </w:rPr>
                <w:t xml:space="preserve">Strong </w:t>
              </w:r>
            </w:ins>
            <w:ins w:id="3853" w:author="ANANDHAKRISHNAN MADATHIL REMESH" w:date="2025-03-31T21:13:00Z" w16du:dateUtc="2025-03-31T20:13:00Z">
              <w:r>
                <w:rPr>
                  <w:rFonts w:ascii="Trebuchet MS" w:hAnsi="Trebuchet MS"/>
                  <w:color w:val="000000"/>
                </w:rPr>
                <w:t>performance, particularly for medium risk class. Slig</w:t>
              </w:r>
            </w:ins>
            <w:ins w:id="3854" w:author="ANANDHAKRISHNAN MADATHIL REMESH" w:date="2025-03-31T21:14:00Z" w16du:dateUtc="2025-03-31T20:14:00Z">
              <w:r>
                <w:rPr>
                  <w:rFonts w:ascii="Trebuchet MS" w:hAnsi="Trebuchet MS"/>
                  <w:color w:val="000000"/>
                </w:rPr>
                <w:t>htly less precise in distinguishing High Risk Compared to low/Medium</w:t>
              </w:r>
            </w:ins>
          </w:p>
        </w:tc>
      </w:tr>
    </w:tbl>
    <w:p w14:paraId="70A56018" w14:textId="77777777" w:rsidR="002F3618" w:rsidRPr="00272B1A" w:rsidRDefault="002F3618" w:rsidP="009354C8">
      <w:pPr>
        <w:pStyle w:val="NormalWeb"/>
        <w:spacing w:line="276" w:lineRule="auto"/>
        <w:rPr>
          <w:ins w:id="3855" w:author="ANANDHAKRISHNAN MADATHIL REMESH" w:date="2025-03-27T00:02:00Z" w16du:dateUtc="2025-03-27T00:02:00Z"/>
          <w:rFonts w:ascii="Trebuchet MS" w:hAnsi="Trebuchet MS"/>
          <w:color w:val="000000"/>
        </w:rPr>
      </w:pPr>
    </w:p>
    <w:p w14:paraId="07F1896C" w14:textId="77777777" w:rsidR="009354C8" w:rsidRPr="00272B1A" w:rsidRDefault="009354C8" w:rsidP="009354C8">
      <w:pPr>
        <w:pStyle w:val="p1"/>
        <w:spacing w:line="276" w:lineRule="auto"/>
        <w:jc w:val="both"/>
        <w:rPr>
          <w:ins w:id="3856" w:author="ANANDHAKRISHNAN MADATHIL REMESH" w:date="2025-03-27T00:02:00Z" w16du:dateUtc="2025-03-27T00:02:00Z"/>
          <w:rFonts w:ascii="Trebuchet MS" w:hAnsi="Trebuchet MS"/>
        </w:rPr>
      </w:pPr>
      <w:ins w:id="3857" w:author="ANANDHAKRISHNAN MADATHIL REMESH" w:date="2025-03-27T00:02:00Z" w16du:dateUtc="2025-03-27T00:02:00Z">
        <w:r w:rsidRPr="00272B1A">
          <w:rPr>
            <w:rFonts w:ascii="Trebuchet MS" w:hAnsi="Trebuchet MS"/>
          </w:rPr>
          <w:t xml:space="preserve">The </w:t>
        </w:r>
        <w:proofErr w:type="spellStart"/>
        <w:r w:rsidRPr="00272B1A">
          <w:rPr>
            <w:rFonts w:ascii="Trebuchet MS" w:hAnsi="Trebuchet MS"/>
          </w:rPr>
          <w:t>XGBoost</w:t>
        </w:r>
        <w:proofErr w:type="spellEnd"/>
        <w:r w:rsidRPr="00272B1A">
          <w:rPr>
            <w:rFonts w:ascii="Trebuchet MS" w:hAnsi="Trebuchet MS"/>
          </w:rPr>
          <w:t xml:space="preserve"> model demonstrated slightly better performance than Random Forest in terms of both log loss and overall accuracy, indicating more confident and well-calibrated predictions. One of the key strengths of </w:t>
        </w:r>
        <w:proofErr w:type="spellStart"/>
        <w:r w:rsidRPr="00272B1A">
          <w:rPr>
            <w:rFonts w:ascii="Trebuchet MS" w:hAnsi="Trebuchet MS"/>
          </w:rPr>
          <w:t>XGBoost</w:t>
        </w:r>
        <w:proofErr w:type="spellEnd"/>
        <w:r w:rsidRPr="00272B1A">
          <w:rPr>
            <w:rFonts w:ascii="Trebuchet MS" w:hAnsi="Trebuchet MS"/>
          </w:rPr>
          <w:t xml:space="preserve"> lies in its gradient-based optimization and built-in regularization techniques, which contributed to a faster convergence rate during training. This efficiency makes it especially valuable in time-sensitive scenarios, such as flood prediction systems where quick and accurate model training is crucial.</w:t>
        </w:r>
      </w:ins>
    </w:p>
    <w:p w14:paraId="58319AF9" w14:textId="77777777" w:rsidR="009354C8" w:rsidRPr="00272B1A" w:rsidRDefault="009354C8" w:rsidP="009354C8">
      <w:pPr>
        <w:pStyle w:val="p2"/>
        <w:spacing w:line="276" w:lineRule="auto"/>
        <w:jc w:val="both"/>
        <w:rPr>
          <w:ins w:id="3858" w:author="ANANDHAKRISHNAN MADATHIL REMESH" w:date="2025-03-27T00:02:00Z" w16du:dateUtc="2025-03-27T00:02:00Z"/>
          <w:rFonts w:ascii="Trebuchet MS" w:hAnsi="Trebuchet MS"/>
        </w:rPr>
      </w:pPr>
    </w:p>
    <w:p w14:paraId="021318C7" w14:textId="1071C861" w:rsidR="009354C8" w:rsidRPr="00272B1A" w:rsidRDefault="009354C8" w:rsidP="009354C8">
      <w:pPr>
        <w:pStyle w:val="p1"/>
        <w:spacing w:line="276" w:lineRule="auto"/>
        <w:jc w:val="both"/>
        <w:rPr>
          <w:ins w:id="3859" w:author="ANANDHAKRISHNAN MADATHIL REMESH" w:date="2025-03-27T00:02:00Z" w16du:dateUtc="2025-03-27T00:02:00Z"/>
          <w:rFonts w:ascii="Trebuchet MS" w:hAnsi="Trebuchet MS"/>
        </w:rPr>
      </w:pPr>
      <w:ins w:id="3860" w:author="ANANDHAKRISHNAN MADATHIL REMESH" w:date="2025-03-27T00:02:00Z" w16du:dateUtc="2025-03-27T00:02:00Z">
        <w:r w:rsidRPr="00272B1A">
          <w:rPr>
            <w:rFonts w:ascii="Trebuchet MS" w:hAnsi="Trebuchet MS"/>
          </w:rPr>
          <w:t xml:space="preserve">The lower log loss achieved by </w:t>
        </w:r>
        <w:proofErr w:type="spellStart"/>
        <w:r w:rsidRPr="00272B1A">
          <w:rPr>
            <w:rFonts w:ascii="Trebuchet MS" w:hAnsi="Trebuchet MS"/>
          </w:rPr>
          <w:t>XGBoost</w:t>
        </w:r>
        <w:proofErr w:type="spellEnd"/>
        <w:r w:rsidRPr="00272B1A">
          <w:rPr>
            <w:rFonts w:ascii="Trebuchet MS" w:hAnsi="Trebuchet MS"/>
          </w:rPr>
          <w:t xml:space="preserve"> is particularly beneficial for decision support systems that rely not only on accurate classifications but also on the confidence levels of those predictions. This is vital in applications such as early flood warning systems, where overconfident but incorrect classifications could have serious real-world consequences. The ROC curves (Figure 4.5) illustrated that the model achieved near-perfect class separation across all three flood risk levels</w:t>
        </w:r>
      </w:ins>
      <w:ins w:id="3861" w:author="ANANDHAKRISHNAN MADATHIL REMESH" w:date="2025-04-13T19:49:00Z" w16du:dateUtc="2025-04-13T18:49:00Z">
        <w:r w:rsidR="00920BB6">
          <w:rPr>
            <w:rFonts w:ascii="Trebuchet MS" w:hAnsi="Trebuchet MS"/>
          </w:rPr>
          <w:t xml:space="preserve"> </w:t>
        </w:r>
      </w:ins>
      <w:ins w:id="3862" w:author="ANANDHAKRISHNAN MADATHIL REMESH" w:date="2025-03-27T00:02:00Z" w16du:dateUtc="2025-03-27T00:02:00Z">
        <w:r w:rsidRPr="00272B1A">
          <w:rPr>
            <w:rFonts w:ascii="Trebuchet MS" w:hAnsi="Trebuchet MS"/>
          </w:rPr>
          <w:t>Low, Medium, and High—signifying excellent sensitivity and specificity. Additionally, the Precision-Recall analysis (Figure 4.6) confirmed the model’s high reliability, especially in identifying Medium and High-risk zones while minimizing false positives, which is crucial for risk mitigation and emergency response planning.</w:t>
        </w:r>
      </w:ins>
    </w:p>
    <w:p w14:paraId="31AA475C" w14:textId="77777777" w:rsidR="009354C8" w:rsidRPr="00272B1A" w:rsidRDefault="009354C8" w:rsidP="009354C8">
      <w:pPr>
        <w:pStyle w:val="p1"/>
        <w:spacing w:line="276" w:lineRule="auto"/>
        <w:jc w:val="both"/>
        <w:rPr>
          <w:ins w:id="3863" w:author="ANANDHAKRISHNAN MADATHIL REMESH" w:date="2025-03-27T00:02:00Z" w16du:dateUtc="2025-03-27T00:02:00Z"/>
          <w:rFonts w:ascii="Trebuchet MS" w:hAnsi="Trebuchet MS"/>
        </w:rPr>
      </w:pPr>
      <w:ins w:id="3864" w:author="ANANDHAKRISHNAN MADATHIL REMESH" w:date="2025-03-27T00:02:00Z" w16du:dateUtc="2025-03-27T00:02:00Z">
        <w:r w:rsidRPr="00272B1A">
          <w:rPr>
            <w:rFonts w:ascii="Trebuchet MS" w:hAnsi="Trebuchet MS"/>
          </w:rPr>
          <w:lastRenderedPageBreak/>
          <w:t xml:space="preserve">in conclusion, </w:t>
        </w:r>
        <w:proofErr w:type="spellStart"/>
        <w:r w:rsidRPr="00272B1A">
          <w:rPr>
            <w:rFonts w:ascii="Trebuchet MS" w:hAnsi="Trebuchet MS"/>
          </w:rPr>
          <w:t>XGBoost</w:t>
        </w:r>
        <w:proofErr w:type="spellEnd"/>
        <w:r w:rsidRPr="00272B1A">
          <w:rPr>
            <w:rFonts w:ascii="Trebuchet MS" w:hAnsi="Trebuchet MS"/>
          </w:rPr>
          <w:t xml:space="preserve"> emerged as a fast, highly accurate, and dependable model for classifying structured flood risk levels. Its superior performance validates the power of ensemble-based boosting techniques, particularly when applied to a well-balanced and thoughtfully engineered environmental dataset. The model’s ability to produce confident and reliable predictions makes it an excellent candidate for deployment in real-world flood risk management systems. Its integration into early-warning dashboards and disaster response platforms can offer timely, data-driven insights, ultimately aiding authorities in making informed and proactive decisions.</w:t>
        </w:r>
      </w:ins>
    </w:p>
    <w:p w14:paraId="6C806FAF" w14:textId="77777777" w:rsidR="009354C8" w:rsidRPr="00272B1A" w:rsidRDefault="009354C8" w:rsidP="009354C8">
      <w:pPr>
        <w:pStyle w:val="p1"/>
        <w:spacing w:line="276" w:lineRule="auto"/>
        <w:jc w:val="both"/>
        <w:rPr>
          <w:ins w:id="3865" w:author="ANANDHAKRISHNAN MADATHIL REMESH" w:date="2025-03-27T00:02:00Z" w16du:dateUtc="2025-03-27T00:02:00Z"/>
          <w:rFonts w:ascii="Trebuchet MS" w:hAnsi="Trebuchet MS"/>
        </w:rPr>
      </w:pPr>
    </w:p>
    <w:p w14:paraId="1649868F" w14:textId="77777777" w:rsidR="009354C8" w:rsidRPr="00272B1A" w:rsidRDefault="009354C8" w:rsidP="009354C8">
      <w:pPr>
        <w:pStyle w:val="p1"/>
        <w:spacing w:line="276" w:lineRule="auto"/>
        <w:jc w:val="both"/>
        <w:rPr>
          <w:ins w:id="3866" w:author="ANANDHAKRISHNAN MADATHIL REMESH" w:date="2025-03-27T00:02:00Z" w16du:dateUtc="2025-03-27T00:02:00Z"/>
          <w:rFonts w:ascii="Trebuchet MS" w:hAnsi="Trebuchet MS"/>
        </w:rPr>
      </w:pPr>
    </w:p>
    <w:p w14:paraId="1DBBEAB4" w14:textId="4ACA8EC8" w:rsidR="009354C8" w:rsidRPr="00920BB6" w:rsidRDefault="009354C8">
      <w:pPr>
        <w:pStyle w:val="Heading3"/>
        <w:rPr>
          <w:ins w:id="3867" w:author="ANANDHAKRISHNAN MADATHIL REMESH" w:date="2025-03-27T00:02:00Z" w16du:dateUtc="2025-03-27T00:02:00Z"/>
          <w:b w:val="0"/>
          <w:bCs w:val="0"/>
          <w:rPrChange w:id="3868" w:author="ANANDHAKRISHNAN MADATHIL REMESH" w:date="2025-04-13T19:48:00Z" w16du:dateUtc="2025-04-13T18:48:00Z">
            <w:rPr>
              <w:ins w:id="3869" w:author="ANANDHAKRISHNAN MADATHIL REMESH" w:date="2025-03-27T00:02:00Z" w16du:dateUtc="2025-03-27T00:02:00Z"/>
            </w:rPr>
          </w:rPrChange>
        </w:rPr>
        <w:pPrChange w:id="3870" w:author="ANANDHAKRISHNAN MADATHIL REMESH" w:date="2025-04-02T16:43:00Z" w16du:dateUtc="2025-04-02T15:43:00Z">
          <w:pPr>
            <w:pStyle w:val="p1"/>
            <w:spacing w:line="276" w:lineRule="auto"/>
            <w:jc w:val="both"/>
          </w:pPr>
        </w:pPrChange>
      </w:pPr>
      <w:ins w:id="3871" w:author="ANANDHAKRISHNAN MADATHIL REMESH" w:date="2025-03-27T00:02:00Z" w16du:dateUtc="2025-03-27T00:02:00Z">
        <w:r w:rsidRPr="00272B1A">
          <w:t xml:space="preserve"> </w:t>
        </w:r>
        <w:bookmarkStart w:id="3872" w:name="_Toc195466544"/>
        <w:r w:rsidRPr="00920BB6">
          <w:rPr>
            <w:b w:val="0"/>
            <w:bCs w:val="0"/>
            <w:rPrChange w:id="3873" w:author="ANANDHAKRISHNAN MADATHIL REMESH" w:date="2025-04-13T19:48:00Z" w16du:dateUtc="2025-04-13T18:48:00Z">
              <w:rPr/>
            </w:rPrChange>
          </w:rPr>
          <w:t>Random Forest (RF) Evaluation</w:t>
        </w:r>
        <w:bookmarkEnd w:id="3872"/>
      </w:ins>
    </w:p>
    <w:p w14:paraId="4D27AB32" w14:textId="77777777" w:rsidR="009354C8" w:rsidRPr="00272B1A" w:rsidRDefault="009354C8" w:rsidP="009354C8">
      <w:pPr>
        <w:pStyle w:val="p2"/>
        <w:spacing w:line="276" w:lineRule="auto"/>
        <w:jc w:val="both"/>
        <w:rPr>
          <w:ins w:id="3874" w:author="ANANDHAKRISHNAN MADATHIL REMESH" w:date="2025-03-27T00:02:00Z" w16du:dateUtc="2025-03-27T00:02:00Z"/>
          <w:rFonts w:ascii="Trebuchet MS" w:hAnsi="Trebuchet MS"/>
        </w:rPr>
      </w:pPr>
    </w:p>
    <w:p w14:paraId="05DF72A9" w14:textId="77777777" w:rsidR="009354C8" w:rsidRPr="00272B1A" w:rsidRDefault="009354C8" w:rsidP="009354C8">
      <w:pPr>
        <w:pStyle w:val="p3"/>
        <w:spacing w:line="276" w:lineRule="auto"/>
        <w:jc w:val="both"/>
        <w:rPr>
          <w:ins w:id="3875" w:author="ANANDHAKRISHNAN MADATHIL REMESH" w:date="2025-03-27T00:02:00Z" w16du:dateUtc="2025-03-27T00:02:00Z"/>
          <w:rFonts w:ascii="Trebuchet MS" w:hAnsi="Trebuchet MS"/>
        </w:rPr>
      </w:pPr>
      <w:ins w:id="3876" w:author="ANANDHAKRISHNAN MADATHIL REMESH" w:date="2025-03-27T00:02:00Z" w16du:dateUtc="2025-03-27T00:02:00Z">
        <w:r w:rsidRPr="00272B1A">
          <w:rPr>
            <w:rFonts w:ascii="Trebuchet MS" w:hAnsi="Trebuchet MS"/>
          </w:rPr>
          <w:t>The Random Forest (RF) model was selected for its ensemble-based approach, which aggregates predictions from multiple decision trees to enhance overall performance and reduce overfitting. It was trained on the structured flood dataset using a stratified train-test split to ensure balanced representation of the three flood risk categories: Low, Medium, and High.</w:t>
        </w:r>
      </w:ins>
    </w:p>
    <w:p w14:paraId="683E7A89" w14:textId="18D3BD24" w:rsidR="009354C8" w:rsidRDefault="009354C8" w:rsidP="009354C8">
      <w:pPr>
        <w:pStyle w:val="p3"/>
        <w:spacing w:line="276" w:lineRule="auto"/>
        <w:jc w:val="both"/>
        <w:rPr>
          <w:ins w:id="3877" w:author="ANANDHAKRISHNAN MADATHIL REMESH" w:date="2025-03-31T13:18:00Z" w16du:dateUtc="2025-03-31T12:18:00Z"/>
          <w:rFonts w:ascii="Trebuchet MS" w:hAnsi="Trebuchet MS"/>
        </w:rPr>
      </w:pPr>
    </w:p>
    <w:p w14:paraId="58804586" w14:textId="4A019660" w:rsidR="006021BC" w:rsidRDefault="006021BC">
      <w:pPr>
        <w:pStyle w:val="Caption"/>
        <w:keepNext/>
        <w:rPr>
          <w:ins w:id="3878" w:author="ANANDHAKRISHNAN MADATHIL REMESH" w:date="2025-04-11T16:28:00Z" w16du:dateUtc="2025-04-11T15:28:00Z"/>
          <w:rFonts w:ascii="Trebuchet MS" w:hAnsi="Trebuchet MS"/>
        </w:rPr>
      </w:pPr>
      <w:bookmarkStart w:id="3879" w:name="_Toc194957480"/>
      <w:ins w:id="3880" w:author="ANANDHAKRISHNAN MADATHIL REMESH" w:date="2025-04-02T17:33:00Z" w16du:dateUtc="2025-04-02T16:33:00Z">
        <w:r w:rsidRPr="00372502">
          <w:rPr>
            <w:rFonts w:ascii="Trebuchet MS" w:hAnsi="Trebuchet MS"/>
            <w:rPrChange w:id="3881" w:author="ANANDHAKRISHNAN MADATHIL REMESH" w:date="2025-04-02T18:00:00Z" w16du:dateUtc="2025-04-02T17:00:00Z">
              <w:rPr>
                <w:szCs w:val="22"/>
              </w:rPr>
            </w:rPrChange>
          </w:rPr>
          <w:t xml:space="preserve">Table </w:t>
        </w:r>
        <w:r w:rsidRPr="00372502">
          <w:rPr>
            <w:rFonts w:ascii="Trebuchet MS" w:hAnsi="Trebuchet MS"/>
            <w:rPrChange w:id="3882" w:author="ANANDHAKRISHNAN MADATHIL REMESH" w:date="2025-04-02T18:00:00Z" w16du:dateUtc="2025-04-02T17:00:00Z">
              <w:rPr>
                <w:szCs w:val="22"/>
              </w:rPr>
            </w:rPrChange>
          </w:rPr>
          <w:fldChar w:fldCharType="begin"/>
        </w:r>
        <w:r w:rsidRPr="00372502">
          <w:rPr>
            <w:rFonts w:ascii="Trebuchet MS" w:hAnsi="Trebuchet MS"/>
            <w:rPrChange w:id="3883" w:author="ANANDHAKRISHNAN MADATHIL REMESH" w:date="2025-04-02T18:00:00Z" w16du:dateUtc="2025-04-02T17:00:00Z">
              <w:rPr>
                <w:szCs w:val="22"/>
              </w:rPr>
            </w:rPrChange>
          </w:rPr>
          <w:instrText xml:space="preserve"> SEQ Table \* ARABIC </w:instrText>
        </w:r>
      </w:ins>
      <w:r w:rsidRPr="00372502">
        <w:rPr>
          <w:rFonts w:ascii="Trebuchet MS" w:hAnsi="Trebuchet MS"/>
          <w:rPrChange w:id="3884" w:author="ANANDHAKRISHNAN MADATHIL REMESH" w:date="2025-04-02T18:00:00Z" w16du:dateUtc="2025-04-02T17:00:00Z">
            <w:rPr>
              <w:szCs w:val="22"/>
            </w:rPr>
          </w:rPrChange>
        </w:rPr>
        <w:fldChar w:fldCharType="separate"/>
      </w:r>
      <w:ins w:id="3885" w:author="ANANDHAKRISHNAN MADATHIL REMESH" w:date="2025-04-13T20:05:00Z" w16du:dateUtc="2025-04-13T19:05:00Z">
        <w:r w:rsidR="009B2C7D">
          <w:rPr>
            <w:rFonts w:ascii="Trebuchet MS" w:hAnsi="Trebuchet MS"/>
            <w:noProof/>
          </w:rPr>
          <w:t>6</w:t>
        </w:r>
      </w:ins>
      <w:ins w:id="3886" w:author="ANANDHAKRISHNAN MADATHIL REMESH" w:date="2025-04-02T17:33:00Z" w16du:dateUtc="2025-04-02T16:33:00Z">
        <w:r w:rsidRPr="00372502">
          <w:rPr>
            <w:rFonts w:ascii="Trebuchet MS" w:hAnsi="Trebuchet MS"/>
            <w:rPrChange w:id="3887" w:author="ANANDHAKRISHNAN MADATHIL REMESH" w:date="2025-04-02T18:00:00Z" w16du:dateUtc="2025-04-02T17:00:00Z">
              <w:rPr>
                <w:szCs w:val="22"/>
              </w:rPr>
            </w:rPrChange>
          </w:rPr>
          <w:fldChar w:fldCharType="end"/>
        </w:r>
        <w:r w:rsidRPr="00372502">
          <w:rPr>
            <w:rFonts w:ascii="Trebuchet MS" w:hAnsi="Trebuchet MS"/>
            <w:rPrChange w:id="3888" w:author="ANANDHAKRISHNAN MADATHIL REMESH" w:date="2025-04-02T18:00:00Z" w16du:dateUtc="2025-04-02T17:00:00Z">
              <w:rPr>
                <w:szCs w:val="22"/>
              </w:rPr>
            </w:rPrChange>
          </w:rPr>
          <w:t xml:space="preserve"> </w:t>
        </w:r>
      </w:ins>
      <w:ins w:id="3889" w:author="ANANDHAKRISHNAN MADATHIL REMESH" w:date="2025-04-02T17:34:00Z" w16du:dateUtc="2025-04-02T16:34:00Z">
        <w:r w:rsidR="003F04E2" w:rsidRPr="00372502">
          <w:rPr>
            <w:rFonts w:ascii="Trebuchet MS" w:hAnsi="Trebuchet MS"/>
            <w:rPrChange w:id="3890" w:author="ANANDHAKRISHNAN MADATHIL REMESH" w:date="2025-04-02T18:00:00Z" w16du:dateUtc="2025-04-02T17:00:00Z">
              <w:rPr>
                <w:szCs w:val="22"/>
              </w:rPr>
            </w:rPrChange>
          </w:rPr>
          <w:t xml:space="preserve">Final </w:t>
        </w:r>
      </w:ins>
      <w:ins w:id="3891" w:author="ANANDHAKRISHNAN MADATHIL REMESH" w:date="2025-04-02T17:35:00Z" w16du:dateUtc="2025-04-02T16:35:00Z">
        <w:r w:rsidR="003F04E2" w:rsidRPr="00372502">
          <w:rPr>
            <w:rFonts w:ascii="Trebuchet MS" w:hAnsi="Trebuchet MS"/>
            <w:rPrChange w:id="3892" w:author="ANANDHAKRISHNAN MADATHIL REMESH" w:date="2025-04-02T18:00:00Z" w16du:dateUtc="2025-04-02T17:00:00Z">
              <w:rPr>
                <w:szCs w:val="22"/>
              </w:rPr>
            </w:rPrChange>
          </w:rPr>
          <w:t>Scores</w:t>
        </w:r>
      </w:ins>
      <w:bookmarkEnd w:id="3879"/>
    </w:p>
    <w:p w14:paraId="55A99B8F" w14:textId="77777777" w:rsidR="00B66352" w:rsidRPr="00B66352" w:rsidRDefault="00B66352" w:rsidP="00B66352">
      <w:pPr>
        <w:rPr>
          <w:ins w:id="3893" w:author="ANANDHAKRISHNAN MADATHIL REMESH" w:date="2025-04-02T17:33:00Z" w16du:dateUtc="2025-04-02T16:33:00Z"/>
        </w:rPr>
      </w:pPr>
    </w:p>
    <w:tbl>
      <w:tblPr>
        <w:tblStyle w:val="TableGrid"/>
        <w:tblW w:w="0" w:type="auto"/>
        <w:tblInd w:w="-5" w:type="dxa"/>
        <w:tblLook w:val="04A0" w:firstRow="1" w:lastRow="0" w:firstColumn="1" w:lastColumn="0" w:noHBand="0" w:noVBand="1"/>
        <w:tblPrChange w:id="3894" w:author="ANANDHAKRISHNAN MADATHIL REMESH" w:date="2025-04-02T17:33:00Z" w16du:dateUtc="2025-04-02T16:33:00Z">
          <w:tblPr>
            <w:tblStyle w:val="TableGrid"/>
            <w:tblW w:w="0" w:type="auto"/>
            <w:tblLook w:val="04A0" w:firstRow="1" w:lastRow="0" w:firstColumn="1" w:lastColumn="0" w:noHBand="0" w:noVBand="1"/>
          </w:tblPr>
        </w:tblPrChange>
      </w:tblPr>
      <w:tblGrid>
        <w:gridCol w:w="2735"/>
        <w:gridCol w:w="955"/>
        <w:tblGridChange w:id="3895">
          <w:tblGrid>
            <w:gridCol w:w="20"/>
            <w:gridCol w:w="2715"/>
            <w:gridCol w:w="955"/>
            <w:gridCol w:w="860"/>
            <w:gridCol w:w="4531"/>
          </w:tblGrid>
        </w:tblGridChange>
      </w:tblGrid>
      <w:tr w:rsidR="002F3618" w14:paraId="13D35A4F" w14:textId="77777777" w:rsidTr="006021BC">
        <w:trPr>
          <w:ins w:id="3896" w:author="ANANDHAKRISHNAN MADATHIL REMESH" w:date="2025-03-31T13:19:00Z"/>
          <w:trPrChange w:id="3897" w:author="ANANDHAKRISHNAN MADATHIL REMESH" w:date="2025-04-02T17:33:00Z" w16du:dateUtc="2025-04-02T16:33:00Z">
            <w:trPr>
              <w:gridBefore w:val="1"/>
            </w:trPr>
          </w:trPrChange>
        </w:trPr>
        <w:tc>
          <w:tcPr>
            <w:tcW w:w="2735" w:type="dxa"/>
            <w:tcPrChange w:id="3898" w:author="ANANDHAKRISHNAN MADATHIL REMESH" w:date="2025-04-02T17:33:00Z" w16du:dateUtc="2025-04-02T16:33:00Z">
              <w:tcPr>
                <w:tcW w:w="4530" w:type="dxa"/>
                <w:gridSpan w:val="3"/>
              </w:tcPr>
            </w:tcPrChange>
          </w:tcPr>
          <w:p w14:paraId="643446A6" w14:textId="48BB74AF" w:rsidR="002F3618" w:rsidRDefault="00F81334" w:rsidP="009354C8">
            <w:pPr>
              <w:pStyle w:val="p3"/>
              <w:spacing w:line="276" w:lineRule="auto"/>
              <w:jc w:val="both"/>
              <w:rPr>
                <w:ins w:id="3899" w:author="ANANDHAKRISHNAN MADATHIL REMESH" w:date="2025-03-31T13:19:00Z" w16du:dateUtc="2025-03-31T12:19:00Z"/>
                <w:rFonts w:ascii="Trebuchet MS" w:hAnsi="Trebuchet MS"/>
              </w:rPr>
            </w:pPr>
            <w:ins w:id="3900" w:author="ANANDHAKRISHNAN MADATHIL REMESH" w:date="2025-03-31T21:15:00Z" w16du:dateUtc="2025-03-31T20:15:00Z">
              <w:r>
                <w:rPr>
                  <w:rFonts w:ascii="Trebuchet MS" w:hAnsi="Trebuchet MS"/>
                </w:rPr>
                <w:t>Metric</w:t>
              </w:r>
            </w:ins>
          </w:p>
        </w:tc>
        <w:tc>
          <w:tcPr>
            <w:tcW w:w="955" w:type="dxa"/>
            <w:tcPrChange w:id="3901" w:author="ANANDHAKRISHNAN MADATHIL REMESH" w:date="2025-04-02T17:33:00Z" w16du:dateUtc="2025-04-02T16:33:00Z">
              <w:tcPr>
                <w:tcW w:w="4531" w:type="dxa"/>
              </w:tcPr>
            </w:tcPrChange>
          </w:tcPr>
          <w:p w14:paraId="448740F2" w14:textId="1783BF2C" w:rsidR="002F3618" w:rsidRDefault="00F81334" w:rsidP="009354C8">
            <w:pPr>
              <w:pStyle w:val="p3"/>
              <w:spacing w:line="276" w:lineRule="auto"/>
              <w:jc w:val="both"/>
              <w:rPr>
                <w:ins w:id="3902" w:author="ANANDHAKRISHNAN MADATHIL REMESH" w:date="2025-03-31T13:19:00Z" w16du:dateUtc="2025-03-31T12:19:00Z"/>
                <w:rFonts w:ascii="Trebuchet MS" w:hAnsi="Trebuchet MS"/>
              </w:rPr>
            </w:pPr>
            <w:ins w:id="3903" w:author="ANANDHAKRISHNAN MADATHIL REMESH" w:date="2025-03-31T21:15:00Z" w16du:dateUtc="2025-03-31T20:15:00Z">
              <w:r>
                <w:rPr>
                  <w:rFonts w:ascii="Trebuchet MS" w:hAnsi="Trebuchet MS"/>
                </w:rPr>
                <w:t>score</w:t>
              </w:r>
            </w:ins>
          </w:p>
        </w:tc>
      </w:tr>
      <w:tr w:rsidR="002F3618" w14:paraId="14E96F0C" w14:textId="77777777" w:rsidTr="006021BC">
        <w:trPr>
          <w:ins w:id="3904" w:author="ANANDHAKRISHNAN MADATHIL REMESH" w:date="2025-03-31T13:19:00Z"/>
          <w:trPrChange w:id="3905" w:author="ANANDHAKRISHNAN MADATHIL REMESH" w:date="2025-04-02T17:33:00Z" w16du:dateUtc="2025-04-02T16:33:00Z">
            <w:trPr>
              <w:gridBefore w:val="1"/>
            </w:trPr>
          </w:trPrChange>
        </w:trPr>
        <w:tc>
          <w:tcPr>
            <w:tcW w:w="2735" w:type="dxa"/>
            <w:tcPrChange w:id="3906" w:author="ANANDHAKRISHNAN MADATHIL REMESH" w:date="2025-04-02T17:33:00Z" w16du:dateUtc="2025-04-02T16:33:00Z">
              <w:tcPr>
                <w:tcW w:w="4530" w:type="dxa"/>
                <w:gridSpan w:val="3"/>
              </w:tcPr>
            </w:tcPrChange>
          </w:tcPr>
          <w:p w14:paraId="2E3C4CBC" w14:textId="6C944939" w:rsidR="002F3618" w:rsidRDefault="00F81334" w:rsidP="009354C8">
            <w:pPr>
              <w:pStyle w:val="p3"/>
              <w:spacing w:line="276" w:lineRule="auto"/>
              <w:jc w:val="both"/>
              <w:rPr>
                <w:ins w:id="3907" w:author="ANANDHAKRISHNAN MADATHIL REMESH" w:date="2025-03-31T13:19:00Z" w16du:dateUtc="2025-03-31T12:19:00Z"/>
                <w:rFonts w:ascii="Trebuchet MS" w:hAnsi="Trebuchet MS"/>
              </w:rPr>
            </w:pPr>
            <w:ins w:id="3908" w:author="ANANDHAKRISHNAN MADATHIL REMESH" w:date="2025-03-31T21:15:00Z" w16du:dateUtc="2025-03-31T20:15:00Z">
              <w:r>
                <w:rPr>
                  <w:rFonts w:ascii="Trebuchet MS" w:hAnsi="Trebuchet MS"/>
                </w:rPr>
                <w:t>Accuracy</w:t>
              </w:r>
            </w:ins>
          </w:p>
        </w:tc>
        <w:tc>
          <w:tcPr>
            <w:tcW w:w="955" w:type="dxa"/>
            <w:tcPrChange w:id="3909" w:author="ANANDHAKRISHNAN MADATHIL REMESH" w:date="2025-04-02T17:33:00Z" w16du:dateUtc="2025-04-02T16:33:00Z">
              <w:tcPr>
                <w:tcW w:w="4531" w:type="dxa"/>
              </w:tcPr>
            </w:tcPrChange>
          </w:tcPr>
          <w:p w14:paraId="5A589F70" w14:textId="1DB6DDBF" w:rsidR="002F3618" w:rsidRDefault="00F81334" w:rsidP="009354C8">
            <w:pPr>
              <w:pStyle w:val="p3"/>
              <w:spacing w:line="276" w:lineRule="auto"/>
              <w:jc w:val="both"/>
              <w:rPr>
                <w:ins w:id="3910" w:author="ANANDHAKRISHNAN MADATHIL REMESH" w:date="2025-03-31T13:19:00Z" w16du:dateUtc="2025-03-31T12:19:00Z"/>
                <w:rFonts w:ascii="Trebuchet MS" w:hAnsi="Trebuchet MS"/>
              </w:rPr>
            </w:pPr>
            <w:ins w:id="3911" w:author="ANANDHAKRISHNAN MADATHIL REMESH" w:date="2025-03-31T21:18:00Z" w16du:dateUtc="2025-03-31T20:18:00Z">
              <w:r>
                <w:rPr>
                  <w:rFonts w:ascii="Trebuchet MS" w:hAnsi="Trebuchet MS"/>
                </w:rPr>
                <w:t>99.1%</w:t>
              </w:r>
            </w:ins>
          </w:p>
        </w:tc>
      </w:tr>
      <w:tr w:rsidR="002F3618" w14:paraId="3B2E78FD" w14:textId="77777777" w:rsidTr="006021BC">
        <w:trPr>
          <w:ins w:id="3912" w:author="ANANDHAKRISHNAN MADATHIL REMESH" w:date="2025-03-31T13:19:00Z"/>
          <w:trPrChange w:id="3913" w:author="ANANDHAKRISHNAN MADATHIL REMESH" w:date="2025-04-02T17:33:00Z" w16du:dateUtc="2025-04-02T16:33:00Z">
            <w:trPr>
              <w:gridBefore w:val="1"/>
            </w:trPr>
          </w:trPrChange>
        </w:trPr>
        <w:tc>
          <w:tcPr>
            <w:tcW w:w="2735" w:type="dxa"/>
            <w:tcPrChange w:id="3914" w:author="ANANDHAKRISHNAN MADATHIL REMESH" w:date="2025-04-02T17:33:00Z" w16du:dateUtc="2025-04-02T16:33:00Z">
              <w:tcPr>
                <w:tcW w:w="4530" w:type="dxa"/>
                <w:gridSpan w:val="3"/>
              </w:tcPr>
            </w:tcPrChange>
          </w:tcPr>
          <w:p w14:paraId="5A55CD4A" w14:textId="43BE70FA" w:rsidR="002F3618" w:rsidRDefault="00F81334" w:rsidP="009354C8">
            <w:pPr>
              <w:pStyle w:val="p3"/>
              <w:spacing w:line="276" w:lineRule="auto"/>
              <w:jc w:val="both"/>
              <w:rPr>
                <w:ins w:id="3915" w:author="ANANDHAKRISHNAN MADATHIL REMESH" w:date="2025-03-31T13:19:00Z" w16du:dateUtc="2025-03-31T12:19:00Z"/>
                <w:rFonts w:ascii="Trebuchet MS" w:hAnsi="Trebuchet MS"/>
              </w:rPr>
            </w:pPr>
            <w:ins w:id="3916" w:author="ANANDHAKRISHNAN MADATHIL REMESH" w:date="2025-03-31T21:15:00Z" w16du:dateUtc="2025-03-31T20:15:00Z">
              <w:r>
                <w:rPr>
                  <w:rFonts w:ascii="Trebuchet MS" w:hAnsi="Trebuchet MS"/>
                </w:rPr>
                <w:t>Log Loss</w:t>
              </w:r>
            </w:ins>
          </w:p>
        </w:tc>
        <w:tc>
          <w:tcPr>
            <w:tcW w:w="955" w:type="dxa"/>
            <w:tcPrChange w:id="3917" w:author="ANANDHAKRISHNAN MADATHIL REMESH" w:date="2025-04-02T17:33:00Z" w16du:dateUtc="2025-04-02T16:33:00Z">
              <w:tcPr>
                <w:tcW w:w="4531" w:type="dxa"/>
              </w:tcPr>
            </w:tcPrChange>
          </w:tcPr>
          <w:p w14:paraId="28B176FC" w14:textId="0E3CDF26" w:rsidR="002F3618" w:rsidRDefault="00F81334" w:rsidP="009354C8">
            <w:pPr>
              <w:pStyle w:val="p3"/>
              <w:spacing w:line="276" w:lineRule="auto"/>
              <w:jc w:val="both"/>
              <w:rPr>
                <w:ins w:id="3918" w:author="ANANDHAKRISHNAN MADATHIL REMESH" w:date="2025-03-31T13:19:00Z" w16du:dateUtc="2025-03-31T12:19:00Z"/>
                <w:rFonts w:ascii="Trebuchet MS" w:hAnsi="Trebuchet MS"/>
              </w:rPr>
            </w:pPr>
            <w:ins w:id="3919" w:author="ANANDHAKRISHNAN MADATHIL REMESH" w:date="2025-03-31T21:18:00Z" w16du:dateUtc="2025-03-31T20:18:00Z">
              <w:r>
                <w:rPr>
                  <w:rFonts w:ascii="Trebuchet MS" w:hAnsi="Trebuchet MS"/>
                </w:rPr>
                <w:t>0.077</w:t>
              </w:r>
            </w:ins>
          </w:p>
        </w:tc>
      </w:tr>
      <w:tr w:rsidR="002F3618" w14:paraId="3B89F60C" w14:textId="77777777" w:rsidTr="006021BC">
        <w:trPr>
          <w:ins w:id="3920" w:author="ANANDHAKRISHNAN MADATHIL REMESH" w:date="2025-03-31T13:19:00Z"/>
          <w:trPrChange w:id="3921" w:author="ANANDHAKRISHNAN MADATHIL REMESH" w:date="2025-04-02T17:33:00Z" w16du:dateUtc="2025-04-02T16:33:00Z">
            <w:trPr>
              <w:gridBefore w:val="1"/>
            </w:trPr>
          </w:trPrChange>
        </w:trPr>
        <w:tc>
          <w:tcPr>
            <w:tcW w:w="2735" w:type="dxa"/>
            <w:tcPrChange w:id="3922" w:author="ANANDHAKRISHNAN MADATHIL REMESH" w:date="2025-04-02T17:33:00Z" w16du:dateUtc="2025-04-02T16:33:00Z">
              <w:tcPr>
                <w:tcW w:w="4530" w:type="dxa"/>
                <w:gridSpan w:val="3"/>
              </w:tcPr>
            </w:tcPrChange>
          </w:tcPr>
          <w:p w14:paraId="00E45AC7" w14:textId="46EBD3EF" w:rsidR="002F3618" w:rsidRDefault="00F81334" w:rsidP="009354C8">
            <w:pPr>
              <w:pStyle w:val="p3"/>
              <w:spacing w:line="276" w:lineRule="auto"/>
              <w:jc w:val="both"/>
              <w:rPr>
                <w:ins w:id="3923" w:author="ANANDHAKRISHNAN MADATHIL REMESH" w:date="2025-03-31T13:19:00Z" w16du:dateUtc="2025-03-31T12:19:00Z"/>
                <w:rFonts w:ascii="Trebuchet MS" w:hAnsi="Trebuchet MS"/>
              </w:rPr>
            </w:pPr>
            <w:ins w:id="3924" w:author="ANANDHAKRISHNAN MADATHIL REMESH" w:date="2025-03-31T21:16:00Z" w16du:dateUtc="2025-03-31T20:16:00Z">
              <w:r>
                <w:rPr>
                  <w:rFonts w:ascii="Trebuchet MS" w:hAnsi="Trebuchet MS"/>
                </w:rPr>
                <w:t>AUC (</w:t>
              </w:r>
            </w:ins>
            <w:ins w:id="3925" w:author="ANANDHAKRISHNAN MADATHIL REMESH" w:date="2025-03-31T21:15:00Z" w16du:dateUtc="2025-03-31T20:15:00Z">
              <w:r>
                <w:rPr>
                  <w:rFonts w:ascii="Trebuchet MS" w:hAnsi="Trebuchet MS"/>
                </w:rPr>
                <w:t>one</w:t>
              </w:r>
            </w:ins>
            <w:ins w:id="3926" w:author="ANANDHAKRISHNAN MADATHIL REMESH" w:date="2025-03-31T21:16:00Z" w16du:dateUtc="2025-03-31T20:16:00Z">
              <w:r>
                <w:rPr>
                  <w:rFonts w:ascii="Trebuchet MS" w:hAnsi="Trebuchet MS"/>
                </w:rPr>
                <w:t xml:space="preserve"> –</w:t>
              </w:r>
            </w:ins>
            <w:ins w:id="3927" w:author="ANANDHAKRISHNAN MADATHIL REMESH" w:date="2025-03-31T21:15:00Z" w16du:dateUtc="2025-03-31T20:15:00Z">
              <w:r>
                <w:rPr>
                  <w:rFonts w:ascii="Trebuchet MS" w:hAnsi="Trebuchet MS"/>
                </w:rPr>
                <w:t>vs</w:t>
              </w:r>
            </w:ins>
            <w:ins w:id="3928" w:author="ANANDHAKRISHNAN MADATHIL REMESH" w:date="2025-03-31T21:16:00Z" w16du:dateUtc="2025-03-31T20:16:00Z">
              <w:r>
                <w:rPr>
                  <w:rFonts w:ascii="Trebuchet MS" w:hAnsi="Trebuchet MS"/>
                </w:rPr>
                <w:t>-Rest</w:t>
              </w:r>
            </w:ins>
            <w:ins w:id="3929" w:author="ANANDHAKRISHNAN MADATHIL REMESH" w:date="2025-03-31T23:33:00Z" w16du:dateUtc="2025-03-31T22:33:00Z">
              <w:r w:rsidR="00D34023">
                <w:rPr>
                  <w:rFonts w:ascii="Trebuchet MS" w:hAnsi="Trebuchet MS"/>
                </w:rPr>
                <w:t>)</w:t>
              </w:r>
            </w:ins>
          </w:p>
        </w:tc>
        <w:tc>
          <w:tcPr>
            <w:tcW w:w="955" w:type="dxa"/>
            <w:tcPrChange w:id="3930" w:author="ANANDHAKRISHNAN MADATHIL REMESH" w:date="2025-04-02T17:33:00Z" w16du:dateUtc="2025-04-02T16:33:00Z">
              <w:tcPr>
                <w:tcW w:w="4531" w:type="dxa"/>
              </w:tcPr>
            </w:tcPrChange>
          </w:tcPr>
          <w:p w14:paraId="537B481A" w14:textId="5F8D6215" w:rsidR="002F3618" w:rsidRDefault="00F81334" w:rsidP="009354C8">
            <w:pPr>
              <w:pStyle w:val="p3"/>
              <w:spacing w:line="276" w:lineRule="auto"/>
              <w:jc w:val="both"/>
              <w:rPr>
                <w:ins w:id="3931" w:author="ANANDHAKRISHNAN MADATHIL REMESH" w:date="2025-03-31T13:19:00Z" w16du:dateUtc="2025-03-31T12:19:00Z"/>
                <w:rFonts w:ascii="Trebuchet MS" w:hAnsi="Trebuchet MS"/>
              </w:rPr>
            </w:pPr>
            <w:ins w:id="3932" w:author="ANANDHAKRISHNAN MADATHIL REMESH" w:date="2025-03-31T21:18:00Z" w16du:dateUtc="2025-03-31T20:18:00Z">
              <w:r>
                <w:rPr>
                  <w:rFonts w:ascii="Trebuchet MS" w:hAnsi="Trebuchet MS"/>
                </w:rPr>
                <w:t>0.99</w:t>
              </w:r>
            </w:ins>
          </w:p>
        </w:tc>
      </w:tr>
      <w:tr w:rsidR="002F3618" w14:paraId="3B89C93E" w14:textId="77777777" w:rsidTr="006021BC">
        <w:trPr>
          <w:ins w:id="3933" w:author="ANANDHAKRISHNAN MADATHIL REMESH" w:date="2025-03-31T13:19:00Z"/>
          <w:trPrChange w:id="3934" w:author="ANANDHAKRISHNAN MADATHIL REMESH" w:date="2025-04-02T17:33:00Z" w16du:dateUtc="2025-04-02T16:33:00Z">
            <w:trPr>
              <w:gridBefore w:val="1"/>
            </w:trPr>
          </w:trPrChange>
        </w:trPr>
        <w:tc>
          <w:tcPr>
            <w:tcW w:w="2735" w:type="dxa"/>
            <w:tcPrChange w:id="3935" w:author="ANANDHAKRISHNAN MADATHIL REMESH" w:date="2025-04-02T17:33:00Z" w16du:dateUtc="2025-04-02T16:33:00Z">
              <w:tcPr>
                <w:tcW w:w="4530" w:type="dxa"/>
                <w:gridSpan w:val="3"/>
              </w:tcPr>
            </w:tcPrChange>
          </w:tcPr>
          <w:p w14:paraId="36B0FF2E" w14:textId="3C8D0E27" w:rsidR="002F3618" w:rsidRDefault="00F81334" w:rsidP="009354C8">
            <w:pPr>
              <w:pStyle w:val="p3"/>
              <w:spacing w:line="276" w:lineRule="auto"/>
              <w:jc w:val="both"/>
              <w:rPr>
                <w:ins w:id="3936" w:author="ANANDHAKRISHNAN MADATHIL REMESH" w:date="2025-03-31T13:19:00Z" w16du:dateUtc="2025-03-31T12:19:00Z"/>
                <w:rFonts w:ascii="Trebuchet MS" w:hAnsi="Trebuchet MS"/>
              </w:rPr>
            </w:pPr>
            <w:ins w:id="3937" w:author="ANANDHAKRISHNAN MADATHIL REMESH" w:date="2025-03-31T21:16:00Z" w16du:dateUtc="2025-03-31T20:16:00Z">
              <w:r>
                <w:rPr>
                  <w:rFonts w:ascii="Trebuchet MS" w:hAnsi="Trebuchet MS"/>
                </w:rPr>
                <w:t>precision</w:t>
              </w:r>
            </w:ins>
          </w:p>
        </w:tc>
        <w:tc>
          <w:tcPr>
            <w:tcW w:w="955" w:type="dxa"/>
            <w:tcPrChange w:id="3938" w:author="ANANDHAKRISHNAN MADATHIL REMESH" w:date="2025-04-02T17:33:00Z" w16du:dateUtc="2025-04-02T16:33:00Z">
              <w:tcPr>
                <w:tcW w:w="4531" w:type="dxa"/>
              </w:tcPr>
            </w:tcPrChange>
          </w:tcPr>
          <w:p w14:paraId="3F3A52DD" w14:textId="6FC96D2E" w:rsidR="002F3618" w:rsidRDefault="00F81334" w:rsidP="009354C8">
            <w:pPr>
              <w:pStyle w:val="p3"/>
              <w:spacing w:line="276" w:lineRule="auto"/>
              <w:jc w:val="both"/>
              <w:rPr>
                <w:ins w:id="3939" w:author="ANANDHAKRISHNAN MADATHIL REMESH" w:date="2025-03-31T13:19:00Z" w16du:dateUtc="2025-03-31T12:19:00Z"/>
                <w:rFonts w:ascii="Trebuchet MS" w:hAnsi="Trebuchet MS"/>
              </w:rPr>
            </w:pPr>
            <w:ins w:id="3940" w:author="ANANDHAKRISHNAN MADATHIL REMESH" w:date="2025-03-31T21:18:00Z" w16du:dateUtc="2025-03-31T20:18:00Z">
              <w:r>
                <w:rPr>
                  <w:rFonts w:ascii="Trebuchet MS" w:hAnsi="Trebuchet MS"/>
                </w:rPr>
                <w:t>0.99</w:t>
              </w:r>
            </w:ins>
          </w:p>
        </w:tc>
      </w:tr>
      <w:tr w:rsidR="002F3618" w14:paraId="5938C97D" w14:textId="77777777" w:rsidTr="006021BC">
        <w:trPr>
          <w:ins w:id="3941" w:author="ANANDHAKRISHNAN MADATHIL REMESH" w:date="2025-03-31T13:19:00Z"/>
          <w:trPrChange w:id="3942" w:author="ANANDHAKRISHNAN MADATHIL REMESH" w:date="2025-04-02T17:33:00Z" w16du:dateUtc="2025-04-02T16:33:00Z">
            <w:trPr>
              <w:gridBefore w:val="1"/>
            </w:trPr>
          </w:trPrChange>
        </w:trPr>
        <w:tc>
          <w:tcPr>
            <w:tcW w:w="2735" w:type="dxa"/>
            <w:tcPrChange w:id="3943" w:author="ANANDHAKRISHNAN MADATHIL REMESH" w:date="2025-04-02T17:33:00Z" w16du:dateUtc="2025-04-02T16:33:00Z">
              <w:tcPr>
                <w:tcW w:w="4530" w:type="dxa"/>
                <w:gridSpan w:val="3"/>
              </w:tcPr>
            </w:tcPrChange>
          </w:tcPr>
          <w:p w14:paraId="2FFA2B03" w14:textId="29D080F0" w:rsidR="002F3618" w:rsidRDefault="00F81334" w:rsidP="009354C8">
            <w:pPr>
              <w:pStyle w:val="p3"/>
              <w:spacing w:line="276" w:lineRule="auto"/>
              <w:jc w:val="both"/>
              <w:rPr>
                <w:ins w:id="3944" w:author="ANANDHAKRISHNAN MADATHIL REMESH" w:date="2025-03-31T13:19:00Z" w16du:dateUtc="2025-03-31T12:19:00Z"/>
                <w:rFonts w:ascii="Trebuchet MS" w:hAnsi="Trebuchet MS"/>
              </w:rPr>
            </w:pPr>
            <w:ins w:id="3945" w:author="ANANDHAKRISHNAN MADATHIL REMESH" w:date="2025-03-31T21:16:00Z" w16du:dateUtc="2025-03-31T20:16:00Z">
              <w:r>
                <w:rPr>
                  <w:rFonts w:ascii="Trebuchet MS" w:hAnsi="Trebuchet MS"/>
                </w:rPr>
                <w:t>Recall</w:t>
              </w:r>
            </w:ins>
          </w:p>
        </w:tc>
        <w:tc>
          <w:tcPr>
            <w:tcW w:w="955" w:type="dxa"/>
            <w:tcPrChange w:id="3946" w:author="ANANDHAKRISHNAN MADATHIL REMESH" w:date="2025-04-02T17:33:00Z" w16du:dateUtc="2025-04-02T16:33:00Z">
              <w:tcPr>
                <w:tcW w:w="4531" w:type="dxa"/>
              </w:tcPr>
            </w:tcPrChange>
          </w:tcPr>
          <w:p w14:paraId="2B50E39D" w14:textId="534C30F0" w:rsidR="002F3618" w:rsidRDefault="00F81334" w:rsidP="009354C8">
            <w:pPr>
              <w:pStyle w:val="p3"/>
              <w:spacing w:line="276" w:lineRule="auto"/>
              <w:jc w:val="both"/>
              <w:rPr>
                <w:ins w:id="3947" w:author="ANANDHAKRISHNAN MADATHIL REMESH" w:date="2025-03-31T13:19:00Z" w16du:dateUtc="2025-03-31T12:19:00Z"/>
                <w:rFonts w:ascii="Trebuchet MS" w:hAnsi="Trebuchet MS"/>
              </w:rPr>
            </w:pPr>
            <w:ins w:id="3948" w:author="ANANDHAKRISHNAN MADATHIL REMESH" w:date="2025-03-31T21:18:00Z" w16du:dateUtc="2025-03-31T20:18:00Z">
              <w:r>
                <w:rPr>
                  <w:rFonts w:ascii="Trebuchet MS" w:hAnsi="Trebuchet MS"/>
                </w:rPr>
                <w:t>0.99</w:t>
              </w:r>
            </w:ins>
          </w:p>
        </w:tc>
      </w:tr>
      <w:tr w:rsidR="002F3618" w14:paraId="71544C1E" w14:textId="77777777" w:rsidTr="006021BC">
        <w:trPr>
          <w:ins w:id="3949" w:author="ANANDHAKRISHNAN MADATHIL REMESH" w:date="2025-03-31T13:19:00Z"/>
          <w:trPrChange w:id="3950" w:author="ANANDHAKRISHNAN MADATHIL REMESH" w:date="2025-04-02T17:33:00Z" w16du:dateUtc="2025-04-02T16:33:00Z">
            <w:trPr>
              <w:gridBefore w:val="1"/>
            </w:trPr>
          </w:trPrChange>
        </w:trPr>
        <w:tc>
          <w:tcPr>
            <w:tcW w:w="2735" w:type="dxa"/>
            <w:tcPrChange w:id="3951" w:author="ANANDHAKRISHNAN MADATHIL REMESH" w:date="2025-04-02T17:33:00Z" w16du:dateUtc="2025-04-02T16:33:00Z">
              <w:tcPr>
                <w:tcW w:w="4530" w:type="dxa"/>
                <w:gridSpan w:val="3"/>
              </w:tcPr>
            </w:tcPrChange>
          </w:tcPr>
          <w:p w14:paraId="729696E0" w14:textId="5C891FB5" w:rsidR="002F3618" w:rsidRDefault="00F81334" w:rsidP="009354C8">
            <w:pPr>
              <w:pStyle w:val="p3"/>
              <w:spacing w:line="276" w:lineRule="auto"/>
              <w:jc w:val="both"/>
              <w:rPr>
                <w:ins w:id="3952" w:author="ANANDHAKRISHNAN MADATHIL REMESH" w:date="2025-03-31T13:19:00Z" w16du:dateUtc="2025-03-31T12:19:00Z"/>
                <w:rFonts w:ascii="Trebuchet MS" w:hAnsi="Trebuchet MS"/>
              </w:rPr>
            </w:pPr>
            <w:ins w:id="3953" w:author="ANANDHAKRISHNAN MADATHIL REMESH" w:date="2025-03-31T21:17:00Z" w16du:dateUtc="2025-03-31T20:17:00Z">
              <w:r>
                <w:rPr>
                  <w:rFonts w:ascii="Trebuchet MS" w:hAnsi="Trebuchet MS"/>
                </w:rPr>
                <w:t>F1-Sc</w:t>
              </w:r>
            </w:ins>
            <w:ins w:id="3954" w:author="ANANDHAKRISHNAN MADATHIL REMESH" w:date="2025-03-31T21:18:00Z" w16du:dateUtc="2025-03-31T20:18:00Z">
              <w:r>
                <w:rPr>
                  <w:rFonts w:ascii="Trebuchet MS" w:hAnsi="Trebuchet MS"/>
                </w:rPr>
                <w:t>ore</w:t>
              </w:r>
            </w:ins>
          </w:p>
        </w:tc>
        <w:tc>
          <w:tcPr>
            <w:tcW w:w="955" w:type="dxa"/>
            <w:tcPrChange w:id="3955" w:author="ANANDHAKRISHNAN MADATHIL REMESH" w:date="2025-04-02T17:33:00Z" w16du:dateUtc="2025-04-02T16:33:00Z">
              <w:tcPr>
                <w:tcW w:w="4531" w:type="dxa"/>
              </w:tcPr>
            </w:tcPrChange>
          </w:tcPr>
          <w:p w14:paraId="162700BF" w14:textId="6EF9E89B" w:rsidR="002F3618" w:rsidRDefault="00F81334" w:rsidP="009354C8">
            <w:pPr>
              <w:pStyle w:val="p3"/>
              <w:spacing w:line="276" w:lineRule="auto"/>
              <w:jc w:val="both"/>
              <w:rPr>
                <w:ins w:id="3956" w:author="ANANDHAKRISHNAN MADATHIL REMESH" w:date="2025-03-31T13:19:00Z" w16du:dateUtc="2025-03-31T12:19:00Z"/>
                <w:rFonts w:ascii="Trebuchet MS" w:hAnsi="Trebuchet MS"/>
              </w:rPr>
            </w:pPr>
            <w:ins w:id="3957" w:author="ANANDHAKRISHNAN MADATHIL REMESH" w:date="2025-03-31T21:18:00Z" w16du:dateUtc="2025-03-31T20:18:00Z">
              <w:r>
                <w:rPr>
                  <w:rFonts w:ascii="Trebuchet MS" w:hAnsi="Trebuchet MS"/>
                </w:rPr>
                <w:t>0.99</w:t>
              </w:r>
            </w:ins>
          </w:p>
        </w:tc>
      </w:tr>
    </w:tbl>
    <w:p w14:paraId="3FEFBC00" w14:textId="77777777" w:rsidR="009354C8" w:rsidRPr="00272B1A" w:rsidRDefault="009354C8" w:rsidP="009354C8">
      <w:pPr>
        <w:pStyle w:val="p3"/>
        <w:spacing w:line="276" w:lineRule="auto"/>
        <w:jc w:val="both"/>
        <w:rPr>
          <w:ins w:id="3958" w:author="ANANDHAKRISHNAN MADATHIL REMESH" w:date="2025-03-27T00:02:00Z" w16du:dateUtc="2025-03-27T00:02:00Z"/>
          <w:rFonts w:ascii="Trebuchet MS" w:hAnsi="Trebuchet MS"/>
        </w:rPr>
      </w:pPr>
    </w:p>
    <w:p w14:paraId="07B6D85B" w14:textId="3AAAF22E" w:rsidR="00F81334" w:rsidRDefault="009354C8">
      <w:pPr>
        <w:pStyle w:val="p1"/>
        <w:spacing w:line="276" w:lineRule="auto"/>
        <w:jc w:val="both"/>
        <w:rPr>
          <w:ins w:id="3959" w:author="ANANDHAKRISHNAN MADATHIL REMESH" w:date="2025-04-11T16:28:00Z" w16du:dateUtc="2025-04-11T15:28:00Z"/>
          <w:rFonts w:ascii="Trebuchet MS" w:hAnsi="Trebuchet MS"/>
        </w:rPr>
      </w:pPr>
      <w:ins w:id="3960" w:author="ANANDHAKRISHNAN MADATHIL REMESH" w:date="2025-03-27T00:02:00Z" w16du:dateUtc="2025-03-27T00:02:00Z">
        <w:r w:rsidRPr="00272B1A">
          <w:rPr>
            <w:rFonts w:ascii="Trebuchet MS" w:hAnsi="Trebuchet MS"/>
          </w:rPr>
          <w:t xml:space="preserve">These scores demonstrate that Random Forest was </w:t>
        </w:r>
        <w:r w:rsidRPr="00272B1A">
          <w:rPr>
            <w:rStyle w:val="s1"/>
            <w:rFonts w:ascii="Trebuchet MS" w:eastAsiaTheme="majorEastAsia" w:hAnsi="Trebuchet MS"/>
          </w:rPr>
          <w:t>highly effective</w:t>
        </w:r>
        <w:r w:rsidRPr="00272B1A">
          <w:rPr>
            <w:rFonts w:ascii="Trebuchet MS" w:hAnsi="Trebuchet MS"/>
          </w:rPr>
          <w:t xml:space="preserve"> in correctly classifying flood risks across all categories with minimal false predictions. Particularly, the </w:t>
        </w:r>
        <w:r w:rsidRPr="00272B1A">
          <w:rPr>
            <w:rStyle w:val="s1"/>
            <w:rFonts w:ascii="Trebuchet MS" w:eastAsiaTheme="majorEastAsia" w:hAnsi="Trebuchet MS"/>
          </w:rPr>
          <w:t>high AUC score (~1.0)</w:t>
        </w:r>
        <w:r w:rsidRPr="00272B1A">
          <w:rPr>
            <w:rFonts w:ascii="Trebuchet MS" w:hAnsi="Trebuchet MS"/>
          </w:rPr>
          <w:t xml:space="preserve"> confirms the model’s strong capability to distinguish between the classes.</w:t>
        </w:r>
      </w:ins>
    </w:p>
    <w:p w14:paraId="669A8A88" w14:textId="77777777" w:rsidR="00B66352" w:rsidRPr="00272B1A" w:rsidRDefault="00B66352">
      <w:pPr>
        <w:pStyle w:val="p1"/>
        <w:spacing w:line="276" w:lineRule="auto"/>
        <w:jc w:val="both"/>
        <w:rPr>
          <w:ins w:id="3961" w:author="ANANDHAKRISHNAN MADATHIL REMESH" w:date="2025-03-27T00:02:00Z" w16du:dateUtc="2025-03-27T00:02:00Z"/>
          <w:rFonts w:ascii="Trebuchet MS" w:hAnsi="Trebuchet MS"/>
        </w:rPr>
        <w:pPrChange w:id="3962" w:author="ANANDHAKRISHNAN MADATHIL REMESH" w:date="2025-04-02T17:33:00Z" w16du:dateUtc="2025-04-02T16:33:00Z">
          <w:pPr>
            <w:pStyle w:val="p3"/>
            <w:spacing w:line="276" w:lineRule="auto"/>
            <w:jc w:val="both"/>
          </w:pPr>
        </w:pPrChange>
      </w:pPr>
    </w:p>
    <w:p w14:paraId="0C2ACE42" w14:textId="0C7757CD" w:rsidR="009354C8" w:rsidRPr="00B66352" w:rsidRDefault="009354C8">
      <w:pPr>
        <w:pStyle w:val="Heading4"/>
        <w:rPr>
          <w:ins w:id="3963" w:author="ANANDHAKRISHNAN MADATHIL REMESH" w:date="2025-03-27T00:02:00Z" w16du:dateUtc="2025-03-27T00:02:00Z"/>
        </w:rPr>
        <w:pPrChange w:id="3964" w:author="ANANDHAKRISHNAN MADATHIL REMESH" w:date="2025-04-11T16:28:00Z" w16du:dateUtc="2025-04-11T15:28:00Z">
          <w:pPr>
            <w:pStyle w:val="p2"/>
            <w:spacing w:line="276" w:lineRule="auto"/>
            <w:jc w:val="both"/>
          </w:pPr>
        </w:pPrChange>
      </w:pPr>
      <w:ins w:id="3965" w:author="ANANDHAKRISHNAN MADATHIL REMESH" w:date="2025-03-27T00:02:00Z" w16du:dateUtc="2025-03-27T00:02:00Z">
        <w:r w:rsidRPr="00F05E83">
          <w:lastRenderedPageBreak/>
          <w:t>Hyperparameter Optimization for Random Forest</w:t>
        </w:r>
      </w:ins>
    </w:p>
    <w:p w14:paraId="2896B3FC" w14:textId="4B786F23" w:rsidR="009354C8" w:rsidRPr="00272B1A" w:rsidRDefault="009354C8">
      <w:pPr>
        <w:pStyle w:val="p3"/>
        <w:spacing w:line="276" w:lineRule="auto"/>
        <w:jc w:val="both"/>
        <w:rPr>
          <w:ins w:id="3966" w:author="ANANDHAKRISHNAN MADATHIL REMESH" w:date="2025-03-27T00:02:00Z" w16du:dateUtc="2025-03-27T00:02:00Z"/>
          <w:rFonts w:ascii="Trebuchet MS" w:hAnsi="Trebuchet MS"/>
        </w:rPr>
        <w:pPrChange w:id="3967" w:author="ANANDHAKRISHNAN MADATHIL REMESH" w:date="2025-04-02T16:43:00Z" w16du:dateUtc="2025-04-02T15:43:00Z">
          <w:pPr>
            <w:pStyle w:val="p2"/>
            <w:spacing w:line="276" w:lineRule="auto"/>
            <w:jc w:val="both"/>
          </w:pPr>
        </w:pPrChange>
      </w:pPr>
      <w:ins w:id="3968" w:author="ANANDHAKRISHNAN MADATHIL REMESH" w:date="2025-03-27T00:02:00Z" w16du:dateUtc="2025-03-27T00:02:00Z">
        <w:r w:rsidRPr="00272B1A">
          <w:rPr>
            <w:rFonts w:ascii="Trebuchet MS" w:hAnsi="Trebuchet MS"/>
          </w:rPr>
          <w:t xml:space="preserve">In machine learning, </w:t>
        </w:r>
        <w:r w:rsidRPr="00272B1A">
          <w:rPr>
            <w:rStyle w:val="s1"/>
            <w:rFonts w:ascii="Trebuchet MS" w:hAnsi="Trebuchet MS"/>
          </w:rPr>
          <w:t>hyperparameters</w:t>
        </w:r>
        <w:r w:rsidRPr="00272B1A">
          <w:rPr>
            <w:rFonts w:ascii="Trebuchet MS" w:hAnsi="Trebuchet MS"/>
          </w:rPr>
          <w:t xml:space="preserve"> are external configurations that govern the training process of a model, such as how deep trees can grow or how many trees are used in an ensemble. Choosing the right set of hyperparameters is crucial for achieving optimal model performance and avoiding overfitting or underfitting.</w:t>
        </w:r>
      </w:ins>
    </w:p>
    <w:p w14:paraId="299D25CC" w14:textId="2DE98740" w:rsidR="009354C8" w:rsidRPr="00272B1A" w:rsidRDefault="009354C8">
      <w:pPr>
        <w:pStyle w:val="p3"/>
        <w:spacing w:line="276" w:lineRule="auto"/>
        <w:jc w:val="both"/>
        <w:rPr>
          <w:ins w:id="3969" w:author="ANANDHAKRISHNAN MADATHIL REMESH" w:date="2025-03-27T00:02:00Z" w16du:dateUtc="2025-03-27T00:02:00Z"/>
          <w:rFonts w:ascii="Trebuchet MS" w:hAnsi="Trebuchet MS"/>
        </w:rPr>
        <w:pPrChange w:id="3970" w:author="ANANDHAKRISHNAN MADATHIL REMESH" w:date="2025-04-11T16:28:00Z" w16du:dateUtc="2025-04-11T15:28:00Z">
          <w:pPr>
            <w:pStyle w:val="p2"/>
            <w:spacing w:line="276" w:lineRule="auto"/>
            <w:jc w:val="both"/>
          </w:pPr>
        </w:pPrChange>
      </w:pPr>
      <w:ins w:id="3971" w:author="ANANDHAKRISHNAN MADATHIL REMESH" w:date="2025-03-27T00:02:00Z" w16du:dateUtc="2025-03-27T00:02:00Z">
        <w:r w:rsidRPr="00272B1A">
          <w:rPr>
            <w:rFonts w:ascii="Trebuchet MS" w:hAnsi="Trebuchet MS"/>
          </w:rPr>
          <w:t xml:space="preserve">To ensure the best-performing Random Forest model, I employed </w:t>
        </w:r>
        <w:proofErr w:type="spellStart"/>
        <w:r w:rsidRPr="00272B1A">
          <w:rPr>
            <w:rStyle w:val="s1"/>
            <w:rFonts w:ascii="Trebuchet MS" w:hAnsi="Trebuchet MS"/>
          </w:rPr>
          <w:t>GridSearchCV</w:t>
        </w:r>
        <w:proofErr w:type="spellEnd"/>
        <w:r w:rsidRPr="00272B1A">
          <w:rPr>
            <w:rFonts w:ascii="Trebuchet MS" w:hAnsi="Trebuchet MS"/>
          </w:rPr>
          <w:t xml:space="preserve">, a robust hyperparameter tuning technique that performs an </w:t>
        </w:r>
        <w:r w:rsidRPr="00272B1A">
          <w:rPr>
            <w:rStyle w:val="s1"/>
            <w:rFonts w:ascii="Trebuchet MS" w:hAnsi="Trebuchet MS"/>
          </w:rPr>
          <w:t>exhaustive search</w:t>
        </w:r>
        <w:r w:rsidRPr="00272B1A">
          <w:rPr>
            <w:rFonts w:ascii="Trebuchet MS" w:hAnsi="Trebuchet MS"/>
          </w:rPr>
          <w:t xml:space="preserve"> over a predefined grid of parameters. </w:t>
        </w:r>
        <w:proofErr w:type="spellStart"/>
        <w:r w:rsidRPr="00272B1A">
          <w:rPr>
            <w:rFonts w:ascii="Trebuchet MS" w:hAnsi="Trebuchet MS"/>
          </w:rPr>
          <w:t>GridSearchCV</w:t>
        </w:r>
        <w:proofErr w:type="spellEnd"/>
        <w:r w:rsidRPr="00272B1A">
          <w:rPr>
            <w:rFonts w:ascii="Trebuchet MS" w:hAnsi="Trebuchet MS"/>
          </w:rPr>
          <w:t xml:space="preserve"> trains the model for </w:t>
        </w:r>
        <w:r w:rsidRPr="00272B1A">
          <w:rPr>
            <w:rStyle w:val="s1"/>
            <w:rFonts w:ascii="Trebuchet MS" w:hAnsi="Trebuchet MS"/>
          </w:rPr>
          <w:t>every possible combination</w:t>
        </w:r>
        <w:r w:rsidRPr="00272B1A">
          <w:rPr>
            <w:rFonts w:ascii="Trebuchet MS" w:hAnsi="Trebuchet MS"/>
          </w:rPr>
          <w:t xml:space="preserve"> of the specified parameters and selects the one that performs best based on cross-validation accuracy.</w:t>
        </w:r>
      </w:ins>
    </w:p>
    <w:p w14:paraId="6665ED9A" w14:textId="6CB38115" w:rsidR="00533E20" w:rsidRPr="00F05E83" w:rsidRDefault="009354C8">
      <w:pPr>
        <w:pStyle w:val="p3"/>
        <w:spacing w:line="276" w:lineRule="auto"/>
        <w:jc w:val="both"/>
        <w:rPr>
          <w:ins w:id="3972" w:author="ANANDHAKRISHNAN MADATHIL REMESH" w:date="2025-03-31T21:25:00Z" w16du:dateUtc="2025-03-31T20:25:00Z"/>
          <w:rFonts w:ascii="Trebuchet MS" w:hAnsi="Trebuchet MS"/>
          <w:rPrChange w:id="3973" w:author="ANANDHAKRISHNAN MADATHIL REMESH" w:date="2025-04-02T16:43:00Z" w16du:dateUtc="2025-04-02T15:43:00Z">
            <w:rPr>
              <w:ins w:id="3974" w:author="ANANDHAKRISHNAN MADATHIL REMESH" w:date="2025-03-31T21:25:00Z" w16du:dateUtc="2025-03-31T20:25:00Z"/>
              <w:rFonts w:ascii="Trebuchet MS" w:hAnsi="Trebuchet MS"/>
              <w:color w:val="000000"/>
            </w:rPr>
          </w:rPrChange>
        </w:rPr>
        <w:pPrChange w:id="3975" w:author="ANANDHAKRISHNAN MADATHIL REMESH" w:date="2025-04-02T16:43:00Z" w16du:dateUtc="2025-04-02T15:43:00Z">
          <w:pPr>
            <w:pStyle w:val="NormalWeb"/>
            <w:spacing w:line="276" w:lineRule="auto"/>
          </w:pPr>
        </w:pPrChange>
      </w:pPr>
      <w:ins w:id="3976" w:author="ANANDHAKRISHNAN MADATHIL REMESH" w:date="2025-03-27T00:02:00Z" w16du:dateUtc="2025-03-27T00:02:00Z">
        <w:r w:rsidRPr="00272B1A">
          <w:rPr>
            <w:rFonts w:ascii="Trebuchet MS" w:hAnsi="Trebuchet MS"/>
          </w:rPr>
          <w:t>This approach ensures fairness and objectivity in model comparison and helps uncover the most suitable parameter set, even when parameter interactions are non-obvious.</w:t>
        </w:r>
      </w:ins>
    </w:p>
    <w:p w14:paraId="7DFE5604" w14:textId="521BA111" w:rsidR="00533E20" w:rsidRDefault="00F81334" w:rsidP="009354C8">
      <w:pPr>
        <w:pStyle w:val="NormalWeb"/>
        <w:spacing w:line="276" w:lineRule="auto"/>
        <w:rPr>
          <w:ins w:id="3977" w:author="ANANDHAKRISHNAN MADATHIL REMESH" w:date="2025-03-31T21:24:00Z" w16du:dateUtc="2025-03-31T20:24:00Z"/>
          <w:rFonts w:ascii="Trebuchet MS" w:hAnsi="Trebuchet MS"/>
          <w:color w:val="000000"/>
        </w:rPr>
      </w:pPr>
      <w:ins w:id="3978" w:author="ANANDHAKRISHNAN MADATHIL REMESH" w:date="2025-03-31T21:19:00Z" w16du:dateUtc="2025-03-31T20:19:00Z">
        <w:r>
          <w:rPr>
            <w:rFonts w:ascii="Trebuchet MS" w:hAnsi="Trebuchet MS"/>
            <w:color w:val="000000"/>
          </w:rPr>
          <w:t xml:space="preserve">The following hyperparameters were chosen for </w:t>
        </w:r>
      </w:ins>
      <w:ins w:id="3979" w:author="ANANDHAKRISHNAN MADATHIL REMESH" w:date="2025-03-31T21:25:00Z" w16du:dateUtc="2025-03-31T20:25:00Z">
        <w:r w:rsidR="00533E20">
          <w:rPr>
            <w:rFonts w:ascii="Trebuchet MS" w:hAnsi="Trebuchet MS"/>
            <w:color w:val="000000"/>
          </w:rPr>
          <w:t>tuning</w:t>
        </w:r>
      </w:ins>
      <w:ins w:id="3980" w:author="ANANDHAKRISHNAN MADATHIL REMESH" w:date="2025-03-31T21:19:00Z" w16du:dateUtc="2025-03-31T20:19:00Z">
        <w:r>
          <w:rPr>
            <w:rFonts w:ascii="Trebuchet MS" w:hAnsi="Trebuchet MS"/>
            <w:color w:val="000000"/>
          </w:rPr>
          <w:t xml:space="preserve"> based influence on model complexity and learning </w:t>
        </w:r>
      </w:ins>
      <w:ins w:id="3981" w:author="ANANDHAKRISHNAN MADATHIL REMESH" w:date="2025-03-31T21:20:00Z" w16du:dateUtc="2025-03-31T20:20:00Z">
        <w:r>
          <w:rPr>
            <w:rFonts w:ascii="Trebuchet MS" w:hAnsi="Trebuchet MS"/>
            <w:color w:val="000000"/>
          </w:rPr>
          <w:t>behavior:</w:t>
        </w:r>
      </w:ins>
    </w:p>
    <w:p w14:paraId="19C82985" w14:textId="77777777" w:rsidR="00533E20" w:rsidRDefault="00533E20" w:rsidP="009354C8">
      <w:pPr>
        <w:pStyle w:val="NormalWeb"/>
        <w:spacing w:line="276" w:lineRule="auto"/>
        <w:rPr>
          <w:ins w:id="3982" w:author="ANANDHAKRISHNAN MADATHIL REMESH" w:date="2025-03-31T21:20:00Z" w16du:dateUtc="2025-03-31T20:20:00Z"/>
          <w:rFonts w:ascii="Trebuchet MS" w:hAnsi="Trebuchet MS"/>
          <w:color w:val="000000"/>
        </w:rPr>
      </w:pPr>
    </w:p>
    <w:p w14:paraId="6E10B036" w14:textId="1E8FAA2C" w:rsidR="003F04E2" w:rsidRDefault="003F04E2">
      <w:pPr>
        <w:pStyle w:val="Caption"/>
        <w:keepNext/>
        <w:rPr>
          <w:ins w:id="3983" w:author="ANANDHAKRISHNAN MADATHIL REMESH" w:date="2025-04-11T16:28:00Z" w16du:dateUtc="2025-04-11T15:28:00Z"/>
          <w:rFonts w:ascii="Trebuchet MS" w:hAnsi="Trebuchet MS"/>
        </w:rPr>
      </w:pPr>
      <w:bookmarkStart w:id="3984" w:name="_Toc194957481"/>
      <w:ins w:id="3985" w:author="ANANDHAKRISHNAN MADATHIL REMESH" w:date="2025-04-02T17:36:00Z" w16du:dateUtc="2025-04-02T16:36:00Z">
        <w:r w:rsidRPr="00372502">
          <w:rPr>
            <w:rFonts w:ascii="Trebuchet MS" w:hAnsi="Trebuchet MS"/>
            <w:rPrChange w:id="3986" w:author="ANANDHAKRISHNAN MADATHIL REMESH" w:date="2025-04-02T18:00:00Z" w16du:dateUtc="2025-04-02T17:00:00Z">
              <w:rPr>
                <w:szCs w:val="22"/>
              </w:rPr>
            </w:rPrChange>
          </w:rPr>
          <w:t xml:space="preserve">Table </w:t>
        </w:r>
        <w:r w:rsidRPr="00372502">
          <w:rPr>
            <w:rFonts w:ascii="Trebuchet MS" w:hAnsi="Trebuchet MS"/>
            <w:rPrChange w:id="3987" w:author="ANANDHAKRISHNAN MADATHIL REMESH" w:date="2025-04-02T18:00:00Z" w16du:dateUtc="2025-04-02T17:00:00Z">
              <w:rPr>
                <w:szCs w:val="22"/>
              </w:rPr>
            </w:rPrChange>
          </w:rPr>
          <w:fldChar w:fldCharType="begin"/>
        </w:r>
        <w:r w:rsidRPr="00372502">
          <w:rPr>
            <w:rFonts w:ascii="Trebuchet MS" w:hAnsi="Trebuchet MS"/>
            <w:rPrChange w:id="3988" w:author="ANANDHAKRISHNAN MADATHIL REMESH" w:date="2025-04-02T18:00:00Z" w16du:dateUtc="2025-04-02T17:00:00Z">
              <w:rPr>
                <w:szCs w:val="22"/>
              </w:rPr>
            </w:rPrChange>
          </w:rPr>
          <w:instrText xml:space="preserve"> SEQ Table \* ARABIC </w:instrText>
        </w:r>
      </w:ins>
      <w:r w:rsidRPr="00372502">
        <w:rPr>
          <w:rFonts w:ascii="Trebuchet MS" w:hAnsi="Trebuchet MS"/>
          <w:rPrChange w:id="3989" w:author="ANANDHAKRISHNAN MADATHIL REMESH" w:date="2025-04-02T18:00:00Z" w16du:dateUtc="2025-04-02T17:00:00Z">
            <w:rPr>
              <w:szCs w:val="22"/>
            </w:rPr>
          </w:rPrChange>
        </w:rPr>
        <w:fldChar w:fldCharType="separate"/>
      </w:r>
      <w:ins w:id="3990" w:author="ANANDHAKRISHNAN MADATHIL REMESH" w:date="2025-04-13T20:05:00Z" w16du:dateUtc="2025-04-13T19:05:00Z">
        <w:r w:rsidR="009B2C7D">
          <w:rPr>
            <w:rFonts w:ascii="Trebuchet MS" w:hAnsi="Trebuchet MS"/>
            <w:noProof/>
          </w:rPr>
          <w:t>7</w:t>
        </w:r>
      </w:ins>
      <w:ins w:id="3991" w:author="ANANDHAKRISHNAN MADATHIL REMESH" w:date="2025-04-02T17:36:00Z" w16du:dateUtc="2025-04-02T16:36:00Z">
        <w:r w:rsidRPr="00372502">
          <w:rPr>
            <w:rFonts w:ascii="Trebuchet MS" w:hAnsi="Trebuchet MS"/>
            <w:rPrChange w:id="3992" w:author="ANANDHAKRISHNAN MADATHIL REMESH" w:date="2025-04-02T18:00:00Z" w16du:dateUtc="2025-04-02T17:00:00Z">
              <w:rPr>
                <w:szCs w:val="22"/>
              </w:rPr>
            </w:rPrChange>
          </w:rPr>
          <w:fldChar w:fldCharType="end"/>
        </w:r>
        <w:r w:rsidRPr="00372502">
          <w:rPr>
            <w:rFonts w:ascii="Trebuchet MS" w:hAnsi="Trebuchet MS"/>
            <w:rPrChange w:id="3993" w:author="ANANDHAKRISHNAN MADATHIL REMESH" w:date="2025-04-02T18:00:00Z" w16du:dateUtc="2025-04-02T17:00:00Z">
              <w:rPr>
                <w:szCs w:val="22"/>
              </w:rPr>
            </w:rPrChange>
          </w:rPr>
          <w:t xml:space="preserve"> Random Forest Testing</w:t>
        </w:r>
      </w:ins>
      <w:bookmarkEnd w:id="3984"/>
    </w:p>
    <w:p w14:paraId="519949DE" w14:textId="77777777" w:rsidR="00B66352" w:rsidRPr="00B66352" w:rsidRDefault="00B66352" w:rsidP="00B66352">
      <w:pPr>
        <w:rPr>
          <w:ins w:id="3994" w:author="ANANDHAKRISHNAN MADATHIL REMESH" w:date="2025-04-02T17:36:00Z" w16du:dateUtc="2025-04-02T16:36:00Z"/>
        </w:rPr>
      </w:pPr>
    </w:p>
    <w:tbl>
      <w:tblPr>
        <w:tblStyle w:val="TableGrid"/>
        <w:tblW w:w="0" w:type="auto"/>
        <w:tblLook w:val="04A0" w:firstRow="1" w:lastRow="0" w:firstColumn="1" w:lastColumn="0" w:noHBand="0" w:noVBand="1"/>
        <w:tblPrChange w:id="3995" w:author="ANANDHAKRISHNAN MADATHIL REMESH" w:date="2025-03-31T21:28:00Z" w16du:dateUtc="2025-03-31T20:28:00Z">
          <w:tblPr>
            <w:tblStyle w:val="TableGrid"/>
            <w:tblW w:w="0" w:type="auto"/>
            <w:tblLook w:val="04A0" w:firstRow="1" w:lastRow="0" w:firstColumn="1" w:lastColumn="0" w:noHBand="0" w:noVBand="1"/>
          </w:tblPr>
        </w:tblPrChange>
      </w:tblPr>
      <w:tblGrid>
        <w:gridCol w:w="2515"/>
        <w:gridCol w:w="2160"/>
        <w:gridCol w:w="3240"/>
        <w:tblGridChange w:id="3996">
          <w:tblGrid>
            <w:gridCol w:w="2515"/>
            <w:gridCol w:w="505"/>
            <w:gridCol w:w="1655"/>
            <w:gridCol w:w="1365"/>
            <w:gridCol w:w="1875"/>
            <w:gridCol w:w="1146"/>
          </w:tblGrid>
        </w:tblGridChange>
      </w:tblGrid>
      <w:tr w:rsidR="00F81334" w14:paraId="67184F84" w14:textId="77777777" w:rsidTr="00533E20">
        <w:trPr>
          <w:ins w:id="3997" w:author="ANANDHAKRISHNAN MADATHIL REMESH" w:date="2025-03-31T21:20:00Z"/>
        </w:trPr>
        <w:tc>
          <w:tcPr>
            <w:tcW w:w="2515" w:type="dxa"/>
            <w:shd w:val="clear" w:color="auto" w:fill="FFFFFF" w:themeFill="background1"/>
            <w:tcPrChange w:id="3998" w:author="ANANDHAKRISHNAN MADATHIL REMESH" w:date="2025-03-31T21:28:00Z" w16du:dateUtc="2025-03-31T20:28:00Z">
              <w:tcPr>
                <w:tcW w:w="3020" w:type="dxa"/>
                <w:gridSpan w:val="2"/>
              </w:tcPr>
            </w:tcPrChange>
          </w:tcPr>
          <w:p w14:paraId="121D527B" w14:textId="3573D77B" w:rsidR="00F81334" w:rsidRPr="00533E20" w:rsidRDefault="00F81334" w:rsidP="009354C8">
            <w:pPr>
              <w:pStyle w:val="NormalWeb"/>
              <w:spacing w:line="276" w:lineRule="auto"/>
              <w:rPr>
                <w:ins w:id="3999" w:author="ANANDHAKRISHNAN MADATHIL REMESH" w:date="2025-03-31T21:20:00Z" w16du:dateUtc="2025-03-31T20:20:00Z"/>
                <w:rFonts w:ascii="Trebuchet MS" w:hAnsi="Trebuchet MS"/>
                <w:b/>
                <w:bCs/>
                <w:color w:val="000000" w:themeColor="text1"/>
                <w:rPrChange w:id="4000" w:author="ANANDHAKRISHNAN MADATHIL REMESH" w:date="2025-03-31T21:29:00Z" w16du:dateUtc="2025-03-31T20:29:00Z">
                  <w:rPr>
                    <w:ins w:id="4001" w:author="ANANDHAKRISHNAN MADATHIL REMESH" w:date="2025-03-31T21:20:00Z" w16du:dateUtc="2025-03-31T20:20:00Z"/>
                    <w:rFonts w:ascii="Trebuchet MS" w:hAnsi="Trebuchet MS"/>
                    <w:color w:val="000000"/>
                  </w:rPr>
                </w:rPrChange>
              </w:rPr>
            </w:pPr>
            <w:ins w:id="4002" w:author="ANANDHAKRISHNAN MADATHIL REMESH" w:date="2025-03-31T21:20:00Z" w16du:dateUtc="2025-03-31T20:20:00Z">
              <w:r w:rsidRPr="00533E20">
                <w:rPr>
                  <w:rFonts w:ascii="Trebuchet MS" w:hAnsi="Trebuchet MS"/>
                  <w:b/>
                  <w:bCs/>
                  <w:color w:val="000000" w:themeColor="text1"/>
                  <w:rPrChange w:id="4003" w:author="ANANDHAKRISHNAN MADATHIL REMESH" w:date="2025-03-31T21:29:00Z" w16du:dateUtc="2025-03-31T20:29:00Z">
                    <w:rPr>
                      <w:rFonts w:ascii="Trebuchet MS" w:hAnsi="Trebuchet MS"/>
                      <w:color w:val="000000"/>
                    </w:rPr>
                  </w:rPrChange>
                </w:rPr>
                <w:t>Hyperparameter</w:t>
              </w:r>
            </w:ins>
          </w:p>
        </w:tc>
        <w:tc>
          <w:tcPr>
            <w:tcW w:w="2160" w:type="dxa"/>
            <w:shd w:val="clear" w:color="auto" w:fill="FFFFFF" w:themeFill="background1"/>
            <w:tcPrChange w:id="4004" w:author="ANANDHAKRISHNAN MADATHIL REMESH" w:date="2025-03-31T21:28:00Z" w16du:dateUtc="2025-03-31T20:28:00Z">
              <w:tcPr>
                <w:tcW w:w="3020" w:type="dxa"/>
                <w:gridSpan w:val="2"/>
              </w:tcPr>
            </w:tcPrChange>
          </w:tcPr>
          <w:p w14:paraId="09F1EC8A" w14:textId="0EAEDDD9" w:rsidR="00F81334" w:rsidRPr="00533E20" w:rsidRDefault="00F81334" w:rsidP="009354C8">
            <w:pPr>
              <w:pStyle w:val="NormalWeb"/>
              <w:spacing w:line="276" w:lineRule="auto"/>
              <w:rPr>
                <w:ins w:id="4005" w:author="ANANDHAKRISHNAN MADATHIL REMESH" w:date="2025-03-31T21:20:00Z" w16du:dateUtc="2025-03-31T20:20:00Z"/>
                <w:rFonts w:ascii="Trebuchet MS" w:hAnsi="Trebuchet MS"/>
                <w:color w:val="000000" w:themeColor="text1"/>
                <w:rPrChange w:id="4006" w:author="ANANDHAKRISHNAN MADATHIL REMESH" w:date="2025-03-31T21:29:00Z" w16du:dateUtc="2025-03-31T20:29:00Z">
                  <w:rPr>
                    <w:ins w:id="4007" w:author="ANANDHAKRISHNAN MADATHIL REMESH" w:date="2025-03-31T21:20:00Z" w16du:dateUtc="2025-03-31T20:20:00Z"/>
                    <w:rFonts w:ascii="Trebuchet MS" w:hAnsi="Trebuchet MS"/>
                    <w:color w:val="000000"/>
                  </w:rPr>
                </w:rPrChange>
              </w:rPr>
            </w:pPr>
            <w:ins w:id="4008" w:author="ANANDHAKRISHNAN MADATHIL REMESH" w:date="2025-03-31T21:20:00Z" w16du:dateUtc="2025-03-31T20:20:00Z">
              <w:r w:rsidRPr="00533E20">
                <w:rPr>
                  <w:rFonts w:ascii="Trebuchet MS" w:hAnsi="Trebuchet MS"/>
                  <w:b/>
                  <w:bCs/>
                  <w:color w:val="000000" w:themeColor="text1"/>
                  <w:rPrChange w:id="4009" w:author="ANANDHAKRISHNAN MADATHIL REMESH" w:date="2025-03-31T21:29:00Z" w16du:dateUtc="2025-03-31T20:29:00Z">
                    <w:rPr>
                      <w:rFonts w:ascii="Trebuchet MS" w:hAnsi="Trebuchet MS"/>
                      <w:color w:val="000000"/>
                    </w:rPr>
                  </w:rPrChange>
                </w:rPr>
                <w:t>Values</w:t>
              </w:r>
              <w:r w:rsidRPr="00533E20">
                <w:rPr>
                  <w:rFonts w:ascii="Trebuchet MS" w:hAnsi="Trebuchet MS"/>
                  <w:color w:val="000000" w:themeColor="text1"/>
                  <w:rPrChange w:id="4010" w:author="ANANDHAKRISHNAN MADATHIL REMESH" w:date="2025-03-31T21:29:00Z" w16du:dateUtc="2025-03-31T20:29:00Z">
                    <w:rPr>
                      <w:rFonts w:ascii="Trebuchet MS" w:hAnsi="Trebuchet MS"/>
                      <w:color w:val="000000"/>
                    </w:rPr>
                  </w:rPrChange>
                </w:rPr>
                <w:t xml:space="preserve"> </w:t>
              </w:r>
              <w:r w:rsidRPr="00533E20">
                <w:rPr>
                  <w:rFonts w:ascii="Trebuchet MS" w:hAnsi="Trebuchet MS"/>
                  <w:b/>
                  <w:bCs/>
                  <w:color w:val="000000" w:themeColor="text1"/>
                  <w:rPrChange w:id="4011" w:author="ANANDHAKRISHNAN MADATHIL REMESH" w:date="2025-03-31T21:29:00Z" w16du:dateUtc="2025-03-31T20:29:00Z">
                    <w:rPr>
                      <w:rFonts w:ascii="Trebuchet MS" w:hAnsi="Trebuchet MS"/>
                      <w:color w:val="000000"/>
                    </w:rPr>
                  </w:rPrChange>
                </w:rPr>
                <w:t>Tested</w:t>
              </w:r>
            </w:ins>
          </w:p>
        </w:tc>
        <w:tc>
          <w:tcPr>
            <w:tcW w:w="3240" w:type="dxa"/>
            <w:shd w:val="clear" w:color="auto" w:fill="FFFFFF" w:themeFill="background1"/>
            <w:tcPrChange w:id="4012" w:author="ANANDHAKRISHNAN MADATHIL REMESH" w:date="2025-03-31T21:28:00Z" w16du:dateUtc="2025-03-31T20:28:00Z">
              <w:tcPr>
                <w:tcW w:w="3021" w:type="dxa"/>
                <w:gridSpan w:val="2"/>
              </w:tcPr>
            </w:tcPrChange>
          </w:tcPr>
          <w:p w14:paraId="210C11EC" w14:textId="5FA69EA5" w:rsidR="00F81334" w:rsidRPr="00533E20" w:rsidRDefault="00F81334" w:rsidP="009354C8">
            <w:pPr>
              <w:pStyle w:val="NormalWeb"/>
              <w:spacing w:line="276" w:lineRule="auto"/>
              <w:rPr>
                <w:ins w:id="4013" w:author="ANANDHAKRISHNAN MADATHIL REMESH" w:date="2025-03-31T21:20:00Z" w16du:dateUtc="2025-03-31T20:20:00Z"/>
                <w:rFonts w:ascii="Trebuchet MS" w:hAnsi="Trebuchet MS"/>
                <w:b/>
                <w:bCs/>
                <w:color w:val="000000" w:themeColor="text1"/>
                <w:rPrChange w:id="4014" w:author="ANANDHAKRISHNAN MADATHIL REMESH" w:date="2025-03-31T21:29:00Z" w16du:dateUtc="2025-03-31T20:29:00Z">
                  <w:rPr>
                    <w:ins w:id="4015" w:author="ANANDHAKRISHNAN MADATHIL REMESH" w:date="2025-03-31T21:20:00Z" w16du:dateUtc="2025-03-31T20:20:00Z"/>
                    <w:rFonts w:ascii="Trebuchet MS" w:hAnsi="Trebuchet MS"/>
                    <w:color w:val="000000"/>
                  </w:rPr>
                </w:rPrChange>
              </w:rPr>
            </w:pPr>
            <w:ins w:id="4016" w:author="ANANDHAKRISHNAN MADATHIL REMESH" w:date="2025-03-31T21:20:00Z" w16du:dateUtc="2025-03-31T20:20:00Z">
              <w:r w:rsidRPr="00533E20">
                <w:rPr>
                  <w:rFonts w:ascii="Trebuchet MS" w:hAnsi="Trebuchet MS"/>
                  <w:b/>
                  <w:bCs/>
                  <w:color w:val="000000" w:themeColor="text1"/>
                  <w:rPrChange w:id="4017" w:author="ANANDHAKRISHNAN MADATHIL REMESH" w:date="2025-03-31T21:29:00Z" w16du:dateUtc="2025-03-31T20:29:00Z">
                    <w:rPr>
                      <w:rFonts w:ascii="Trebuchet MS" w:hAnsi="Trebuchet MS"/>
                      <w:color w:val="000000"/>
                    </w:rPr>
                  </w:rPrChange>
                </w:rPr>
                <w:t>Reason for selection</w:t>
              </w:r>
            </w:ins>
          </w:p>
        </w:tc>
      </w:tr>
      <w:tr w:rsidR="00F81334" w14:paraId="79092905" w14:textId="77777777" w:rsidTr="00533E20">
        <w:trPr>
          <w:ins w:id="4018" w:author="ANANDHAKRISHNAN MADATHIL REMESH" w:date="2025-03-31T21:20:00Z"/>
        </w:trPr>
        <w:tc>
          <w:tcPr>
            <w:tcW w:w="2515" w:type="dxa"/>
            <w:tcPrChange w:id="4019" w:author="ANANDHAKRISHNAN MADATHIL REMESH" w:date="2025-03-31T21:24:00Z" w16du:dateUtc="2025-03-31T20:24:00Z">
              <w:tcPr>
                <w:tcW w:w="3020" w:type="dxa"/>
                <w:gridSpan w:val="2"/>
              </w:tcPr>
            </w:tcPrChange>
          </w:tcPr>
          <w:p w14:paraId="2AAF716B" w14:textId="3BB2209F" w:rsidR="00F81334" w:rsidRDefault="00F81334" w:rsidP="009354C8">
            <w:pPr>
              <w:pStyle w:val="NormalWeb"/>
              <w:spacing w:line="276" w:lineRule="auto"/>
              <w:rPr>
                <w:ins w:id="4020" w:author="ANANDHAKRISHNAN MADATHIL REMESH" w:date="2025-03-31T21:20:00Z" w16du:dateUtc="2025-03-31T20:20:00Z"/>
                <w:rFonts w:ascii="Trebuchet MS" w:hAnsi="Trebuchet MS"/>
                <w:color w:val="000000"/>
              </w:rPr>
            </w:pPr>
            <w:proofErr w:type="spellStart"/>
            <w:ins w:id="4021" w:author="ANANDHAKRISHNAN MADATHIL REMESH" w:date="2025-03-31T21:20:00Z" w16du:dateUtc="2025-03-31T20:20:00Z">
              <w:r>
                <w:rPr>
                  <w:rFonts w:ascii="Trebuchet MS" w:hAnsi="Trebuchet MS"/>
                  <w:color w:val="000000"/>
                </w:rPr>
                <w:t>N_estimators</w:t>
              </w:r>
              <w:proofErr w:type="spellEnd"/>
            </w:ins>
          </w:p>
        </w:tc>
        <w:tc>
          <w:tcPr>
            <w:tcW w:w="2160" w:type="dxa"/>
            <w:tcPrChange w:id="4022" w:author="ANANDHAKRISHNAN MADATHIL REMESH" w:date="2025-03-31T21:24:00Z" w16du:dateUtc="2025-03-31T20:24:00Z">
              <w:tcPr>
                <w:tcW w:w="3020" w:type="dxa"/>
                <w:gridSpan w:val="2"/>
              </w:tcPr>
            </w:tcPrChange>
          </w:tcPr>
          <w:p w14:paraId="279ED004" w14:textId="121DC732" w:rsidR="00F81334" w:rsidRDefault="00F81334" w:rsidP="009354C8">
            <w:pPr>
              <w:pStyle w:val="NormalWeb"/>
              <w:spacing w:line="276" w:lineRule="auto"/>
              <w:rPr>
                <w:ins w:id="4023" w:author="ANANDHAKRISHNAN MADATHIL REMESH" w:date="2025-03-31T21:20:00Z" w16du:dateUtc="2025-03-31T20:20:00Z"/>
                <w:rFonts w:ascii="Trebuchet MS" w:hAnsi="Trebuchet MS"/>
                <w:color w:val="000000"/>
              </w:rPr>
            </w:pPr>
            <w:ins w:id="4024" w:author="ANANDHAKRISHNAN MADATHIL REMESH" w:date="2025-03-31T21:21:00Z" w16du:dateUtc="2025-03-31T20:21:00Z">
              <w:r>
                <w:rPr>
                  <w:rFonts w:ascii="Trebuchet MS" w:hAnsi="Trebuchet MS"/>
                  <w:color w:val="000000"/>
                </w:rPr>
                <w:t>100,150,200</w:t>
              </w:r>
            </w:ins>
          </w:p>
        </w:tc>
        <w:tc>
          <w:tcPr>
            <w:tcW w:w="3240" w:type="dxa"/>
            <w:tcPrChange w:id="4025" w:author="ANANDHAKRISHNAN MADATHIL REMESH" w:date="2025-03-31T21:24:00Z" w16du:dateUtc="2025-03-31T20:24:00Z">
              <w:tcPr>
                <w:tcW w:w="3021" w:type="dxa"/>
                <w:gridSpan w:val="2"/>
              </w:tcPr>
            </w:tcPrChange>
          </w:tcPr>
          <w:p w14:paraId="129F017F" w14:textId="2852D31F" w:rsidR="00F81334" w:rsidRDefault="00F81334" w:rsidP="009354C8">
            <w:pPr>
              <w:pStyle w:val="NormalWeb"/>
              <w:spacing w:line="276" w:lineRule="auto"/>
              <w:rPr>
                <w:ins w:id="4026" w:author="ANANDHAKRISHNAN MADATHIL REMESH" w:date="2025-03-31T21:20:00Z" w16du:dateUtc="2025-03-31T20:20:00Z"/>
                <w:rFonts w:ascii="Trebuchet MS" w:hAnsi="Trebuchet MS"/>
                <w:color w:val="000000"/>
              </w:rPr>
            </w:pPr>
            <w:ins w:id="4027" w:author="ANANDHAKRISHNAN MADATHIL REMESH" w:date="2025-03-31T21:21:00Z" w16du:dateUtc="2025-03-31T20:21:00Z">
              <w:r>
                <w:rPr>
                  <w:rFonts w:ascii="Trebuchet MS" w:hAnsi="Trebuchet MS"/>
                  <w:color w:val="000000"/>
                </w:rPr>
                <w:t xml:space="preserve">More trees usually improve </w:t>
              </w:r>
            </w:ins>
            <w:ins w:id="4028" w:author="ANANDHAKRISHNAN MADATHIL REMESH" w:date="2025-03-31T21:22:00Z" w16du:dateUtc="2025-03-31T20:22:00Z">
              <w:r w:rsidR="00533E20">
                <w:rPr>
                  <w:rFonts w:ascii="Trebuchet MS" w:hAnsi="Trebuchet MS"/>
                  <w:color w:val="000000"/>
                </w:rPr>
                <w:t>performance, but increase training time</w:t>
              </w:r>
            </w:ins>
          </w:p>
        </w:tc>
      </w:tr>
      <w:tr w:rsidR="00F81334" w14:paraId="4DAA1972" w14:textId="77777777" w:rsidTr="00533E20">
        <w:trPr>
          <w:ins w:id="4029" w:author="ANANDHAKRISHNAN MADATHIL REMESH" w:date="2025-03-31T21:20:00Z"/>
        </w:trPr>
        <w:tc>
          <w:tcPr>
            <w:tcW w:w="2515" w:type="dxa"/>
            <w:tcPrChange w:id="4030" w:author="ANANDHAKRISHNAN MADATHIL REMESH" w:date="2025-03-31T21:24:00Z" w16du:dateUtc="2025-03-31T20:24:00Z">
              <w:tcPr>
                <w:tcW w:w="3020" w:type="dxa"/>
                <w:gridSpan w:val="2"/>
              </w:tcPr>
            </w:tcPrChange>
          </w:tcPr>
          <w:p w14:paraId="6F779462" w14:textId="76FC0A00" w:rsidR="00F81334" w:rsidRDefault="00F81334" w:rsidP="009354C8">
            <w:pPr>
              <w:pStyle w:val="NormalWeb"/>
              <w:spacing w:line="276" w:lineRule="auto"/>
              <w:rPr>
                <w:ins w:id="4031" w:author="ANANDHAKRISHNAN MADATHIL REMESH" w:date="2025-03-31T21:20:00Z" w16du:dateUtc="2025-03-31T20:20:00Z"/>
                <w:rFonts w:ascii="Trebuchet MS" w:hAnsi="Trebuchet MS"/>
                <w:color w:val="000000"/>
              </w:rPr>
            </w:pPr>
            <w:proofErr w:type="spellStart"/>
            <w:ins w:id="4032" w:author="ANANDHAKRISHNAN MADATHIL REMESH" w:date="2025-03-31T21:21:00Z" w16du:dateUtc="2025-03-31T20:21:00Z">
              <w:r>
                <w:rPr>
                  <w:rFonts w:ascii="Trebuchet MS" w:hAnsi="Trebuchet MS"/>
                  <w:color w:val="000000"/>
                </w:rPr>
                <w:t>Max_depth</w:t>
              </w:r>
            </w:ins>
            <w:proofErr w:type="spellEnd"/>
          </w:p>
        </w:tc>
        <w:tc>
          <w:tcPr>
            <w:tcW w:w="2160" w:type="dxa"/>
            <w:tcPrChange w:id="4033" w:author="ANANDHAKRISHNAN MADATHIL REMESH" w:date="2025-03-31T21:24:00Z" w16du:dateUtc="2025-03-31T20:24:00Z">
              <w:tcPr>
                <w:tcW w:w="3020" w:type="dxa"/>
                <w:gridSpan w:val="2"/>
              </w:tcPr>
            </w:tcPrChange>
          </w:tcPr>
          <w:p w14:paraId="59845F46" w14:textId="0579610E" w:rsidR="00F81334" w:rsidRDefault="00F81334" w:rsidP="009354C8">
            <w:pPr>
              <w:pStyle w:val="NormalWeb"/>
              <w:spacing w:line="276" w:lineRule="auto"/>
              <w:rPr>
                <w:ins w:id="4034" w:author="ANANDHAKRISHNAN MADATHIL REMESH" w:date="2025-03-31T21:20:00Z" w16du:dateUtc="2025-03-31T20:20:00Z"/>
                <w:rFonts w:ascii="Trebuchet MS" w:hAnsi="Trebuchet MS"/>
                <w:color w:val="000000"/>
              </w:rPr>
            </w:pPr>
            <w:ins w:id="4035" w:author="ANANDHAKRISHNAN MADATHIL REMESH" w:date="2025-03-31T21:21:00Z" w16du:dateUtc="2025-03-31T20:21:00Z">
              <w:r>
                <w:rPr>
                  <w:rFonts w:ascii="Trebuchet MS" w:hAnsi="Trebuchet MS"/>
                  <w:color w:val="000000"/>
                </w:rPr>
                <w:t>10,15,20</w:t>
              </w:r>
            </w:ins>
          </w:p>
        </w:tc>
        <w:tc>
          <w:tcPr>
            <w:tcW w:w="3240" w:type="dxa"/>
            <w:tcPrChange w:id="4036" w:author="ANANDHAKRISHNAN MADATHIL REMESH" w:date="2025-03-31T21:24:00Z" w16du:dateUtc="2025-03-31T20:24:00Z">
              <w:tcPr>
                <w:tcW w:w="3021" w:type="dxa"/>
                <w:gridSpan w:val="2"/>
              </w:tcPr>
            </w:tcPrChange>
          </w:tcPr>
          <w:p w14:paraId="4647DB05" w14:textId="2059BFE5" w:rsidR="00F81334" w:rsidRDefault="00533E20" w:rsidP="009354C8">
            <w:pPr>
              <w:pStyle w:val="NormalWeb"/>
              <w:spacing w:line="276" w:lineRule="auto"/>
              <w:rPr>
                <w:ins w:id="4037" w:author="ANANDHAKRISHNAN MADATHIL REMESH" w:date="2025-03-31T21:20:00Z" w16du:dateUtc="2025-03-31T20:20:00Z"/>
                <w:rFonts w:ascii="Trebuchet MS" w:hAnsi="Trebuchet MS"/>
                <w:color w:val="000000"/>
              </w:rPr>
            </w:pPr>
            <w:ins w:id="4038" w:author="ANANDHAKRISHNAN MADATHIL REMESH" w:date="2025-03-31T21:22:00Z" w16du:dateUtc="2025-03-31T20:22:00Z">
              <w:r>
                <w:rPr>
                  <w:rFonts w:ascii="Trebuchet MS" w:hAnsi="Trebuchet MS"/>
                  <w:color w:val="000000"/>
                </w:rPr>
                <w:t xml:space="preserve">Controls how complex each tree can get deeper trees may overfit </w:t>
              </w:r>
            </w:ins>
          </w:p>
        </w:tc>
      </w:tr>
      <w:tr w:rsidR="00F81334" w14:paraId="66104FF2" w14:textId="77777777" w:rsidTr="00533E20">
        <w:trPr>
          <w:ins w:id="4039" w:author="ANANDHAKRISHNAN MADATHIL REMESH" w:date="2025-03-31T21:20:00Z"/>
        </w:trPr>
        <w:tc>
          <w:tcPr>
            <w:tcW w:w="2515" w:type="dxa"/>
            <w:tcPrChange w:id="4040" w:author="ANANDHAKRISHNAN MADATHIL REMESH" w:date="2025-03-31T21:24:00Z" w16du:dateUtc="2025-03-31T20:24:00Z">
              <w:tcPr>
                <w:tcW w:w="3020" w:type="dxa"/>
                <w:gridSpan w:val="2"/>
              </w:tcPr>
            </w:tcPrChange>
          </w:tcPr>
          <w:p w14:paraId="119F00F6" w14:textId="50340F49" w:rsidR="00F81334" w:rsidRDefault="00F81334" w:rsidP="009354C8">
            <w:pPr>
              <w:pStyle w:val="NormalWeb"/>
              <w:spacing w:line="276" w:lineRule="auto"/>
              <w:rPr>
                <w:ins w:id="4041" w:author="ANANDHAKRISHNAN MADATHIL REMESH" w:date="2025-03-31T21:20:00Z" w16du:dateUtc="2025-03-31T20:20:00Z"/>
                <w:rFonts w:ascii="Trebuchet MS" w:hAnsi="Trebuchet MS"/>
                <w:color w:val="000000"/>
              </w:rPr>
            </w:pPr>
            <w:proofErr w:type="spellStart"/>
            <w:ins w:id="4042" w:author="ANANDHAKRISHNAN MADATHIL REMESH" w:date="2025-03-31T21:21:00Z" w16du:dateUtc="2025-03-31T20:21:00Z">
              <w:r>
                <w:rPr>
                  <w:rFonts w:ascii="Trebuchet MS" w:hAnsi="Trebuchet MS"/>
                  <w:color w:val="000000"/>
                </w:rPr>
                <w:t>Min_samples_split</w:t>
              </w:r>
            </w:ins>
            <w:proofErr w:type="spellEnd"/>
          </w:p>
        </w:tc>
        <w:tc>
          <w:tcPr>
            <w:tcW w:w="2160" w:type="dxa"/>
            <w:tcPrChange w:id="4043" w:author="ANANDHAKRISHNAN MADATHIL REMESH" w:date="2025-03-31T21:24:00Z" w16du:dateUtc="2025-03-31T20:24:00Z">
              <w:tcPr>
                <w:tcW w:w="3020" w:type="dxa"/>
                <w:gridSpan w:val="2"/>
              </w:tcPr>
            </w:tcPrChange>
          </w:tcPr>
          <w:p w14:paraId="1BF488FA" w14:textId="2B0F71D2" w:rsidR="00F81334" w:rsidRDefault="00F81334" w:rsidP="009354C8">
            <w:pPr>
              <w:pStyle w:val="NormalWeb"/>
              <w:spacing w:line="276" w:lineRule="auto"/>
              <w:rPr>
                <w:ins w:id="4044" w:author="ANANDHAKRISHNAN MADATHIL REMESH" w:date="2025-03-31T21:20:00Z" w16du:dateUtc="2025-03-31T20:20:00Z"/>
                <w:rFonts w:ascii="Trebuchet MS" w:hAnsi="Trebuchet MS"/>
                <w:color w:val="000000"/>
              </w:rPr>
            </w:pPr>
            <w:ins w:id="4045" w:author="ANANDHAKRISHNAN MADATHIL REMESH" w:date="2025-03-31T21:21:00Z" w16du:dateUtc="2025-03-31T20:21:00Z">
              <w:r>
                <w:rPr>
                  <w:rFonts w:ascii="Trebuchet MS" w:hAnsi="Trebuchet MS"/>
                  <w:color w:val="000000"/>
                </w:rPr>
                <w:t>2,5</w:t>
              </w:r>
            </w:ins>
          </w:p>
        </w:tc>
        <w:tc>
          <w:tcPr>
            <w:tcW w:w="3240" w:type="dxa"/>
            <w:tcPrChange w:id="4046" w:author="ANANDHAKRISHNAN MADATHIL REMESH" w:date="2025-03-31T21:24:00Z" w16du:dateUtc="2025-03-31T20:24:00Z">
              <w:tcPr>
                <w:tcW w:w="3021" w:type="dxa"/>
                <w:gridSpan w:val="2"/>
              </w:tcPr>
            </w:tcPrChange>
          </w:tcPr>
          <w:p w14:paraId="0F37ADB9" w14:textId="77E468F7" w:rsidR="00F81334" w:rsidRDefault="00533E20" w:rsidP="009354C8">
            <w:pPr>
              <w:pStyle w:val="NormalWeb"/>
              <w:spacing w:line="276" w:lineRule="auto"/>
              <w:rPr>
                <w:ins w:id="4047" w:author="ANANDHAKRISHNAN MADATHIL REMESH" w:date="2025-03-31T21:20:00Z" w16du:dateUtc="2025-03-31T20:20:00Z"/>
                <w:rFonts w:ascii="Trebuchet MS" w:hAnsi="Trebuchet MS"/>
                <w:color w:val="000000"/>
              </w:rPr>
            </w:pPr>
            <w:ins w:id="4048" w:author="ANANDHAKRISHNAN MADATHIL REMESH" w:date="2025-03-31T21:22:00Z" w16du:dateUtc="2025-03-31T20:22:00Z">
              <w:r>
                <w:rPr>
                  <w:rFonts w:ascii="Trebuchet MS" w:hAnsi="Trebuchet MS"/>
                  <w:color w:val="000000"/>
                </w:rPr>
                <w:t xml:space="preserve">Prevents small noisy </w:t>
              </w:r>
            </w:ins>
            <w:ins w:id="4049" w:author="ANANDHAKRISHNAN MADATHIL REMESH" w:date="2025-03-31T21:23:00Z" w16du:dateUtc="2025-03-31T20:23:00Z">
              <w:r>
                <w:rPr>
                  <w:rFonts w:ascii="Trebuchet MS" w:hAnsi="Trebuchet MS"/>
                  <w:color w:val="000000"/>
                </w:rPr>
                <w:t>branches from splitting</w:t>
              </w:r>
            </w:ins>
            <w:ins w:id="4050" w:author="ANANDHAKRISHNAN MADATHIL REMESH" w:date="2025-03-31T21:24:00Z" w16du:dateUtc="2025-03-31T20:24:00Z">
              <w:r>
                <w:rPr>
                  <w:rFonts w:ascii="Trebuchet MS" w:hAnsi="Trebuchet MS"/>
                  <w:color w:val="000000"/>
                </w:rPr>
                <w:t xml:space="preserve"> too early.</w:t>
              </w:r>
            </w:ins>
          </w:p>
        </w:tc>
      </w:tr>
    </w:tbl>
    <w:p w14:paraId="36E0104E" w14:textId="77777777" w:rsidR="00F81334" w:rsidRPr="00272B1A" w:rsidRDefault="00F81334" w:rsidP="009354C8">
      <w:pPr>
        <w:pStyle w:val="NormalWeb"/>
        <w:spacing w:line="276" w:lineRule="auto"/>
        <w:rPr>
          <w:ins w:id="4051" w:author="ANANDHAKRISHNAN MADATHIL REMESH" w:date="2025-03-27T00:02:00Z" w16du:dateUtc="2025-03-27T00:02:00Z"/>
          <w:rFonts w:ascii="Trebuchet MS" w:hAnsi="Trebuchet MS"/>
          <w:color w:val="000000"/>
        </w:rPr>
      </w:pPr>
    </w:p>
    <w:p w14:paraId="0804A529" w14:textId="5B114CE3" w:rsidR="009354C8" w:rsidRDefault="009354C8" w:rsidP="009354C8">
      <w:pPr>
        <w:pStyle w:val="NormalWeb"/>
        <w:spacing w:line="276" w:lineRule="auto"/>
        <w:rPr>
          <w:ins w:id="4052" w:author="ANANDHAKRISHNAN MADATHIL REMESH" w:date="2025-04-02T17:34:00Z" w16du:dateUtc="2025-04-02T16:34:00Z"/>
          <w:rFonts w:ascii="Trebuchet MS" w:hAnsi="Trebuchet MS"/>
          <w:color w:val="000000"/>
        </w:rPr>
      </w:pPr>
    </w:p>
    <w:p w14:paraId="665F2C3E" w14:textId="77777777" w:rsidR="006021BC" w:rsidRDefault="006021BC" w:rsidP="009354C8">
      <w:pPr>
        <w:pStyle w:val="NormalWeb"/>
        <w:spacing w:line="276" w:lineRule="auto"/>
        <w:rPr>
          <w:ins w:id="4053" w:author="ANANDHAKRISHNAN MADATHIL REMESH" w:date="2025-04-11T16:28:00Z" w16du:dateUtc="2025-04-11T15:28:00Z"/>
          <w:rFonts w:ascii="Trebuchet MS" w:hAnsi="Trebuchet MS"/>
          <w:color w:val="000000"/>
        </w:rPr>
      </w:pPr>
    </w:p>
    <w:p w14:paraId="60A0D798" w14:textId="77777777" w:rsidR="00B66352" w:rsidRDefault="00B66352" w:rsidP="009354C8">
      <w:pPr>
        <w:pStyle w:val="NormalWeb"/>
        <w:spacing w:line="276" w:lineRule="auto"/>
        <w:rPr>
          <w:ins w:id="4054" w:author="ANANDHAKRISHNAN MADATHIL REMESH" w:date="2025-04-11T16:28:00Z" w16du:dateUtc="2025-04-11T15:28:00Z"/>
          <w:rFonts w:ascii="Trebuchet MS" w:hAnsi="Trebuchet MS"/>
          <w:color w:val="000000"/>
        </w:rPr>
      </w:pPr>
    </w:p>
    <w:p w14:paraId="00544F9C" w14:textId="77777777" w:rsidR="00B66352" w:rsidRDefault="00B66352" w:rsidP="009354C8">
      <w:pPr>
        <w:pStyle w:val="NormalWeb"/>
        <w:spacing w:line="276" w:lineRule="auto"/>
        <w:rPr>
          <w:ins w:id="4055" w:author="ANANDHAKRISHNAN MADATHIL REMESH" w:date="2025-04-02T17:34:00Z" w16du:dateUtc="2025-04-02T16:34:00Z"/>
          <w:rFonts w:ascii="Trebuchet MS" w:hAnsi="Trebuchet MS"/>
          <w:color w:val="000000"/>
        </w:rPr>
      </w:pPr>
    </w:p>
    <w:p w14:paraId="4F32F0BC" w14:textId="77777777" w:rsidR="006021BC" w:rsidRDefault="006021BC" w:rsidP="009354C8">
      <w:pPr>
        <w:pStyle w:val="NormalWeb"/>
        <w:spacing w:line="276" w:lineRule="auto"/>
        <w:rPr>
          <w:ins w:id="4056" w:author="ANANDHAKRISHNAN MADATHIL REMESH" w:date="2025-03-31T21:30:00Z" w16du:dateUtc="2025-03-31T20:30:00Z"/>
          <w:rFonts w:ascii="Trebuchet MS" w:hAnsi="Trebuchet MS"/>
          <w:color w:val="000000"/>
        </w:rPr>
      </w:pPr>
    </w:p>
    <w:tbl>
      <w:tblPr>
        <w:tblStyle w:val="TableGrid"/>
        <w:tblW w:w="0" w:type="auto"/>
        <w:tblLook w:val="04A0" w:firstRow="1" w:lastRow="0" w:firstColumn="1" w:lastColumn="0" w:noHBand="0" w:noVBand="1"/>
        <w:tblPrChange w:id="4057" w:author="ANANDHAKRISHNAN MADATHIL REMESH" w:date="2025-03-31T22:57:00Z" w16du:dateUtc="2025-03-31T21:57:00Z">
          <w:tblPr>
            <w:tblStyle w:val="TableGrid"/>
            <w:tblW w:w="0" w:type="auto"/>
            <w:tblLook w:val="04A0" w:firstRow="1" w:lastRow="0" w:firstColumn="1" w:lastColumn="0" w:noHBand="0" w:noVBand="1"/>
          </w:tblPr>
        </w:tblPrChange>
      </w:tblPr>
      <w:tblGrid>
        <w:gridCol w:w="3595"/>
        <w:gridCol w:w="5466"/>
        <w:tblGridChange w:id="4058">
          <w:tblGrid>
            <w:gridCol w:w="3595"/>
            <w:gridCol w:w="935"/>
            <w:gridCol w:w="4531"/>
          </w:tblGrid>
        </w:tblGridChange>
      </w:tblGrid>
      <w:tr w:rsidR="00533E20" w14:paraId="6B78B880" w14:textId="77777777" w:rsidTr="00880CCC">
        <w:trPr>
          <w:ins w:id="4059" w:author="ANANDHAKRISHNAN MADATHIL REMESH" w:date="2025-03-31T21:30:00Z"/>
        </w:trPr>
        <w:tc>
          <w:tcPr>
            <w:tcW w:w="3595" w:type="dxa"/>
            <w:tcPrChange w:id="4060" w:author="ANANDHAKRISHNAN MADATHIL REMESH" w:date="2025-03-31T22:57:00Z" w16du:dateUtc="2025-03-31T21:57:00Z">
              <w:tcPr>
                <w:tcW w:w="4530" w:type="dxa"/>
                <w:gridSpan w:val="2"/>
              </w:tcPr>
            </w:tcPrChange>
          </w:tcPr>
          <w:p w14:paraId="341CE9C8" w14:textId="3BD8734F" w:rsidR="00533E20" w:rsidRDefault="00533E20" w:rsidP="009354C8">
            <w:pPr>
              <w:pStyle w:val="NormalWeb"/>
              <w:spacing w:line="276" w:lineRule="auto"/>
              <w:rPr>
                <w:ins w:id="4061" w:author="ANANDHAKRISHNAN MADATHIL REMESH" w:date="2025-03-31T21:30:00Z" w16du:dateUtc="2025-03-31T20:30:00Z"/>
                <w:rFonts w:ascii="Trebuchet MS" w:hAnsi="Trebuchet MS"/>
                <w:color w:val="000000"/>
              </w:rPr>
            </w:pPr>
            <w:ins w:id="4062" w:author="ANANDHAKRISHNAN MADATHIL REMESH" w:date="2025-03-31T21:30:00Z" w16du:dateUtc="2025-03-31T20:30:00Z">
              <w:r>
                <w:rPr>
                  <w:rFonts w:ascii="Trebuchet MS" w:hAnsi="Trebuchet MS"/>
                  <w:color w:val="000000"/>
                </w:rPr>
                <w:t xml:space="preserve">Reason for using </w:t>
              </w:r>
              <w:proofErr w:type="spellStart"/>
              <w:r>
                <w:rPr>
                  <w:rFonts w:ascii="Trebuchet MS" w:hAnsi="Trebuchet MS"/>
                  <w:color w:val="000000"/>
                </w:rPr>
                <w:t>Gridsearchcv</w:t>
              </w:r>
              <w:proofErr w:type="spellEnd"/>
            </w:ins>
          </w:p>
        </w:tc>
        <w:tc>
          <w:tcPr>
            <w:tcW w:w="5466" w:type="dxa"/>
            <w:tcPrChange w:id="4063" w:author="ANANDHAKRISHNAN MADATHIL REMESH" w:date="2025-03-31T22:57:00Z" w16du:dateUtc="2025-03-31T21:57:00Z">
              <w:tcPr>
                <w:tcW w:w="4531" w:type="dxa"/>
              </w:tcPr>
            </w:tcPrChange>
          </w:tcPr>
          <w:p w14:paraId="544162D0" w14:textId="27DB0577" w:rsidR="00533E20" w:rsidRDefault="00533E20" w:rsidP="009354C8">
            <w:pPr>
              <w:pStyle w:val="NormalWeb"/>
              <w:spacing w:line="276" w:lineRule="auto"/>
              <w:rPr>
                <w:ins w:id="4064" w:author="ANANDHAKRISHNAN MADATHIL REMESH" w:date="2025-03-31T21:30:00Z" w16du:dateUtc="2025-03-31T20:30:00Z"/>
                <w:rFonts w:ascii="Trebuchet MS" w:hAnsi="Trebuchet MS"/>
                <w:color w:val="000000"/>
              </w:rPr>
            </w:pPr>
            <w:ins w:id="4065" w:author="ANANDHAKRISHNAN MADATHIL REMESH" w:date="2025-03-31T21:30:00Z" w16du:dateUtc="2025-03-31T20:30:00Z">
              <w:r>
                <w:rPr>
                  <w:rFonts w:ascii="Trebuchet MS" w:hAnsi="Trebuchet MS"/>
                  <w:color w:val="000000"/>
                </w:rPr>
                <w:t>Expla</w:t>
              </w:r>
            </w:ins>
            <w:ins w:id="4066" w:author="ANANDHAKRISHNAN MADATHIL REMESH" w:date="2025-03-31T21:31:00Z" w16du:dateUtc="2025-03-31T20:31:00Z">
              <w:r>
                <w:rPr>
                  <w:rFonts w:ascii="Trebuchet MS" w:hAnsi="Trebuchet MS"/>
                  <w:color w:val="000000"/>
                </w:rPr>
                <w:t xml:space="preserve">nation </w:t>
              </w:r>
            </w:ins>
          </w:p>
        </w:tc>
      </w:tr>
      <w:tr w:rsidR="00533E20" w14:paraId="32D5A469" w14:textId="77777777" w:rsidTr="00880CCC">
        <w:trPr>
          <w:ins w:id="4067" w:author="ANANDHAKRISHNAN MADATHIL REMESH" w:date="2025-03-31T21:30:00Z"/>
        </w:trPr>
        <w:tc>
          <w:tcPr>
            <w:tcW w:w="3595" w:type="dxa"/>
            <w:tcPrChange w:id="4068" w:author="ANANDHAKRISHNAN MADATHIL REMESH" w:date="2025-03-31T22:57:00Z" w16du:dateUtc="2025-03-31T21:57:00Z">
              <w:tcPr>
                <w:tcW w:w="4530" w:type="dxa"/>
                <w:gridSpan w:val="2"/>
              </w:tcPr>
            </w:tcPrChange>
          </w:tcPr>
          <w:p w14:paraId="114AF8C5" w14:textId="2D1388BA" w:rsidR="00533E20" w:rsidRDefault="00533E20" w:rsidP="009354C8">
            <w:pPr>
              <w:pStyle w:val="NormalWeb"/>
              <w:spacing w:line="276" w:lineRule="auto"/>
              <w:rPr>
                <w:ins w:id="4069" w:author="ANANDHAKRISHNAN MADATHIL REMESH" w:date="2025-03-31T21:30:00Z" w16du:dateUtc="2025-03-31T20:30:00Z"/>
                <w:rFonts w:ascii="Trebuchet MS" w:hAnsi="Trebuchet MS"/>
                <w:color w:val="000000"/>
              </w:rPr>
            </w:pPr>
            <w:ins w:id="4070" w:author="ANANDHAKRISHNAN MADATHIL REMESH" w:date="2025-03-31T21:31:00Z" w16du:dateUtc="2025-03-31T20:31:00Z">
              <w:r>
                <w:rPr>
                  <w:rFonts w:ascii="Trebuchet MS" w:hAnsi="Trebuchet MS"/>
                  <w:color w:val="000000"/>
                </w:rPr>
                <w:t xml:space="preserve">Exhaustive Search </w:t>
              </w:r>
            </w:ins>
          </w:p>
        </w:tc>
        <w:tc>
          <w:tcPr>
            <w:tcW w:w="5466" w:type="dxa"/>
            <w:tcPrChange w:id="4071" w:author="ANANDHAKRISHNAN MADATHIL REMESH" w:date="2025-03-31T22:57:00Z" w16du:dateUtc="2025-03-31T21:57:00Z">
              <w:tcPr>
                <w:tcW w:w="4531" w:type="dxa"/>
              </w:tcPr>
            </w:tcPrChange>
          </w:tcPr>
          <w:p w14:paraId="04365132" w14:textId="6A4427E7" w:rsidR="00533E20" w:rsidRDefault="00533E20" w:rsidP="009354C8">
            <w:pPr>
              <w:pStyle w:val="NormalWeb"/>
              <w:spacing w:line="276" w:lineRule="auto"/>
              <w:rPr>
                <w:ins w:id="4072" w:author="ANANDHAKRISHNAN MADATHIL REMESH" w:date="2025-03-31T21:30:00Z" w16du:dateUtc="2025-03-31T20:30:00Z"/>
                <w:rFonts w:ascii="Trebuchet MS" w:hAnsi="Trebuchet MS"/>
                <w:color w:val="000000"/>
              </w:rPr>
            </w:pPr>
            <w:ins w:id="4073" w:author="ANANDHAKRISHNAN MADATHIL REMESH" w:date="2025-03-31T21:31:00Z" w16du:dateUtc="2025-03-31T20:31:00Z">
              <w:r>
                <w:rPr>
                  <w:rFonts w:ascii="Trebuchet MS" w:hAnsi="Trebuchet MS"/>
                  <w:color w:val="000000"/>
                </w:rPr>
                <w:t xml:space="preserve">It </w:t>
              </w:r>
            </w:ins>
            <w:ins w:id="4074" w:author="ANANDHAKRISHNAN MADATHIL REMESH" w:date="2025-03-31T22:56:00Z" w16du:dateUtc="2025-03-31T21:56:00Z">
              <w:r w:rsidR="00880CCC">
                <w:rPr>
                  <w:rFonts w:ascii="Trebuchet MS" w:hAnsi="Trebuchet MS"/>
                  <w:color w:val="000000"/>
                </w:rPr>
                <w:t>tests all</w:t>
              </w:r>
            </w:ins>
            <w:ins w:id="4075" w:author="ANANDHAKRISHNAN MADATHIL REMESH" w:date="2025-03-31T22:54:00Z" w16du:dateUtc="2025-03-31T21:54:00Z">
              <w:r w:rsidR="005148F5">
                <w:rPr>
                  <w:rFonts w:ascii="Trebuchet MS" w:hAnsi="Trebuchet MS"/>
                  <w:color w:val="000000"/>
                </w:rPr>
                <w:t xml:space="preserve"> combinations of hyperparameters systematically </w:t>
              </w:r>
            </w:ins>
          </w:p>
        </w:tc>
      </w:tr>
      <w:tr w:rsidR="00533E20" w14:paraId="2769946B" w14:textId="77777777" w:rsidTr="00880CCC">
        <w:trPr>
          <w:ins w:id="4076" w:author="ANANDHAKRISHNAN MADATHIL REMESH" w:date="2025-03-31T21:30:00Z"/>
        </w:trPr>
        <w:tc>
          <w:tcPr>
            <w:tcW w:w="3595" w:type="dxa"/>
            <w:tcPrChange w:id="4077" w:author="ANANDHAKRISHNAN MADATHIL REMESH" w:date="2025-03-31T22:57:00Z" w16du:dateUtc="2025-03-31T21:57:00Z">
              <w:tcPr>
                <w:tcW w:w="4530" w:type="dxa"/>
                <w:gridSpan w:val="2"/>
              </w:tcPr>
            </w:tcPrChange>
          </w:tcPr>
          <w:p w14:paraId="4911214B" w14:textId="232B2C1B" w:rsidR="00533E20" w:rsidRDefault="00880CCC" w:rsidP="009354C8">
            <w:pPr>
              <w:pStyle w:val="NormalWeb"/>
              <w:spacing w:line="276" w:lineRule="auto"/>
              <w:rPr>
                <w:ins w:id="4078" w:author="ANANDHAKRISHNAN MADATHIL REMESH" w:date="2025-03-31T21:30:00Z" w16du:dateUtc="2025-03-31T20:30:00Z"/>
                <w:rFonts w:ascii="Trebuchet MS" w:hAnsi="Trebuchet MS"/>
                <w:color w:val="000000"/>
              </w:rPr>
            </w:pPr>
            <w:ins w:id="4079" w:author="ANANDHAKRISHNAN MADATHIL REMESH" w:date="2025-03-31T22:56:00Z" w16du:dateUtc="2025-03-31T21:56:00Z">
              <w:r>
                <w:rPr>
                  <w:rFonts w:ascii="Trebuchet MS" w:hAnsi="Trebuchet MS"/>
                  <w:color w:val="000000"/>
                </w:rPr>
                <w:t>Cross-Validation</w:t>
              </w:r>
            </w:ins>
          </w:p>
        </w:tc>
        <w:tc>
          <w:tcPr>
            <w:tcW w:w="5466" w:type="dxa"/>
            <w:tcPrChange w:id="4080" w:author="ANANDHAKRISHNAN MADATHIL REMESH" w:date="2025-03-31T22:57:00Z" w16du:dateUtc="2025-03-31T21:57:00Z">
              <w:tcPr>
                <w:tcW w:w="4531" w:type="dxa"/>
              </w:tcPr>
            </w:tcPrChange>
          </w:tcPr>
          <w:p w14:paraId="31370939" w14:textId="2172349C" w:rsidR="00533E20" w:rsidRDefault="005148F5" w:rsidP="009354C8">
            <w:pPr>
              <w:pStyle w:val="NormalWeb"/>
              <w:spacing w:line="276" w:lineRule="auto"/>
              <w:rPr>
                <w:ins w:id="4081" w:author="ANANDHAKRISHNAN MADATHIL REMESH" w:date="2025-03-31T21:30:00Z" w16du:dateUtc="2025-03-31T20:30:00Z"/>
                <w:rFonts w:ascii="Trebuchet MS" w:hAnsi="Trebuchet MS"/>
                <w:color w:val="000000"/>
              </w:rPr>
            </w:pPr>
            <w:ins w:id="4082" w:author="ANANDHAKRISHNAN MADATHIL REMESH" w:date="2025-03-31T22:54:00Z" w16du:dateUtc="2025-03-31T21:54:00Z">
              <w:r>
                <w:rPr>
                  <w:rFonts w:ascii="Trebuchet MS" w:hAnsi="Trebuchet MS"/>
                  <w:color w:val="000000"/>
                </w:rPr>
                <w:t xml:space="preserve">Uses K-fold cross-validation to avoid </w:t>
              </w:r>
            </w:ins>
            <w:ins w:id="4083" w:author="ANANDHAKRISHNAN MADATHIL REMESH" w:date="2025-03-31T22:55:00Z" w16du:dateUtc="2025-03-31T21:55:00Z">
              <w:r>
                <w:rPr>
                  <w:rFonts w:ascii="Trebuchet MS" w:hAnsi="Trebuchet MS"/>
                  <w:color w:val="000000"/>
                </w:rPr>
                <w:t>overfitting and ensure stability</w:t>
              </w:r>
            </w:ins>
          </w:p>
        </w:tc>
      </w:tr>
      <w:tr w:rsidR="00533E20" w14:paraId="54069227" w14:textId="77777777" w:rsidTr="00880CCC">
        <w:trPr>
          <w:ins w:id="4084" w:author="ANANDHAKRISHNAN MADATHIL REMESH" w:date="2025-03-31T21:30:00Z"/>
        </w:trPr>
        <w:tc>
          <w:tcPr>
            <w:tcW w:w="3595" w:type="dxa"/>
            <w:tcPrChange w:id="4085" w:author="ANANDHAKRISHNAN MADATHIL REMESH" w:date="2025-03-31T22:57:00Z" w16du:dateUtc="2025-03-31T21:57:00Z">
              <w:tcPr>
                <w:tcW w:w="4530" w:type="dxa"/>
                <w:gridSpan w:val="2"/>
              </w:tcPr>
            </w:tcPrChange>
          </w:tcPr>
          <w:p w14:paraId="186F9601" w14:textId="2DB48192" w:rsidR="00533E20" w:rsidRDefault="00880CCC" w:rsidP="009354C8">
            <w:pPr>
              <w:pStyle w:val="NormalWeb"/>
              <w:spacing w:line="276" w:lineRule="auto"/>
              <w:rPr>
                <w:ins w:id="4086" w:author="ANANDHAKRISHNAN MADATHIL REMESH" w:date="2025-03-31T21:30:00Z" w16du:dateUtc="2025-03-31T20:30:00Z"/>
                <w:rFonts w:ascii="Trebuchet MS" w:hAnsi="Trebuchet MS"/>
                <w:color w:val="000000"/>
              </w:rPr>
            </w:pPr>
            <w:ins w:id="4087" w:author="ANANDHAKRISHNAN MADATHIL REMESH" w:date="2025-03-31T22:56:00Z" w16du:dateUtc="2025-03-31T21:56:00Z">
              <w:r>
                <w:rPr>
                  <w:rFonts w:ascii="Trebuchet MS" w:hAnsi="Trebuchet MS"/>
                  <w:color w:val="000000"/>
                </w:rPr>
                <w:t>Automates Selection</w:t>
              </w:r>
            </w:ins>
          </w:p>
        </w:tc>
        <w:tc>
          <w:tcPr>
            <w:tcW w:w="5466" w:type="dxa"/>
            <w:tcPrChange w:id="4088" w:author="ANANDHAKRISHNAN MADATHIL REMESH" w:date="2025-03-31T22:57:00Z" w16du:dateUtc="2025-03-31T21:57:00Z">
              <w:tcPr>
                <w:tcW w:w="4531" w:type="dxa"/>
              </w:tcPr>
            </w:tcPrChange>
          </w:tcPr>
          <w:p w14:paraId="0BDA62A2" w14:textId="20E63FC9" w:rsidR="00533E20" w:rsidRDefault="005148F5" w:rsidP="009354C8">
            <w:pPr>
              <w:pStyle w:val="NormalWeb"/>
              <w:spacing w:line="276" w:lineRule="auto"/>
              <w:rPr>
                <w:ins w:id="4089" w:author="ANANDHAKRISHNAN MADATHIL REMESH" w:date="2025-03-31T21:30:00Z" w16du:dateUtc="2025-03-31T20:30:00Z"/>
                <w:rFonts w:ascii="Trebuchet MS" w:hAnsi="Trebuchet MS"/>
                <w:color w:val="000000"/>
              </w:rPr>
            </w:pPr>
            <w:ins w:id="4090" w:author="ANANDHAKRISHNAN MADATHIL REMESH" w:date="2025-03-31T22:55:00Z" w16du:dateUtc="2025-03-31T21:55:00Z">
              <w:r>
                <w:rPr>
                  <w:rFonts w:ascii="Trebuchet MS" w:hAnsi="Trebuchet MS"/>
                  <w:color w:val="000000"/>
                </w:rPr>
                <w:t xml:space="preserve">Automatically selects the best model configuration based on validation performance </w:t>
              </w:r>
            </w:ins>
          </w:p>
        </w:tc>
      </w:tr>
      <w:tr w:rsidR="00533E20" w14:paraId="6FC6AB5C" w14:textId="77777777" w:rsidTr="00880CCC">
        <w:trPr>
          <w:ins w:id="4091" w:author="ANANDHAKRISHNAN MADATHIL REMESH" w:date="2025-03-31T21:30:00Z"/>
        </w:trPr>
        <w:tc>
          <w:tcPr>
            <w:tcW w:w="3595" w:type="dxa"/>
            <w:tcPrChange w:id="4092" w:author="ANANDHAKRISHNAN MADATHIL REMESH" w:date="2025-03-31T22:57:00Z" w16du:dateUtc="2025-03-31T21:57:00Z">
              <w:tcPr>
                <w:tcW w:w="4530" w:type="dxa"/>
                <w:gridSpan w:val="2"/>
              </w:tcPr>
            </w:tcPrChange>
          </w:tcPr>
          <w:p w14:paraId="1B21CFF1" w14:textId="72A80097" w:rsidR="00533E20" w:rsidRDefault="00880CCC" w:rsidP="009354C8">
            <w:pPr>
              <w:pStyle w:val="NormalWeb"/>
              <w:spacing w:line="276" w:lineRule="auto"/>
              <w:rPr>
                <w:ins w:id="4093" w:author="ANANDHAKRISHNAN MADATHIL REMESH" w:date="2025-03-31T21:30:00Z" w16du:dateUtc="2025-03-31T20:30:00Z"/>
                <w:rFonts w:ascii="Trebuchet MS" w:hAnsi="Trebuchet MS"/>
                <w:color w:val="000000"/>
              </w:rPr>
            </w:pPr>
            <w:ins w:id="4094" w:author="ANANDHAKRISHNAN MADATHIL REMESH" w:date="2025-03-31T22:56:00Z" w16du:dateUtc="2025-03-31T21:56:00Z">
              <w:r>
                <w:rPr>
                  <w:rFonts w:ascii="Trebuchet MS" w:hAnsi="Trebuchet MS"/>
                  <w:color w:val="000000"/>
                </w:rPr>
                <w:t>Reliable &amp; Repeatable</w:t>
              </w:r>
            </w:ins>
          </w:p>
        </w:tc>
        <w:tc>
          <w:tcPr>
            <w:tcW w:w="5466" w:type="dxa"/>
            <w:tcPrChange w:id="4095" w:author="ANANDHAKRISHNAN MADATHIL REMESH" w:date="2025-03-31T22:57:00Z" w16du:dateUtc="2025-03-31T21:57:00Z">
              <w:tcPr>
                <w:tcW w:w="4531" w:type="dxa"/>
              </w:tcPr>
            </w:tcPrChange>
          </w:tcPr>
          <w:p w14:paraId="7B3307FF" w14:textId="0A5EF8D2" w:rsidR="00533E20" w:rsidRDefault="005148F5" w:rsidP="009354C8">
            <w:pPr>
              <w:pStyle w:val="NormalWeb"/>
              <w:spacing w:line="276" w:lineRule="auto"/>
              <w:rPr>
                <w:ins w:id="4096" w:author="ANANDHAKRISHNAN MADATHIL REMESH" w:date="2025-03-31T21:30:00Z" w16du:dateUtc="2025-03-31T20:30:00Z"/>
                <w:rFonts w:ascii="Trebuchet MS" w:hAnsi="Trebuchet MS"/>
                <w:color w:val="000000"/>
              </w:rPr>
            </w:pPr>
            <w:ins w:id="4097" w:author="ANANDHAKRISHNAN MADATHIL REMESH" w:date="2025-03-31T22:55:00Z" w16du:dateUtc="2025-03-31T21:55:00Z">
              <w:r>
                <w:rPr>
                  <w:rFonts w:ascii="Trebuchet MS" w:hAnsi="Trebuchet MS"/>
                  <w:color w:val="000000"/>
                </w:rPr>
                <w:t>It ensures consistency in results and reproduc</w:t>
              </w:r>
            </w:ins>
            <w:ins w:id="4098" w:author="ANANDHAKRISHNAN MADATHIL REMESH" w:date="2025-03-31T22:56:00Z" w16du:dateUtc="2025-03-31T21:56:00Z">
              <w:r w:rsidR="00880CCC">
                <w:rPr>
                  <w:rFonts w:ascii="Trebuchet MS" w:hAnsi="Trebuchet MS"/>
                  <w:color w:val="000000"/>
                </w:rPr>
                <w:t>ibility</w:t>
              </w:r>
            </w:ins>
          </w:p>
        </w:tc>
      </w:tr>
    </w:tbl>
    <w:p w14:paraId="3540D390" w14:textId="77777777" w:rsidR="009354C8" w:rsidRPr="00272B1A" w:rsidRDefault="009354C8" w:rsidP="009354C8">
      <w:pPr>
        <w:pStyle w:val="NormalWeb"/>
        <w:spacing w:line="276" w:lineRule="auto"/>
        <w:rPr>
          <w:ins w:id="4099" w:author="ANANDHAKRISHNAN MADATHIL REMESH" w:date="2025-03-27T00:02:00Z" w16du:dateUtc="2025-03-27T00:02:00Z"/>
          <w:rFonts w:ascii="Trebuchet MS" w:hAnsi="Trebuchet MS"/>
          <w:color w:val="000000"/>
        </w:rPr>
      </w:pPr>
    </w:p>
    <w:p w14:paraId="28A70C98" w14:textId="40857EBA" w:rsidR="009354C8" w:rsidRPr="003F04E2" w:rsidRDefault="009354C8">
      <w:pPr>
        <w:pStyle w:val="p1"/>
        <w:spacing w:line="276" w:lineRule="auto"/>
        <w:jc w:val="both"/>
        <w:rPr>
          <w:ins w:id="4100" w:author="ANANDHAKRISHNAN MADATHIL REMESH" w:date="2025-03-31T22:57:00Z" w16du:dateUtc="2025-03-31T21:57:00Z"/>
          <w:rFonts w:ascii="Trebuchet MS" w:hAnsi="Trebuchet MS"/>
          <w:rPrChange w:id="4101" w:author="ANANDHAKRISHNAN MADATHIL REMESH" w:date="2025-04-02T17:38:00Z" w16du:dateUtc="2025-04-02T16:38:00Z">
            <w:rPr>
              <w:ins w:id="4102" w:author="ANANDHAKRISHNAN MADATHIL REMESH" w:date="2025-03-31T22:57:00Z" w16du:dateUtc="2025-03-31T21:57:00Z"/>
              <w:rFonts w:ascii="Trebuchet MS" w:hAnsi="Trebuchet MS"/>
              <w:color w:val="000000"/>
            </w:rPr>
          </w:rPrChange>
        </w:rPr>
        <w:pPrChange w:id="4103" w:author="ANANDHAKRISHNAN MADATHIL REMESH" w:date="2025-04-02T17:38:00Z" w16du:dateUtc="2025-04-02T16:38:00Z">
          <w:pPr>
            <w:pStyle w:val="NormalWeb"/>
            <w:spacing w:line="276" w:lineRule="auto"/>
          </w:pPr>
        </w:pPrChange>
      </w:pPr>
      <w:ins w:id="4104" w:author="ANANDHAKRISHNAN MADATHIL REMESH" w:date="2025-03-27T00:02:00Z" w16du:dateUtc="2025-03-27T00:02:00Z">
        <w:r w:rsidRPr="00272B1A">
          <w:rPr>
            <w:rFonts w:ascii="Trebuchet MS" w:hAnsi="Trebuchet MS"/>
          </w:rPr>
          <w:t xml:space="preserve">After running </w:t>
        </w:r>
        <w:proofErr w:type="spellStart"/>
        <w:r w:rsidRPr="00272B1A">
          <w:rPr>
            <w:rFonts w:ascii="Trebuchet MS" w:hAnsi="Trebuchet MS"/>
          </w:rPr>
          <w:t>GridSearchCV</w:t>
        </w:r>
        <w:proofErr w:type="spellEnd"/>
        <w:r w:rsidRPr="00272B1A">
          <w:rPr>
            <w:rFonts w:ascii="Trebuchet MS" w:hAnsi="Trebuchet MS"/>
          </w:rPr>
          <w:t xml:space="preserve"> with the above grid, the </w:t>
        </w:r>
        <w:r w:rsidRPr="00272B1A">
          <w:rPr>
            <w:rStyle w:val="s1"/>
            <w:rFonts w:ascii="Trebuchet MS" w:eastAsiaTheme="majorEastAsia" w:hAnsi="Trebuchet MS"/>
          </w:rPr>
          <w:t>best-performing model</w:t>
        </w:r>
        <w:r w:rsidRPr="00272B1A">
          <w:rPr>
            <w:rFonts w:ascii="Trebuchet MS" w:hAnsi="Trebuchet MS"/>
          </w:rPr>
          <w:t xml:space="preserve"> used the following parameters:</w:t>
        </w:r>
      </w:ins>
    </w:p>
    <w:p w14:paraId="017FF124" w14:textId="7A6FFB1B" w:rsidR="003F04E2" w:rsidRDefault="003F04E2">
      <w:pPr>
        <w:pStyle w:val="Caption"/>
        <w:keepNext/>
        <w:rPr>
          <w:ins w:id="4105" w:author="ANANDHAKRISHNAN MADATHIL REMESH" w:date="2025-04-11T16:28:00Z" w16du:dateUtc="2025-04-11T15:28:00Z"/>
          <w:rFonts w:ascii="Trebuchet MS" w:hAnsi="Trebuchet MS"/>
        </w:rPr>
      </w:pPr>
      <w:bookmarkStart w:id="4106" w:name="_Toc194957482"/>
      <w:ins w:id="4107" w:author="ANANDHAKRISHNAN MADATHIL REMESH" w:date="2025-04-02T17:37:00Z" w16du:dateUtc="2025-04-02T16:37:00Z">
        <w:r w:rsidRPr="00372502">
          <w:rPr>
            <w:rFonts w:ascii="Trebuchet MS" w:hAnsi="Trebuchet MS"/>
            <w:rPrChange w:id="4108" w:author="ANANDHAKRISHNAN MADATHIL REMESH" w:date="2025-04-02T18:00:00Z" w16du:dateUtc="2025-04-02T17:00:00Z">
              <w:rPr>
                <w:szCs w:val="22"/>
              </w:rPr>
            </w:rPrChange>
          </w:rPr>
          <w:t xml:space="preserve">Table </w:t>
        </w:r>
        <w:r w:rsidRPr="00372502">
          <w:rPr>
            <w:rFonts w:ascii="Trebuchet MS" w:hAnsi="Trebuchet MS"/>
            <w:rPrChange w:id="4109" w:author="ANANDHAKRISHNAN MADATHIL REMESH" w:date="2025-04-02T18:00:00Z" w16du:dateUtc="2025-04-02T17:00:00Z">
              <w:rPr>
                <w:szCs w:val="22"/>
              </w:rPr>
            </w:rPrChange>
          </w:rPr>
          <w:fldChar w:fldCharType="begin"/>
        </w:r>
        <w:r w:rsidRPr="00372502">
          <w:rPr>
            <w:rFonts w:ascii="Trebuchet MS" w:hAnsi="Trebuchet MS"/>
            <w:rPrChange w:id="4110" w:author="ANANDHAKRISHNAN MADATHIL REMESH" w:date="2025-04-02T18:00:00Z" w16du:dateUtc="2025-04-02T17:00:00Z">
              <w:rPr>
                <w:szCs w:val="22"/>
              </w:rPr>
            </w:rPrChange>
          </w:rPr>
          <w:instrText xml:space="preserve"> SEQ Table \* ARABIC </w:instrText>
        </w:r>
      </w:ins>
      <w:r w:rsidRPr="00372502">
        <w:rPr>
          <w:rFonts w:ascii="Trebuchet MS" w:hAnsi="Trebuchet MS"/>
          <w:rPrChange w:id="4111" w:author="ANANDHAKRISHNAN MADATHIL REMESH" w:date="2025-04-02T18:00:00Z" w16du:dateUtc="2025-04-02T17:00:00Z">
            <w:rPr>
              <w:szCs w:val="22"/>
            </w:rPr>
          </w:rPrChange>
        </w:rPr>
        <w:fldChar w:fldCharType="separate"/>
      </w:r>
      <w:ins w:id="4112" w:author="ANANDHAKRISHNAN MADATHIL REMESH" w:date="2025-04-13T20:05:00Z" w16du:dateUtc="2025-04-13T19:05:00Z">
        <w:r w:rsidR="009B2C7D">
          <w:rPr>
            <w:rFonts w:ascii="Trebuchet MS" w:hAnsi="Trebuchet MS"/>
            <w:noProof/>
          </w:rPr>
          <w:t>8</w:t>
        </w:r>
      </w:ins>
      <w:ins w:id="4113" w:author="ANANDHAKRISHNAN MADATHIL REMESH" w:date="2025-04-02T17:37:00Z" w16du:dateUtc="2025-04-02T16:37:00Z">
        <w:r w:rsidRPr="00372502">
          <w:rPr>
            <w:rFonts w:ascii="Trebuchet MS" w:hAnsi="Trebuchet MS"/>
            <w:rPrChange w:id="4114" w:author="ANANDHAKRISHNAN MADATHIL REMESH" w:date="2025-04-02T18:00:00Z" w16du:dateUtc="2025-04-02T17:00:00Z">
              <w:rPr>
                <w:szCs w:val="22"/>
              </w:rPr>
            </w:rPrChange>
          </w:rPr>
          <w:fldChar w:fldCharType="end"/>
        </w:r>
        <w:r w:rsidRPr="00372502">
          <w:rPr>
            <w:rFonts w:ascii="Trebuchet MS" w:hAnsi="Trebuchet MS"/>
            <w:rPrChange w:id="4115" w:author="ANANDHAKRISHNAN MADATHIL REMESH" w:date="2025-04-02T18:00:00Z" w16du:dateUtc="2025-04-02T17:00:00Z">
              <w:rPr>
                <w:szCs w:val="22"/>
              </w:rPr>
            </w:rPrChange>
          </w:rPr>
          <w:t xml:space="preserve"> Finalized the values</w:t>
        </w:r>
      </w:ins>
      <w:bookmarkEnd w:id="4106"/>
    </w:p>
    <w:p w14:paraId="05E1D2E1" w14:textId="77777777" w:rsidR="00B66352" w:rsidRPr="00B66352" w:rsidRDefault="00B66352" w:rsidP="00B66352">
      <w:pPr>
        <w:rPr>
          <w:ins w:id="4116" w:author="ANANDHAKRISHNAN MADATHIL REMESH" w:date="2025-04-02T17:37:00Z" w16du:dateUtc="2025-04-02T16:37:00Z"/>
        </w:rPr>
      </w:pPr>
    </w:p>
    <w:tbl>
      <w:tblPr>
        <w:tblStyle w:val="TableGrid"/>
        <w:tblW w:w="0" w:type="auto"/>
        <w:tblLook w:val="04A0" w:firstRow="1" w:lastRow="0" w:firstColumn="1" w:lastColumn="0" w:noHBand="0" w:noVBand="1"/>
        <w:tblPrChange w:id="4117" w:author="ANANDHAKRISHNAN MADATHIL REMESH" w:date="2025-03-31T22:59:00Z" w16du:dateUtc="2025-03-31T21:59:00Z">
          <w:tblPr>
            <w:tblStyle w:val="TableGrid"/>
            <w:tblW w:w="0" w:type="auto"/>
            <w:tblLook w:val="04A0" w:firstRow="1" w:lastRow="0" w:firstColumn="1" w:lastColumn="0" w:noHBand="0" w:noVBand="1"/>
          </w:tblPr>
        </w:tblPrChange>
      </w:tblPr>
      <w:tblGrid>
        <w:gridCol w:w="2785"/>
        <w:gridCol w:w="1350"/>
        <w:tblGridChange w:id="4118">
          <w:tblGrid>
            <w:gridCol w:w="2785"/>
            <w:gridCol w:w="1350"/>
            <w:gridCol w:w="395"/>
            <w:gridCol w:w="4531"/>
          </w:tblGrid>
        </w:tblGridChange>
      </w:tblGrid>
      <w:tr w:rsidR="00880CCC" w14:paraId="332F1A79" w14:textId="77777777" w:rsidTr="00880CCC">
        <w:trPr>
          <w:ins w:id="4119" w:author="ANANDHAKRISHNAN MADATHIL REMESH" w:date="2025-03-31T22:58:00Z"/>
        </w:trPr>
        <w:tc>
          <w:tcPr>
            <w:tcW w:w="2785" w:type="dxa"/>
            <w:tcPrChange w:id="4120" w:author="ANANDHAKRISHNAN MADATHIL REMESH" w:date="2025-03-31T22:59:00Z" w16du:dateUtc="2025-03-31T21:59:00Z">
              <w:tcPr>
                <w:tcW w:w="4530" w:type="dxa"/>
                <w:gridSpan w:val="3"/>
              </w:tcPr>
            </w:tcPrChange>
          </w:tcPr>
          <w:p w14:paraId="01444665" w14:textId="70724F70" w:rsidR="00880CCC" w:rsidRDefault="00880CCC" w:rsidP="009354C8">
            <w:pPr>
              <w:pStyle w:val="NormalWeb"/>
              <w:spacing w:line="276" w:lineRule="auto"/>
              <w:rPr>
                <w:ins w:id="4121" w:author="ANANDHAKRISHNAN MADATHIL REMESH" w:date="2025-03-31T22:58:00Z" w16du:dateUtc="2025-03-31T21:58:00Z"/>
                <w:rFonts w:ascii="Trebuchet MS" w:hAnsi="Trebuchet MS"/>
                <w:color w:val="000000"/>
              </w:rPr>
            </w:pPr>
            <w:ins w:id="4122" w:author="ANANDHAKRISHNAN MADATHIL REMESH" w:date="2025-03-31T22:58:00Z" w16du:dateUtc="2025-03-31T21:58:00Z">
              <w:r>
                <w:rPr>
                  <w:rFonts w:ascii="Trebuchet MS" w:hAnsi="Trebuchet MS"/>
                  <w:color w:val="000000"/>
                </w:rPr>
                <w:t>Hyperparameter</w:t>
              </w:r>
            </w:ins>
          </w:p>
        </w:tc>
        <w:tc>
          <w:tcPr>
            <w:tcW w:w="1350" w:type="dxa"/>
            <w:tcPrChange w:id="4123" w:author="ANANDHAKRISHNAN MADATHIL REMESH" w:date="2025-03-31T22:59:00Z" w16du:dateUtc="2025-03-31T21:59:00Z">
              <w:tcPr>
                <w:tcW w:w="4531" w:type="dxa"/>
              </w:tcPr>
            </w:tcPrChange>
          </w:tcPr>
          <w:p w14:paraId="334D2FCA" w14:textId="19CF94F5" w:rsidR="00880CCC" w:rsidRDefault="00880CCC" w:rsidP="009354C8">
            <w:pPr>
              <w:pStyle w:val="NormalWeb"/>
              <w:spacing w:line="276" w:lineRule="auto"/>
              <w:rPr>
                <w:ins w:id="4124" w:author="ANANDHAKRISHNAN MADATHIL REMESH" w:date="2025-03-31T22:58:00Z" w16du:dateUtc="2025-03-31T21:58:00Z"/>
                <w:rFonts w:ascii="Trebuchet MS" w:hAnsi="Trebuchet MS"/>
                <w:color w:val="000000"/>
              </w:rPr>
            </w:pPr>
            <w:ins w:id="4125" w:author="ANANDHAKRISHNAN MADATHIL REMESH" w:date="2025-03-31T22:58:00Z" w16du:dateUtc="2025-03-31T21:58:00Z">
              <w:r>
                <w:rPr>
                  <w:rFonts w:ascii="Trebuchet MS" w:hAnsi="Trebuchet MS"/>
                  <w:color w:val="000000"/>
                </w:rPr>
                <w:t>Best Value</w:t>
              </w:r>
            </w:ins>
          </w:p>
        </w:tc>
      </w:tr>
      <w:tr w:rsidR="00880CCC" w14:paraId="5009ECA7" w14:textId="77777777" w:rsidTr="00880CCC">
        <w:trPr>
          <w:ins w:id="4126" w:author="ANANDHAKRISHNAN MADATHIL REMESH" w:date="2025-03-31T22:58:00Z"/>
        </w:trPr>
        <w:tc>
          <w:tcPr>
            <w:tcW w:w="2785" w:type="dxa"/>
            <w:tcPrChange w:id="4127" w:author="ANANDHAKRISHNAN MADATHIL REMESH" w:date="2025-03-31T22:59:00Z" w16du:dateUtc="2025-03-31T21:59:00Z">
              <w:tcPr>
                <w:tcW w:w="4530" w:type="dxa"/>
                <w:gridSpan w:val="3"/>
              </w:tcPr>
            </w:tcPrChange>
          </w:tcPr>
          <w:p w14:paraId="31175AE1" w14:textId="6DA068BB" w:rsidR="00880CCC" w:rsidRDefault="00880CCC" w:rsidP="009354C8">
            <w:pPr>
              <w:pStyle w:val="NormalWeb"/>
              <w:spacing w:line="276" w:lineRule="auto"/>
              <w:rPr>
                <w:ins w:id="4128" w:author="ANANDHAKRISHNAN MADATHIL REMESH" w:date="2025-03-31T22:58:00Z" w16du:dateUtc="2025-03-31T21:58:00Z"/>
                <w:rFonts w:ascii="Trebuchet MS" w:hAnsi="Trebuchet MS"/>
                <w:color w:val="000000"/>
              </w:rPr>
            </w:pPr>
            <w:ins w:id="4129" w:author="ANANDHAKRISHNAN MADATHIL REMESH" w:date="2025-03-31T22:58:00Z" w16du:dateUtc="2025-03-31T21:58:00Z">
              <w:r>
                <w:rPr>
                  <w:rFonts w:ascii="Trebuchet MS" w:hAnsi="Trebuchet MS"/>
                  <w:color w:val="000000"/>
                </w:rPr>
                <w:t>Number of Trees</w:t>
              </w:r>
            </w:ins>
          </w:p>
        </w:tc>
        <w:tc>
          <w:tcPr>
            <w:tcW w:w="1350" w:type="dxa"/>
            <w:tcPrChange w:id="4130" w:author="ANANDHAKRISHNAN MADATHIL REMESH" w:date="2025-03-31T22:59:00Z" w16du:dateUtc="2025-03-31T21:59:00Z">
              <w:tcPr>
                <w:tcW w:w="4531" w:type="dxa"/>
              </w:tcPr>
            </w:tcPrChange>
          </w:tcPr>
          <w:p w14:paraId="68062D6F" w14:textId="2932FCA1" w:rsidR="00880CCC" w:rsidRDefault="00880CCC" w:rsidP="009354C8">
            <w:pPr>
              <w:pStyle w:val="NormalWeb"/>
              <w:spacing w:line="276" w:lineRule="auto"/>
              <w:rPr>
                <w:ins w:id="4131" w:author="ANANDHAKRISHNAN MADATHIL REMESH" w:date="2025-03-31T22:58:00Z" w16du:dateUtc="2025-03-31T21:58:00Z"/>
                <w:rFonts w:ascii="Trebuchet MS" w:hAnsi="Trebuchet MS"/>
                <w:color w:val="000000"/>
              </w:rPr>
            </w:pPr>
            <w:ins w:id="4132" w:author="ANANDHAKRISHNAN MADATHIL REMESH" w:date="2025-03-31T22:58:00Z" w16du:dateUtc="2025-03-31T21:58:00Z">
              <w:r>
                <w:rPr>
                  <w:rFonts w:ascii="Trebuchet MS" w:hAnsi="Trebuchet MS"/>
                  <w:color w:val="000000"/>
                </w:rPr>
                <w:t>200</w:t>
              </w:r>
            </w:ins>
          </w:p>
        </w:tc>
      </w:tr>
      <w:tr w:rsidR="00880CCC" w14:paraId="3F9CA1EF" w14:textId="77777777" w:rsidTr="00880CCC">
        <w:trPr>
          <w:ins w:id="4133" w:author="ANANDHAKRISHNAN MADATHIL REMESH" w:date="2025-03-31T22:58:00Z"/>
        </w:trPr>
        <w:tc>
          <w:tcPr>
            <w:tcW w:w="2785" w:type="dxa"/>
            <w:tcPrChange w:id="4134" w:author="ANANDHAKRISHNAN MADATHIL REMESH" w:date="2025-03-31T22:59:00Z" w16du:dateUtc="2025-03-31T21:59:00Z">
              <w:tcPr>
                <w:tcW w:w="4530" w:type="dxa"/>
                <w:gridSpan w:val="3"/>
              </w:tcPr>
            </w:tcPrChange>
          </w:tcPr>
          <w:p w14:paraId="27C8A56D" w14:textId="00479C75" w:rsidR="00880CCC" w:rsidRDefault="00880CCC" w:rsidP="009354C8">
            <w:pPr>
              <w:pStyle w:val="NormalWeb"/>
              <w:spacing w:line="276" w:lineRule="auto"/>
              <w:rPr>
                <w:ins w:id="4135" w:author="ANANDHAKRISHNAN MADATHIL REMESH" w:date="2025-03-31T22:58:00Z" w16du:dateUtc="2025-03-31T21:58:00Z"/>
                <w:rFonts w:ascii="Trebuchet MS" w:hAnsi="Trebuchet MS"/>
                <w:color w:val="000000"/>
              </w:rPr>
            </w:pPr>
            <w:ins w:id="4136" w:author="ANANDHAKRISHNAN MADATHIL REMESH" w:date="2025-03-31T22:58:00Z" w16du:dateUtc="2025-03-31T21:58:00Z">
              <w:r>
                <w:rPr>
                  <w:rFonts w:ascii="Trebuchet MS" w:hAnsi="Trebuchet MS"/>
                  <w:color w:val="000000"/>
                </w:rPr>
                <w:t>Maximum Tree Depth</w:t>
              </w:r>
            </w:ins>
          </w:p>
        </w:tc>
        <w:tc>
          <w:tcPr>
            <w:tcW w:w="1350" w:type="dxa"/>
            <w:tcPrChange w:id="4137" w:author="ANANDHAKRISHNAN MADATHIL REMESH" w:date="2025-03-31T22:59:00Z" w16du:dateUtc="2025-03-31T21:59:00Z">
              <w:tcPr>
                <w:tcW w:w="4531" w:type="dxa"/>
              </w:tcPr>
            </w:tcPrChange>
          </w:tcPr>
          <w:p w14:paraId="577F0982" w14:textId="760B23ED" w:rsidR="00880CCC" w:rsidRDefault="00880CCC" w:rsidP="009354C8">
            <w:pPr>
              <w:pStyle w:val="NormalWeb"/>
              <w:spacing w:line="276" w:lineRule="auto"/>
              <w:rPr>
                <w:ins w:id="4138" w:author="ANANDHAKRISHNAN MADATHIL REMESH" w:date="2025-03-31T22:58:00Z" w16du:dateUtc="2025-03-31T21:58:00Z"/>
                <w:rFonts w:ascii="Trebuchet MS" w:hAnsi="Trebuchet MS"/>
                <w:color w:val="000000"/>
              </w:rPr>
            </w:pPr>
            <w:ins w:id="4139" w:author="ANANDHAKRISHNAN MADATHIL REMESH" w:date="2025-03-31T22:58:00Z" w16du:dateUtc="2025-03-31T21:58:00Z">
              <w:r>
                <w:rPr>
                  <w:rFonts w:ascii="Trebuchet MS" w:hAnsi="Trebuchet MS"/>
                  <w:color w:val="000000"/>
                </w:rPr>
                <w:t>20</w:t>
              </w:r>
            </w:ins>
          </w:p>
        </w:tc>
      </w:tr>
      <w:tr w:rsidR="00880CCC" w14:paraId="0EE96B3A" w14:textId="77777777" w:rsidTr="00880CCC">
        <w:trPr>
          <w:ins w:id="4140" w:author="ANANDHAKRISHNAN MADATHIL REMESH" w:date="2025-03-31T22:58:00Z"/>
        </w:trPr>
        <w:tc>
          <w:tcPr>
            <w:tcW w:w="2785" w:type="dxa"/>
            <w:tcPrChange w:id="4141" w:author="ANANDHAKRISHNAN MADATHIL REMESH" w:date="2025-03-31T22:59:00Z" w16du:dateUtc="2025-03-31T21:59:00Z">
              <w:tcPr>
                <w:tcW w:w="4530" w:type="dxa"/>
                <w:gridSpan w:val="3"/>
              </w:tcPr>
            </w:tcPrChange>
          </w:tcPr>
          <w:p w14:paraId="76FD2244" w14:textId="4BF443F7" w:rsidR="00880CCC" w:rsidRDefault="00880CCC" w:rsidP="009354C8">
            <w:pPr>
              <w:pStyle w:val="NormalWeb"/>
              <w:spacing w:line="276" w:lineRule="auto"/>
              <w:rPr>
                <w:ins w:id="4142" w:author="ANANDHAKRISHNAN MADATHIL REMESH" w:date="2025-03-31T22:58:00Z" w16du:dateUtc="2025-03-31T21:58:00Z"/>
                <w:rFonts w:ascii="Trebuchet MS" w:hAnsi="Trebuchet MS"/>
                <w:color w:val="000000"/>
              </w:rPr>
            </w:pPr>
            <w:ins w:id="4143" w:author="ANANDHAKRISHNAN MADATHIL REMESH" w:date="2025-03-31T22:58:00Z" w16du:dateUtc="2025-03-31T21:58:00Z">
              <w:r>
                <w:rPr>
                  <w:rFonts w:ascii="Trebuchet MS" w:hAnsi="Trebuchet MS"/>
                  <w:color w:val="000000"/>
                </w:rPr>
                <w:t>Min Samples Per split</w:t>
              </w:r>
            </w:ins>
          </w:p>
        </w:tc>
        <w:tc>
          <w:tcPr>
            <w:tcW w:w="1350" w:type="dxa"/>
            <w:tcPrChange w:id="4144" w:author="ANANDHAKRISHNAN MADATHIL REMESH" w:date="2025-03-31T22:59:00Z" w16du:dateUtc="2025-03-31T21:59:00Z">
              <w:tcPr>
                <w:tcW w:w="4531" w:type="dxa"/>
              </w:tcPr>
            </w:tcPrChange>
          </w:tcPr>
          <w:p w14:paraId="68187FBD" w14:textId="74751F8B" w:rsidR="00880CCC" w:rsidRDefault="00880CCC" w:rsidP="009354C8">
            <w:pPr>
              <w:pStyle w:val="NormalWeb"/>
              <w:spacing w:line="276" w:lineRule="auto"/>
              <w:rPr>
                <w:ins w:id="4145" w:author="ANANDHAKRISHNAN MADATHIL REMESH" w:date="2025-03-31T22:58:00Z" w16du:dateUtc="2025-03-31T21:58:00Z"/>
                <w:rFonts w:ascii="Trebuchet MS" w:hAnsi="Trebuchet MS"/>
                <w:color w:val="000000"/>
              </w:rPr>
            </w:pPr>
            <w:ins w:id="4146" w:author="ANANDHAKRISHNAN MADATHIL REMESH" w:date="2025-03-31T22:58:00Z" w16du:dateUtc="2025-03-31T21:58:00Z">
              <w:r>
                <w:rPr>
                  <w:rFonts w:ascii="Trebuchet MS" w:hAnsi="Trebuchet MS"/>
                  <w:color w:val="000000"/>
                </w:rPr>
                <w:t>2</w:t>
              </w:r>
            </w:ins>
          </w:p>
        </w:tc>
      </w:tr>
    </w:tbl>
    <w:p w14:paraId="1C0FFE12" w14:textId="77777777" w:rsidR="00880CCC" w:rsidRPr="00272B1A" w:rsidRDefault="00880CCC" w:rsidP="009354C8">
      <w:pPr>
        <w:pStyle w:val="NormalWeb"/>
        <w:spacing w:line="276" w:lineRule="auto"/>
        <w:rPr>
          <w:ins w:id="4147" w:author="ANANDHAKRISHNAN MADATHIL REMESH" w:date="2025-03-27T00:02:00Z" w16du:dateUtc="2025-03-27T00:02:00Z"/>
          <w:rFonts w:ascii="Trebuchet MS" w:hAnsi="Trebuchet MS"/>
          <w:color w:val="000000"/>
        </w:rPr>
      </w:pPr>
    </w:p>
    <w:p w14:paraId="2B9AFE09" w14:textId="77777777" w:rsidR="009354C8" w:rsidRPr="00272B1A" w:rsidRDefault="009354C8" w:rsidP="009354C8">
      <w:pPr>
        <w:pStyle w:val="NormalWeb"/>
        <w:spacing w:line="276" w:lineRule="auto"/>
        <w:rPr>
          <w:ins w:id="4148" w:author="ANANDHAKRISHNAN MADATHIL REMESH" w:date="2025-03-27T00:02:00Z" w16du:dateUtc="2025-03-27T00:02:00Z"/>
          <w:rFonts w:ascii="Trebuchet MS" w:hAnsi="Trebuchet MS"/>
          <w:color w:val="000000"/>
        </w:rPr>
      </w:pPr>
    </w:p>
    <w:p w14:paraId="74105870" w14:textId="77777777" w:rsidR="009354C8" w:rsidRPr="00272B1A" w:rsidRDefault="009354C8" w:rsidP="009354C8">
      <w:pPr>
        <w:pStyle w:val="p1"/>
        <w:spacing w:line="276" w:lineRule="auto"/>
        <w:jc w:val="both"/>
        <w:rPr>
          <w:ins w:id="4149" w:author="ANANDHAKRISHNAN MADATHIL REMESH" w:date="2025-03-27T00:02:00Z" w16du:dateUtc="2025-03-27T00:02:00Z"/>
          <w:rFonts w:ascii="Trebuchet MS" w:hAnsi="Trebuchet MS"/>
        </w:rPr>
      </w:pPr>
      <w:ins w:id="4150" w:author="ANANDHAKRISHNAN MADATHIL REMESH" w:date="2025-03-27T00:02:00Z" w16du:dateUtc="2025-03-27T00:02:00Z">
        <w:r w:rsidRPr="00272B1A">
          <w:rPr>
            <w:rFonts w:ascii="Trebuchet MS" w:hAnsi="Trebuchet MS"/>
          </w:rPr>
          <w:t xml:space="preserve">This configuration provided the </w:t>
        </w:r>
        <w:r w:rsidRPr="00272B1A">
          <w:rPr>
            <w:rStyle w:val="s1"/>
            <w:rFonts w:ascii="Trebuchet MS" w:eastAsiaTheme="majorEastAsia" w:hAnsi="Trebuchet MS"/>
          </w:rPr>
          <w:t>best trade-off</w:t>
        </w:r>
        <w:r w:rsidRPr="00272B1A">
          <w:rPr>
            <w:rFonts w:ascii="Trebuchet MS" w:hAnsi="Trebuchet MS"/>
          </w:rPr>
          <w:t xml:space="preserve"> between </w:t>
        </w:r>
        <w:r w:rsidRPr="00272B1A">
          <w:rPr>
            <w:rStyle w:val="s1"/>
            <w:rFonts w:ascii="Trebuchet MS" w:eastAsiaTheme="majorEastAsia" w:hAnsi="Trebuchet MS"/>
          </w:rPr>
          <w:t>accuracy and generalization</w:t>
        </w:r>
        <w:r w:rsidRPr="00272B1A">
          <w:rPr>
            <w:rFonts w:ascii="Trebuchet MS" w:hAnsi="Trebuchet MS"/>
          </w:rPr>
          <w:t>, enabling the Random Forest model to:</w:t>
        </w:r>
      </w:ins>
    </w:p>
    <w:p w14:paraId="321DB13B" w14:textId="77777777" w:rsidR="009354C8" w:rsidRPr="00272B1A" w:rsidRDefault="009354C8" w:rsidP="009354C8">
      <w:pPr>
        <w:pStyle w:val="p2"/>
        <w:spacing w:line="276" w:lineRule="auto"/>
        <w:jc w:val="both"/>
        <w:rPr>
          <w:ins w:id="4151" w:author="ANANDHAKRISHNAN MADATHIL REMESH" w:date="2025-03-27T00:02:00Z" w16du:dateUtc="2025-03-27T00:02:00Z"/>
          <w:rFonts w:ascii="Trebuchet MS" w:hAnsi="Trebuchet MS"/>
        </w:rPr>
      </w:pPr>
      <w:ins w:id="4152"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 xml:space="preserve">Learn </w:t>
        </w:r>
        <w:r w:rsidRPr="00272B1A">
          <w:rPr>
            <w:rStyle w:val="s1"/>
            <w:rFonts w:ascii="Trebuchet MS" w:eastAsiaTheme="majorEastAsia" w:hAnsi="Trebuchet MS"/>
          </w:rPr>
          <w:t>complex flood-risk patterns</w:t>
        </w:r>
        <w:r w:rsidRPr="00272B1A">
          <w:rPr>
            <w:rFonts w:ascii="Trebuchet MS" w:hAnsi="Trebuchet MS"/>
          </w:rPr>
          <w:t xml:space="preserve"> from the dataset.</w:t>
        </w:r>
      </w:ins>
    </w:p>
    <w:p w14:paraId="3824F788" w14:textId="77777777" w:rsidR="009354C8" w:rsidRPr="00272B1A" w:rsidRDefault="009354C8" w:rsidP="009354C8">
      <w:pPr>
        <w:pStyle w:val="p2"/>
        <w:spacing w:line="276" w:lineRule="auto"/>
        <w:jc w:val="both"/>
        <w:rPr>
          <w:ins w:id="4153" w:author="ANANDHAKRISHNAN MADATHIL REMESH" w:date="2025-03-27T00:02:00Z" w16du:dateUtc="2025-03-27T00:02:00Z"/>
          <w:rFonts w:ascii="Trebuchet MS" w:hAnsi="Trebuchet MS"/>
        </w:rPr>
      </w:pPr>
      <w:ins w:id="4154"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Avoid unnecessary tree splits that might cause overfitting.</w:t>
        </w:r>
      </w:ins>
    </w:p>
    <w:p w14:paraId="7D38E0BD" w14:textId="77777777" w:rsidR="009354C8" w:rsidRPr="00272B1A" w:rsidRDefault="009354C8" w:rsidP="009354C8">
      <w:pPr>
        <w:pStyle w:val="p2"/>
        <w:spacing w:line="276" w:lineRule="auto"/>
        <w:jc w:val="both"/>
        <w:rPr>
          <w:ins w:id="4155" w:author="ANANDHAKRISHNAN MADATHIL REMESH" w:date="2025-03-27T00:02:00Z" w16du:dateUtc="2025-03-27T00:02:00Z"/>
          <w:rFonts w:ascii="Trebuchet MS" w:hAnsi="Trebuchet MS"/>
        </w:rPr>
      </w:pPr>
      <w:ins w:id="4156"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Generalize well to unseen test data.</w:t>
        </w:r>
      </w:ins>
    </w:p>
    <w:p w14:paraId="0A12A5AE" w14:textId="77777777" w:rsidR="009354C8" w:rsidRPr="00272B1A" w:rsidRDefault="009354C8" w:rsidP="009354C8">
      <w:pPr>
        <w:pStyle w:val="p3"/>
        <w:spacing w:line="276" w:lineRule="auto"/>
        <w:jc w:val="both"/>
        <w:rPr>
          <w:ins w:id="4157" w:author="ANANDHAKRISHNAN MADATHIL REMESH" w:date="2025-03-27T00:02:00Z" w16du:dateUtc="2025-03-27T00:02:00Z"/>
          <w:rFonts w:ascii="Trebuchet MS" w:hAnsi="Trebuchet MS"/>
        </w:rPr>
      </w:pPr>
    </w:p>
    <w:p w14:paraId="086AB0CC" w14:textId="77777777" w:rsidR="009354C8" w:rsidRPr="00272B1A" w:rsidRDefault="009354C8" w:rsidP="009354C8">
      <w:pPr>
        <w:pStyle w:val="p1"/>
        <w:spacing w:line="276" w:lineRule="auto"/>
        <w:jc w:val="both"/>
        <w:rPr>
          <w:ins w:id="4158" w:author="ANANDHAKRISHNAN MADATHIL REMESH" w:date="2025-03-27T00:02:00Z" w16du:dateUtc="2025-03-27T00:02:00Z"/>
          <w:rFonts w:ascii="Trebuchet MS" w:hAnsi="Trebuchet MS"/>
        </w:rPr>
      </w:pPr>
      <w:ins w:id="4159" w:author="ANANDHAKRISHNAN MADATHIL REMESH" w:date="2025-03-27T00:02:00Z" w16du:dateUtc="2025-03-27T00:02:00Z">
        <w:r w:rsidRPr="00272B1A">
          <w:rPr>
            <w:rFonts w:ascii="Trebuchet MS" w:hAnsi="Trebuchet MS"/>
          </w:rPr>
          <w:t xml:space="preserve">The deeper trees with more estimators captured important interactions among environmental features like </w:t>
        </w:r>
        <w:r w:rsidRPr="00272B1A">
          <w:rPr>
            <w:rStyle w:val="s1"/>
            <w:rFonts w:ascii="Trebuchet MS" w:eastAsiaTheme="majorEastAsia" w:hAnsi="Trebuchet MS"/>
          </w:rPr>
          <w:t>Monsoon Intensity, River Management, and Topography</w:t>
        </w:r>
        <w:r w:rsidRPr="00272B1A">
          <w:rPr>
            <w:rFonts w:ascii="Trebuchet MS" w:hAnsi="Trebuchet MS"/>
          </w:rPr>
          <w:t>, while the use of cross-validation ensured that these results were consistent and not due to random chance.</w:t>
        </w:r>
      </w:ins>
    </w:p>
    <w:p w14:paraId="0DF917F7" w14:textId="77777777" w:rsidR="009354C8" w:rsidRPr="00272B1A" w:rsidRDefault="009354C8">
      <w:pPr>
        <w:pStyle w:val="NormalWeb"/>
        <w:spacing w:line="276" w:lineRule="auto"/>
        <w:rPr>
          <w:ins w:id="4160" w:author="ANANDHAKRISHNAN MADATHIL REMESH" w:date="2025-03-27T00:02:00Z" w16du:dateUtc="2025-03-27T00:02:00Z"/>
          <w:rFonts w:ascii="Trebuchet MS" w:hAnsi="Trebuchet MS"/>
          <w:color w:val="000000"/>
        </w:rPr>
        <w:pPrChange w:id="4161" w:author="ANANDHAKRISHNAN MADATHIL REMESH" w:date="2025-04-02T17:38:00Z" w16du:dateUtc="2025-04-02T16:38:00Z">
          <w:pPr>
            <w:pStyle w:val="NormalWeb"/>
            <w:spacing w:line="276" w:lineRule="auto"/>
            <w:ind w:left="360"/>
          </w:pPr>
        </w:pPrChange>
      </w:pPr>
    </w:p>
    <w:p w14:paraId="6540E866" w14:textId="10507E42" w:rsidR="009354C8" w:rsidRPr="00866033" w:rsidRDefault="009354C8">
      <w:pPr>
        <w:pStyle w:val="Heading2"/>
        <w:rPr>
          <w:ins w:id="4162" w:author="ANANDHAKRISHNAN MADATHIL REMESH" w:date="2025-03-27T00:02:00Z" w16du:dateUtc="2025-03-27T00:02:00Z"/>
        </w:rPr>
        <w:pPrChange w:id="4163" w:author="ANANDHAKRISHNAN MADATHIL REMESH" w:date="2025-04-02T16:44:00Z" w16du:dateUtc="2025-04-02T15:44:00Z">
          <w:pPr>
            <w:pStyle w:val="p2"/>
            <w:spacing w:line="276" w:lineRule="auto"/>
            <w:jc w:val="both"/>
          </w:pPr>
        </w:pPrChange>
      </w:pPr>
      <w:bookmarkStart w:id="4164" w:name="_Toc195466545"/>
      <w:ins w:id="4165" w:author="ANANDHAKRISHNAN MADATHIL REMESH" w:date="2025-03-27T00:02:00Z" w16du:dateUtc="2025-03-27T00:02:00Z">
        <w:r w:rsidRPr="00272B1A">
          <w:rPr>
            <w:bCs w:val="0"/>
          </w:rPr>
          <w:lastRenderedPageBreak/>
          <w:t>Evaluation Summary: Random Forest and XGBoost</w:t>
        </w:r>
        <w:bookmarkEnd w:id="4164"/>
      </w:ins>
    </w:p>
    <w:p w14:paraId="062073AA" w14:textId="3ED57BB9" w:rsidR="009354C8" w:rsidRPr="00272B1A" w:rsidRDefault="009354C8" w:rsidP="009354C8">
      <w:pPr>
        <w:pStyle w:val="p3"/>
        <w:spacing w:line="276" w:lineRule="auto"/>
        <w:jc w:val="both"/>
        <w:rPr>
          <w:ins w:id="4166" w:author="ANANDHAKRISHNAN MADATHIL REMESH" w:date="2025-03-27T00:02:00Z" w16du:dateUtc="2025-03-27T00:02:00Z"/>
          <w:rFonts w:ascii="Trebuchet MS" w:hAnsi="Trebuchet MS"/>
        </w:rPr>
      </w:pPr>
      <w:ins w:id="4167" w:author="ANANDHAKRISHNAN MADATHIL REMESH" w:date="2025-03-27T00:02:00Z" w16du:dateUtc="2025-03-27T00:02:00Z">
        <w:r w:rsidRPr="00272B1A">
          <w:rPr>
            <w:rFonts w:ascii="Trebuchet MS" w:hAnsi="Trebuchet MS"/>
          </w:rPr>
          <w:t xml:space="preserve">Both </w:t>
        </w:r>
        <w:r w:rsidRPr="00272B1A">
          <w:rPr>
            <w:rStyle w:val="s1"/>
            <w:rFonts w:ascii="Trebuchet MS" w:hAnsi="Trebuchet MS"/>
          </w:rPr>
          <w:t>Random Forest (RF)</w:t>
        </w:r>
        <w:r w:rsidRPr="00272B1A">
          <w:rPr>
            <w:rFonts w:ascii="Trebuchet MS" w:hAnsi="Trebuchet MS"/>
          </w:rPr>
          <w:t xml:space="preserve"> and </w:t>
        </w:r>
        <w:proofErr w:type="spellStart"/>
        <w:r w:rsidRPr="00272B1A">
          <w:rPr>
            <w:rStyle w:val="s1"/>
            <w:rFonts w:ascii="Trebuchet MS" w:hAnsi="Trebuchet MS"/>
          </w:rPr>
          <w:t>XGBoost</w:t>
        </w:r>
        <w:proofErr w:type="spellEnd"/>
        <w:r w:rsidRPr="00272B1A">
          <w:rPr>
            <w:rStyle w:val="s1"/>
            <w:rFonts w:ascii="Trebuchet MS" w:hAnsi="Trebuchet MS"/>
          </w:rPr>
          <w:t xml:space="preserve"> (XGB)</w:t>
        </w:r>
        <w:r w:rsidRPr="00272B1A">
          <w:rPr>
            <w:rFonts w:ascii="Trebuchet MS" w:hAnsi="Trebuchet MS"/>
          </w:rPr>
          <w:t xml:space="preserve"> demonstrated exceptional performance in classifying flood risk into three categories</w:t>
        </w:r>
      </w:ins>
      <w:ins w:id="4168" w:author="ANANDHAKRISHNAN MADATHIL REMESH" w:date="2025-04-13T19:49:00Z" w16du:dateUtc="2025-04-13T18:49:00Z">
        <w:r w:rsidR="00920BB6">
          <w:rPr>
            <w:rFonts w:ascii="Trebuchet MS" w:hAnsi="Trebuchet MS"/>
          </w:rPr>
          <w:t xml:space="preserve"> </w:t>
        </w:r>
      </w:ins>
      <w:ins w:id="4169" w:author="ANANDHAKRISHNAN MADATHIL REMESH" w:date="2025-03-27T00:02:00Z" w16du:dateUtc="2025-03-27T00:02:00Z">
        <w:r w:rsidRPr="00272B1A">
          <w:rPr>
            <w:rFonts w:ascii="Trebuchet MS" w:hAnsi="Trebuchet MS"/>
          </w:rPr>
          <w:t xml:space="preserve">Low, Medium, and </w:t>
        </w:r>
      </w:ins>
      <w:ins w:id="4170" w:author="ANANDHAKRISHNAN MADATHIL REMESH" w:date="2025-04-13T19:49:00Z" w16du:dateUtc="2025-04-13T18:49:00Z">
        <w:r w:rsidR="00920BB6" w:rsidRPr="00272B1A">
          <w:rPr>
            <w:rFonts w:ascii="Trebuchet MS" w:hAnsi="Trebuchet MS"/>
          </w:rPr>
          <w:t>High based</w:t>
        </w:r>
      </w:ins>
      <w:ins w:id="4171" w:author="ANANDHAKRISHNAN MADATHIL REMESH" w:date="2025-03-27T00:02:00Z" w16du:dateUtc="2025-03-27T00:02:00Z">
        <w:r w:rsidRPr="00272B1A">
          <w:rPr>
            <w:rFonts w:ascii="Trebuchet MS" w:hAnsi="Trebuchet MS"/>
          </w:rPr>
          <w:t xml:space="preserve"> on structured hydrological and environmental data. The </w:t>
        </w:r>
        <w:r w:rsidRPr="00272B1A">
          <w:rPr>
            <w:rStyle w:val="s1"/>
            <w:rFonts w:ascii="Trebuchet MS" w:hAnsi="Trebuchet MS"/>
          </w:rPr>
          <w:t>Random Forest model</w:t>
        </w:r>
        <w:r w:rsidRPr="00272B1A">
          <w:rPr>
            <w:rFonts w:ascii="Trebuchet MS" w:hAnsi="Trebuchet MS"/>
          </w:rPr>
          <w:t xml:space="preserve">, trained with 200 estimators and a maximum depth of 20, achieved a strong accuracy of </w:t>
        </w:r>
        <w:r w:rsidRPr="00272B1A">
          <w:rPr>
            <w:rStyle w:val="s1"/>
            <w:rFonts w:ascii="Trebuchet MS" w:hAnsi="Trebuchet MS"/>
          </w:rPr>
          <w:t>99.1%</w:t>
        </w:r>
        <w:r w:rsidRPr="00272B1A">
          <w:rPr>
            <w:rFonts w:ascii="Trebuchet MS" w:hAnsi="Trebuchet MS"/>
          </w:rPr>
          <w:t xml:space="preserve">, with balanced </w:t>
        </w:r>
        <w:r w:rsidRPr="00272B1A">
          <w:rPr>
            <w:rStyle w:val="s1"/>
            <w:rFonts w:ascii="Trebuchet MS" w:hAnsi="Trebuchet MS"/>
          </w:rPr>
          <w:t>precision, recall, and F1-scores</w:t>
        </w:r>
        <w:r w:rsidRPr="00272B1A">
          <w:rPr>
            <w:rFonts w:ascii="Trebuchet MS" w:hAnsi="Trebuchet MS"/>
          </w:rPr>
          <w:t xml:space="preserve"> across all classes. It handled complex, nonlinear relationships well and offered high interpretability due to its ensemble of decision trees. On the other hand, </w:t>
        </w:r>
        <w:proofErr w:type="spellStart"/>
        <w:r w:rsidRPr="00272B1A">
          <w:rPr>
            <w:rStyle w:val="s1"/>
            <w:rFonts w:ascii="Trebuchet MS" w:hAnsi="Trebuchet MS"/>
          </w:rPr>
          <w:t>XGBoost</w:t>
        </w:r>
        <w:proofErr w:type="spellEnd"/>
        <w:r w:rsidRPr="00272B1A">
          <w:rPr>
            <w:rFonts w:ascii="Trebuchet MS" w:hAnsi="Trebuchet MS"/>
          </w:rPr>
          <w:t xml:space="preserve">, configured with 100 estimators, a max depth of 6, and a learning rate of 0.1, slightly outperformed RF with an accuracy of </w:t>
        </w:r>
        <w:r w:rsidRPr="00272B1A">
          <w:rPr>
            <w:rStyle w:val="s1"/>
            <w:rFonts w:ascii="Trebuchet MS" w:hAnsi="Trebuchet MS"/>
          </w:rPr>
          <w:t>99.2%</w:t>
        </w:r>
        <w:r w:rsidRPr="00272B1A">
          <w:rPr>
            <w:rFonts w:ascii="Trebuchet MS" w:hAnsi="Trebuchet MS"/>
          </w:rPr>
          <w:t xml:space="preserve">, and most notably, a much lower </w:t>
        </w:r>
        <w:r w:rsidRPr="00272B1A">
          <w:rPr>
            <w:rStyle w:val="s1"/>
            <w:rFonts w:ascii="Trebuchet MS" w:hAnsi="Trebuchet MS"/>
          </w:rPr>
          <w:t>log loss</w:t>
        </w:r>
        <w:r w:rsidRPr="00272B1A">
          <w:rPr>
            <w:rFonts w:ascii="Trebuchet MS" w:hAnsi="Trebuchet MS"/>
          </w:rPr>
          <w:t xml:space="preserve"> (0.0213 vs. 0.0771). This lower log loss indicates that </w:t>
        </w:r>
        <w:proofErr w:type="spellStart"/>
        <w:r w:rsidRPr="00272B1A">
          <w:rPr>
            <w:rStyle w:val="s1"/>
            <w:rFonts w:ascii="Trebuchet MS" w:hAnsi="Trebuchet MS"/>
          </w:rPr>
          <w:t>XGBoost’s</w:t>
        </w:r>
        <w:proofErr w:type="spellEnd"/>
        <w:r w:rsidRPr="00272B1A">
          <w:rPr>
            <w:rStyle w:val="s1"/>
            <w:rFonts w:ascii="Trebuchet MS" w:hAnsi="Trebuchet MS"/>
          </w:rPr>
          <w:t xml:space="preserve"> probability predictions were better calibrated</w:t>
        </w:r>
        <w:r w:rsidRPr="00272B1A">
          <w:rPr>
            <w:rFonts w:ascii="Trebuchet MS" w:hAnsi="Trebuchet MS"/>
          </w:rPr>
          <w:t xml:space="preserve">, which is especially valuable in high-stakes applications such as flood early-warning systems where the </w:t>
        </w:r>
        <w:r w:rsidRPr="00272B1A">
          <w:rPr>
            <w:rStyle w:val="s1"/>
            <w:rFonts w:ascii="Trebuchet MS" w:hAnsi="Trebuchet MS"/>
          </w:rPr>
          <w:t>confidence</w:t>
        </w:r>
        <w:r w:rsidRPr="00272B1A">
          <w:rPr>
            <w:rFonts w:ascii="Trebuchet MS" w:hAnsi="Trebuchet MS"/>
          </w:rPr>
          <w:t xml:space="preserve"> of predictions is as important as their </w:t>
        </w:r>
        <w:r w:rsidRPr="00272B1A">
          <w:rPr>
            <w:rStyle w:val="s1"/>
            <w:rFonts w:ascii="Trebuchet MS" w:hAnsi="Trebuchet MS"/>
          </w:rPr>
          <w:t>correctness</w:t>
        </w:r>
        <w:r w:rsidRPr="00272B1A">
          <w:rPr>
            <w:rFonts w:ascii="Trebuchet MS" w:hAnsi="Trebuchet MS"/>
          </w:rPr>
          <w:t>.</w:t>
        </w:r>
      </w:ins>
    </w:p>
    <w:p w14:paraId="39979BED" w14:textId="77777777" w:rsidR="006021BC" w:rsidRDefault="009354C8">
      <w:pPr>
        <w:pStyle w:val="p3"/>
        <w:keepNext/>
        <w:spacing w:line="276" w:lineRule="auto"/>
        <w:jc w:val="both"/>
        <w:rPr>
          <w:ins w:id="4172" w:author="ANANDHAKRISHNAN MADATHIL REMESH" w:date="2025-04-02T17:29:00Z" w16du:dateUtc="2025-04-02T16:29:00Z"/>
        </w:rPr>
        <w:pPrChange w:id="4173" w:author="ANANDHAKRISHNAN MADATHIL REMESH" w:date="2025-04-02T17:29:00Z" w16du:dateUtc="2025-04-02T16:29:00Z">
          <w:pPr>
            <w:pStyle w:val="p3"/>
            <w:spacing w:line="276" w:lineRule="auto"/>
            <w:jc w:val="both"/>
          </w:pPr>
        </w:pPrChange>
      </w:pPr>
      <w:ins w:id="4174" w:author="ANANDHAKRISHNAN MADATHIL REMESH" w:date="2025-03-27T00:02:00Z" w16du:dateUtc="2025-03-27T00:02:00Z">
        <w:r w:rsidRPr="00272B1A">
          <w:rPr>
            <w:rFonts w:ascii="Trebuchet MS" w:hAnsi="Trebuchet MS"/>
            <w:noProof/>
            <w:color w:val="000000"/>
          </w:rPr>
          <w:drawing>
            <wp:inline distT="0" distB="0" distL="0" distR="0" wp14:anchorId="689F67FC" wp14:editId="570BCE41">
              <wp:extent cx="5760085" cy="2218392"/>
              <wp:effectExtent l="0" t="0" r="0" b="4445"/>
              <wp:docPr id="1972079434" name="Picture 27" descr="A graph of 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9434" name="Picture 27" descr="A graph of a graph of a curve&#10;&#10;AI-generated content may be incorrect."/>
                      <pic:cNvPicPr/>
                    </pic:nvPicPr>
                    <pic:blipFill rotWithShape="1">
                      <a:blip r:embed="rId53" cstate="print">
                        <a:extLst>
                          <a:ext uri="{28A0092B-C50C-407E-A947-70E740481C1C}">
                            <a14:useLocalDpi xmlns:a14="http://schemas.microsoft.com/office/drawing/2010/main" val="0"/>
                          </a:ext>
                        </a:extLst>
                      </a:blip>
                      <a:srcRect t="5708"/>
                      <a:stretch/>
                    </pic:blipFill>
                    <pic:spPr bwMode="auto">
                      <a:xfrm>
                        <a:off x="0" y="0"/>
                        <a:ext cx="5760085" cy="2218392"/>
                      </a:xfrm>
                      <a:prstGeom prst="rect">
                        <a:avLst/>
                      </a:prstGeom>
                      <a:ln>
                        <a:noFill/>
                      </a:ln>
                      <a:extLst>
                        <a:ext uri="{53640926-AAD7-44D8-BBD7-CCE9431645EC}">
                          <a14:shadowObscured xmlns:a14="http://schemas.microsoft.com/office/drawing/2010/main"/>
                        </a:ext>
                      </a:extLst>
                    </pic:spPr>
                  </pic:pic>
                </a:graphicData>
              </a:graphic>
            </wp:inline>
          </w:drawing>
        </w:r>
      </w:ins>
    </w:p>
    <w:p w14:paraId="2601F5BC" w14:textId="0B385D37" w:rsidR="009354C8" w:rsidRPr="00372502" w:rsidRDefault="006021BC">
      <w:pPr>
        <w:pStyle w:val="Caption"/>
        <w:rPr>
          <w:ins w:id="4175" w:author="ANANDHAKRISHNAN MADATHIL REMESH" w:date="2025-03-27T00:02:00Z" w16du:dateUtc="2025-03-27T00:02:00Z"/>
          <w:rFonts w:ascii="Trebuchet MS" w:hAnsi="Trebuchet MS"/>
        </w:rPr>
        <w:pPrChange w:id="4176" w:author="ANANDHAKRISHNAN MADATHIL REMESH" w:date="2025-04-02T17:29:00Z" w16du:dateUtc="2025-04-02T16:29:00Z">
          <w:pPr>
            <w:pStyle w:val="p3"/>
            <w:spacing w:line="276" w:lineRule="auto"/>
            <w:jc w:val="both"/>
          </w:pPr>
        </w:pPrChange>
      </w:pPr>
      <w:bookmarkStart w:id="4177" w:name="_Toc195466848"/>
      <w:ins w:id="4178" w:author="ANANDHAKRISHNAN MADATHIL REMESH" w:date="2025-04-02T17:29:00Z" w16du:dateUtc="2025-04-02T16:29:00Z">
        <w:r w:rsidRPr="00372502">
          <w:rPr>
            <w:rFonts w:ascii="Trebuchet MS" w:eastAsiaTheme="minorEastAsia" w:hAnsi="Trebuchet MS" w:cstheme="minorBidi"/>
            <w:rPrChange w:id="4179" w:author="ANANDHAKRISHNAN MADATHIL REMESH" w:date="2025-04-02T18:00:00Z" w16du:dateUtc="2025-04-02T17:00:00Z">
              <w:rPr>
                <w:bCs/>
              </w:rPr>
            </w:rPrChange>
          </w:rPr>
          <w:t xml:space="preserve">Figure </w:t>
        </w:r>
        <w:r w:rsidRPr="00372502">
          <w:rPr>
            <w:rFonts w:ascii="Trebuchet MS" w:eastAsiaTheme="minorEastAsia" w:hAnsi="Trebuchet MS" w:cstheme="minorBidi"/>
            <w:rPrChange w:id="4180" w:author="ANANDHAKRISHNAN MADATHIL REMESH" w:date="2025-04-02T18:00:00Z" w16du:dateUtc="2025-04-02T17:00:00Z">
              <w:rPr>
                <w:bCs/>
              </w:rPr>
            </w:rPrChange>
          </w:rPr>
          <w:fldChar w:fldCharType="begin"/>
        </w:r>
        <w:r w:rsidRPr="00372502">
          <w:rPr>
            <w:rFonts w:ascii="Trebuchet MS" w:eastAsiaTheme="minorEastAsia" w:hAnsi="Trebuchet MS" w:cstheme="minorBidi"/>
            <w:rPrChange w:id="4181" w:author="ANANDHAKRISHNAN MADATHIL REMESH" w:date="2025-04-02T18:00:00Z" w16du:dateUtc="2025-04-02T17:00:00Z">
              <w:rPr>
                <w:bCs/>
              </w:rPr>
            </w:rPrChange>
          </w:rPr>
          <w:instrText xml:space="preserve"> SEQ Figure \* ARABIC </w:instrText>
        </w:r>
      </w:ins>
      <w:r w:rsidRPr="00372502">
        <w:rPr>
          <w:rFonts w:ascii="Trebuchet MS" w:eastAsiaTheme="minorEastAsia" w:hAnsi="Trebuchet MS" w:cstheme="minorBidi"/>
          <w:rPrChange w:id="4182" w:author="ANANDHAKRISHNAN MADATHIL REMESH" w:date="2025-04-02T18:00:00Z" w16du:dateUtc="2025-04-02T17:00:00Z">
            <w:rPr>
              <w:bCs/>
            </w:rPr>
          </w:rPrChange>
        </w:rPr>
        <w:fldChar w:fldCharType="separate"/>
      </w:r>
      <w:ins w:id="4183" w:author="ANANDHAKRISHNAN MADATHIL REMESH" w:date="2025-04-13T20:05:00Z" w16du:dateUtc="2025-04-13T19:05:00Z">
        <w:r w:rsidR="009B2C7D">
          <w:rPr>
            <w:rFonts w:ascii="Trebuchet MS" w:eastAsiaTheme="minorEastAsia" w:hAnsi="Trebuchet MS" w:cstheme="minorBidi"/>
            <w:noProof/>
          </w:rPr>
          <w:t>36</w:t>
        </w:r>
      </w:ins>
      <w:ins w:id="4184" w:author="ANANDHAKRISHNAN MADATHIL REMESH" w:date="2025-04-02T17:29:00Z" w16du:dateUtc="2025-04-02T16:29:00Z">
        <w:r w:rsidRPr="00372502">
          <w:rPr>
            <w:rFonts w:ascii="Trebuchet MS" w:eastAsiaTheme="minorEastAsia" w:hAnsi="Trebuchet MS" w:cstheme="minorBidi"/>
            <w:rPrChange w:id="4185" w:author="ANANDHAKRISHNAN MADATHIL REMESH" w:date="2025-04-02T18:00:00Z" w16du:dateUtc="2025-04-02T17:00:00Z">
              <w:rPr>
                <w:bCs/>
              </w:rPr>
            </w:rPrChange>
          </w:rPr>
          <w:fldChar w:fldCharType="end"/>
        </w:r>
        <w:r w:rsidRPr="00372502">
          <w:rPr>
            <w:rFonts w:ascii="Trebuchet MS" w:eastAsiaTheme="minorEastAsia" w:hAnsi="Trebuchet MS" w:cstheme="minorBidi"/>
            <w:rPrChange w:id="4186" w:author="ANANDHAKRISHNAN MADATHIL REMESH" w:date="2025-04-02T18:00:00Z" w16du:dateUtc="2025-04-02T17:00:00Z">
              <w:rPr>
                <w:bCs/>
              </w:rPr>
            </w:rPrChange>
          </w:rPr>
          <w:t xml:space="preserve"> Class wise ROC curves for </w:t>
        </w:r>
      </w:ins>
      <w:ins w:id="4187" w:author="ANANDHAKRISHNAN MADATHIL REMESH" w:date="2025-04-02T17:30:00Z" w16du:dateUtc="2025-04-02T16:30:00Z">
        <w:r w:rsidRPr="00372502">
          <w:rPr>
            <w:rFonts w:ascii="Trebuchet MS" w:eastAsiaTheme="minorEastAsia" w:hAnsi="Trebuchet MS" w:cstheme="minorBidi"/>
            <w:rPrChange w:id="4188" w:author="ANANDHAKRISHNAN MADATHIL REMESH" w:date="2025-04-02T18:00:00Z" w16du:dateUtc="2025-04-02T17:00:00Z">
              <w:rPr>
                <w:bCs/>
              </w:rPr>
            </w:rPrChange>
          </w:rPr>
          <w:t>Random Forest</w:t>
        </w:r>
      </w:ins>
      <w:ins w:id="4189" w:author="ANANDHAKRISHNAN MADATHIL REMESH" w:date="2025-04-02T17:29:00Z" w16du:dateUtc="2025-04-02T16:29:00Z">
        <w:r w:rsidRPr="00372502">
          <w:rPr>
            <w:rFonts w:ascii="Trebuchet MS" w:eastAsiaTheme="minorEastAsia" w:hAnsi="Trebuchet MS" w:cstheme="minorBidi"/>
            <w:rPrChange w:id="4190" w:author="ANANDHAKRISHNAN MADATHIL REMESH" w:date="2025-04-02T18:00:00Z" w16du:dateUtc="2025-04-02T17:00:00Z">
              <w:rPr>
                <w:bCs/>
              </w:rPr>
            </w:rPrChange>
          </w:rPr>
          <w:t xml:space="preserve"> and </w:t>
        </w:r>
        <w:proofErr w:type="spellStart"/>
        <w:r w:rsidRPr="00372502">
          <w:rPr>
            <w:rFonts w:ascii="Trebuchet MS" w:eastAsiaTheme="minorEastAsia" w:hAnsi="Trebuchet MS" w:cstheme="minorBidi"/>
            <w:rPrChange w:id="4191" w:author="ANANDHAKRISHNAN MADATHIL REMESH" w:date="2025-04-02T18:00:00Z" w16du:dateUtc="2025-04-02T17:00:00Z">
              <w:rPr>
                <w:bCs/>
              </w:rPr>
            </w:rPrChange>
          </w:rPr>
          <w:t>XGBoost</w:t>
        </w:r>
        <w:bookmarkEnd w:id="4177"/>
        <w:proofErr w:type="spellEnd"/>
        <w:r w:rsidRPr="00372502">
          <w:rPr>
            <w:rFonts w:ascii="Trebuchet MS" w:eastAsiaTheme="minorEastAsia" w:hAnsi="Trebuchet MS" w:cstheme="minorBidi"/>
            <w:rPrChange w:id="4192" w:author="ANANDHAKRISHNAN MADATHIL REMESH" w:date="2025-04-02T18:00:00Z" w16du:dateUtc="2025-04-02T17:00:00Z">
              <w:rPr>
                <w:bCs/>
              </w:rPr>
            </w:rPrChange>
          </w:rPr>
          <w:t xml:space="preserve"> </w:t>
        </w:r>
      </w:ins>
    </w:p>
    <w:p w14:paraId="343CF0E2" w14:textId="77777777" w:rsidR="009354C8" w:rsidRPr="00272B1A" w:rsidRDefault="009354C8" w:rsidP="009354C8">
      <w:pPr>
        <w:pStyle w:val="p2"/>
        <w:spacing w:line="276" w:lineRule="auto"/>
        <w:jc w:val="both"/>
        <w:rPr>
          <w:ins w:id="4193" w:author="ANANDHAKRISHNAN MADATHIL REMESH" w:date="2025-03-27T00:02:00Z" w16du:dateUtc="2025-03-27T00:02:00Z"/>
          <w:rFonts w:ascii="Trebuchet MS" w:hAnsi="Trebuchet MS"/>
        </w:rPr>
      </w:pPr>
    </w:p>
    <w:p w14:paraId="20F1E1CC" w14:textId="50C4D8CD" w:rsidR="009354C8" w:rsidRPr="00272B1A" w:rsidRDefault="009354C8" w:rsidP="009354C8">
      <w:pPr>
        <w:pStyle w:val="p3"/>
        <w:spacing w:line="276" w:lineRule="auto"/>
        <w:jc w:val="both"/>
        <w:rPr>
          <w:ins w:id="4194" w:author="ANANDHAKRISHNAN MADATHIL REMESH" w:date="2025-03-27T00:02:00Z" w16du:dateUtc="2025-03-27T00:02:00Z"/>
          <w:rFonts w:ascii="Trebuchet MS" w:hAnsi="Trebuchet MS"/>
        </w:rPr>
      </w:pPr>
      <w:ins w:id="4195" w:author="ANANDHAKRISHNAN MADATHIL REMESH" w:date="2025-03-27T00:02:00Z" w16du:dateUtc="2025-03-27T00:02:00Z">
        <w:r w:rsidRPr="00272B1A">
          <w:rPr>
            <w:rFonts w:ascii="Trebuchet MS" w:hAnsi="Trebuchet MS"/>
          </w:rPr>
          <w:t xml:space="preserve">Visual evaluation further confirmed these findings. As shown in </w:t>
        </w:r>
        <w:r w:rsidRPr="00272B1A">
          <w:rPr>
            <w:rStyle w:val="s1"/>
            <w:rFonts w:ascii="Trebuchet MS" w:hAnsi="Trebuchet MS"/>
          </w:rPr>
          <w:t xml:space="preserve">Figure </w:t>
        </w:r>
      </w:ins>
      <w:ins w:id="4196" w:author="ANANDHAKRISHNAN MADATHIL REMESH" w:date="2025-04-02T18:00:00Z" w16du:dateUtc="2025-04-02T17:00:00Z">
        <w:r w:rsidR="00372502">
          <w:rPr>
            <w:rStyle w:val="s1"/>
            <w:rFonts w:ascii="Trebuchet MS" w:hAnsi="Trebuchet MS"/>
          </w:rPr>
          <w:t>32</w:t>
        </w:r>
      </w:ins>
      <w:ins w:id="4197" w:author="ANANDHAKRISHNAN MADATHIL REMESH" w:date="2025-03-27T00:02:00Z" w16du:dateUtc="2025-03-27T00:02:00Z">
        <w:r w:rsidRPr="00272B1A">
          <w:rPr>
            <w:rFonts w:ascii="Trebuchet MS" w:hAnsi="Trebuchet MS"/>
          </w:rPr>
          <w:t xml:space="preserve">, the </w:t>
        </w:r>
        <w:r w:rsidRPr="00272B1A">
          <w:rPr>
            <w:rStyle w:val="s1"/>
            <w:rFonts w:ascii="Trebuchet MS" w:hAnsi="Trebuchet MS"/>
          </w:rPr>
          <w:t>ROC Curves</w:t>
        </w:r>
        <w:r w:rsidRPr="00272B1A">
          <w:rPr>
            <w:rFonts w:ascii="Trebuchet MS" w:hAnsi="Trebuchet MS"/>
          </w:rPr>
          <w:t xml:space="preserve"> for both models illustrated near-perfect separability between the three classes, with </w:t>
        </w:r>
        <w:r w:rsidRPr="00272B1A">
          <w:rPr>
            <w:rStyle w:val="s1"/>
            <w:rFonts w:ascii="Trebuchet MS" w:hAnsi="Trebuchet MS"/>
          </w:rPr>
          <w:t>AUC (Area Under the Curve)</w:t>
        </w:r>
        <w:r w:rsidRPr="00272B1A">
          <w:rPr>
            <w:rFonts w:ascii="Trebuchet MS" w:hAnsi="Trebuchet MS"/>
          </w:rPr>
          <w:t xml:space="preserve"> values close to </w:t>
        </w:r>
        <w:r w:rsidRPr="00272B1A">
          <w:rPr>
            <w:rStyle w:val="s1"/>
            <w:rFonts w:ascii="Trebuchet MS" w:hAnsi="Trebuchet MS"/>
          </w:rPr>
          <w:t>1.00</w:t>
        </w:r>
        <w:r w:rsidRPr="00272B1A">
          <w:rPr>
            <w:rFonts w:ascii="Trebuchet MS" w:hAnsi="Trebuchet MS"/>
          </w:rPr>
          <w:t xml:space="preserve">. This indicates a high </w:t>
        </w:r>
        <w:r w:rsidRPr="00272B1A">
          <w:rPr>
            <w:rStyle w:val="s1"/>
            <w:rFonts w:ascii="Trebuchet MS" w:hAnsi="Trebuchet MS"/>
          </w:rPr>
          <w:t>true positive rate</w:t>
        </w:r>
        <w:r w:rsidRPr="00272B1A">
          <w:rPr>
            <w:rFonts w:ascii="Trebuchet MS" w:hAnsi="Trebuchet MS"/>
          </w:rPr>
          <w:t xml:space="preserve"> with minimal false alarms across all categories. The curves for </w:t>
        </w:r>
        <w:proofErr w:type="spellStart"/>
        <w:r w:rsidRPr="00272B1A">
          <w:rPr>
            <w:rFonts w:ascii="Trebuchet MS" w:hAnsi="Trebuchet MS"/>
          </w:rPr>
          <w:t>XGBoost</w:t>
        </w:r>
        <w:proofErr w:type="spellEnd"/>
        <w:r w:rsidRPr="00272B1A">
          <w:rPr>
            <w:rFonts w:ascii="Trebuchet MS" w:hAnsi="Trebuchet MS"/>
          </w:rPr>
          <w:t xml:space="preserve"> were slightly smoother, indicating more stable prediction behavior. To complement this, </w:t>
        </w:r>
        <w:r w:rsidRPr="00272B1A">
          <w:rPr>
            <w:rStyle w:val="s1"/>
            <w:rFonts w:ascii="Trebuchet MS" w:hAnsi="Trebuchet MS"/>
          </w:rPr>
          <w:t xml:space="preserve">Figure </w:t>
        </w:r>
      </w:ins>
      <w:ins w:id="4198" w:author="ANANDHAKRISHNAN MADATHIL REMESH" w:date="2025-04-02T18:01:00Z" w16du:dateUtc="2025-04-02T17:01:00Z">
        <w:r w:rsidR="00372502">
          <w:rPr>
            <w:rStyle w:val="s1"/>
            <w:rFonts w:ascii="Trebuchet MS" w:hAnsi="Trebuchet MS"/>
          </w:rPr>
          <w:t>33</w:t>
        </w:r>
      </w:ins>
      <w:ins w:id="4199" w:author="ANANDHAKRISHNAN MADATHIL REMESH" w:date="2025-03-27T00:02:00Z" w16du:dateUtc="2025-03-27T00:02:00Z">
        <w:r w:rsidRPr="00272B1A">
          <w:rPr>
            <w:rFonts w:ascii="Trebuchet MS" w:hAnsi="Trebuchet MS"/>
          </w:rPr>
          <w:t xml:space="preserve"> presents the </w:t>
        </w:r>
        <w:r w:rsidRPr="00272B1A">
          <w:rPr>
            <w:rStyle w:val="s1"/>
            <w:rFonts w:ascii="Trebuchet MS" w:hAnsi="Trebuchet MS"/>
          </w:rPr>
          <w:t>Precision-Recall (PR) curves</w:t>
        </w:r>
        <w:r w:rsidRPr="00272B1A">
          <w:rPr>
            <w:rFonts w:ascii="Trebuchet MS" w:hAnsi="Trebuchet MS"/>
          </w:rPr>
          <w:t xml:space="preserve">, which are particularly useful in cases of potential class imbalance. Both RF and XGB achieved </w:t>
        </w:r>
        <w:r w:rsidRPr="00272B1A">
          <w:rPr>
            <w:rStyle w:val="s1"/>
            <w:rFonts w:ascii="Trebuchet MS" w:hAnsi="Trebuchet MS"/>
          </w:rPr>
          <w:t>average precision scores exceeding 0.98</w:t>
        </w:r>
        <w:r w:rsidRPr="00272B1A">
          <w:rPr>
            <w:rFonts w:ascii="Trebuchet MS" w:hAnsi="Trebuchet MS"/>
          </w:rPr>
          <w:t xml:space="preserve">, meaning that when the model predicted a High or Medium flood risk, it was almost always correct. </w:t>
        </w:r>
        <w:proofErr w:type="spellStart"/>
        <w:r w:rsidRPr="00272B1A">
          <w:rPr>
            <w:rFonts w:ascii="Trebuchet MS" w:hAnsi="Trebuchet MS"/>
          </w:rPr>
          <w:t>XGBoost</w:t>
        </w:r>
      </w:ins>
      <w:proofErr w:type="spellEnd"/>
      <w:ins w:id="4200" w:author="ANANDHAKRISHNAN MADATHIL REMESH" w:date="2025-04-02T18:01:00Z" w16du:dateUtc="2025-04-02T17:01:00Z">
        <w:r w:rsidR="00372502" w:rsidRPr="00272B1A">
          <w:rPr>
            <w:rFonts w:ascii="Trebuchet MS" w:hAnsi="Trebuchet MS"/>
          </w:rPr>
          <w:t xml:space="preserve"> showed</w:t>
        </w:r>
      </w:ins>
      <w:ins w:id="4201" w:author="ANANDHAKRISHNAN MADATHIL REMESH" w:date="2025-03-27T00:02:00Z" w16du:dateUtc="2025-03-27T00:02:00Z">
        <w:r w:rsidRPr="00272B1A">
          <w:rPr>
            <w:rFonts w:ascii="Trebuchet MS" w:hAnsi="Trebuchet MS"/>
          </w:rPr>
          <w:t xml:space="preserve"> improved recall for Medium Risk, which is typically the hardest class to predict due to its overlap with Low and High cases.</w:t>
        </w:r>
      </w:ins>
    </w:p>
    <w:p w14:paraId="7667EE72" w14:textId="77777777" w:rsidR="006021BC" w:rsidRDefault="009354C8">
      <w:pPr>
        <w:pStyle w:val="p3"/>
        <w:keepNext/>
        <w:spacing w:line="276" w:lineRule="auto"/>
        <w:jc w:val="both"/>
        <w:rPr>
          <w:ins w:id="4202" w:author="ANANDHAKRISHNAN MADATHIL REMESH" w:date="2025-04-02T17:28:00Z" w16du:dateUtc="2025-04-02T16:28:00Z"/>
        </w:rPr>
        <w:pPrChange w:id="4203" w:author="ANANDHAKRISHNAN MADATHIL REMESH" w:date="2025-04-02T17:28:00Z" w16du:dateUtc="2025-04-02T16:28:00Z">
          <w:pPr>
            <w:pStyle w:val="p3"/>
            <w:spacing w:line="276" w:lineRule="auto"/>
            <w:jc w:val="both"/>
          </w:pPr>
        </w:pPrChange>
      </w:pPr>
      <w:ins w:id="4204" w:author="ANANDHAKRISHNAN MADATHIL REMESH" w:date="2025-03-27T00:02:00Z" w16du:dateUtc="2025-03-27T00:02:00Z">
        <w:r w:rsidRPr="00272B1A">
          <w:rPr>
            <w:rFonts w:ascii="Trebuchet MS" w:hAnsi="Trebuchet MS"/>
            <w:noProof/>
            <w:color w:val="000000"/>
          </w:rPr>
          <w:lastRenderedPageBreak/>
          <w:drawing>
            <wp:inline distT="0" distB="0" distL="0" distR="0" wp14:anchorId="31AB59D7" wp14:editId="34CAD817">
              <wp:extent cx="5760085" cy="2167237"/>
              <wp:effectExtent l="0" t="0" r="0" b="5080"/>
              <wp:docPr id="709093720" name="Picture 2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93720" name="Picture 28" descr="A graph of a graph&#10;&#10;AI-generated content may be incorrect."/>
                      <pic:cNvPicPr/>
                    </pic:nvPicPr>
                    <pic:blipFill rotWithShape="1">
                      <a:blip r:embed="rId54" cstate="print">
                        <a:extLst>
                          <a:ext uri="{28A0092B-C50C-407E-A947-70E740481C1C}">
                            <a14:useLocalDpi xmlns:a14="http://schemas.microsoft.com/office/drawing/2010/main" val="0"/>
                          </a:ext>
                        </a:extLst>
                      </a:blip>
                      <a:srcRect t="7882"/>
                      <a:stretch/>
                    </pic:blipFill>
                    <pic:spPr bwMode="auto">
                      <a:xfrm>
                        <a:off x="0" y="0"/>
                        <a:ext cx="5760085" cy="2167237"/>
                      </a:xfrm>
                      <a:prstGeom prst="rect">
                        <a:avLst/>
                      </a:prstGeom>
                      <a:ln>
                        <a:noFill/>
                      </a:ln>
                      <a:extLst>
                        <a:ext uri="{53640926-AAD7-44D8-BBD7-CCE9431645EC}">
                          <a14:shadowObscured xmlns:a14="http://schemas.microsoft.com/office/drawing/2010/main"/>
                        </a:ext>
                      </a:extLst>
                    </pic:spPr>
                  </pic:pic>
                </a:graphicData>
              </a:graphic>
            </wp:inline>
          </w:drawing>
        </w:r>
      </w:ins>
    </w:p>
    <w:p w14:paraId="7A7024D3" w14:textId="29F3A6BA" w:rsidR="009354C8" w:rsidRPr="00372502" w:rsidRDefault="006021BC">
      <w:pPr>
        <w:pStyle w:val="Caption"/>
        <w:rPr>
          <w:ins w:id="4205" w:author="ANANDHAKRISHNAN MADATHIL REMESH" w:date="2025-03-27T00:02:00Z" w16du:dateUtc="2025-03-27T00:02:00Z"/>
          <w:rFonts w:ascii="Trebuchet MS" w:hAnsi="Trebuchet MS"/>
        </w:rPr>
        <w:pPrChange w:id="4206" w:author="ANANDHAKRISHNAN MADATHIL REMESH" w:date="2025-04-02T17:28:00Z" w16du:dateUtc="2025-04-02T16:28:00Z">
          <w:pPr>
            <w:pStyle w:val="p3"/>
            <w:spacing w:line="276" w:lineRule="auto"/>
            <w:jc w:val="both"/>
          </w:pPr>
        </w:pPrChange>
      </w:pPr>
      <w:bookmarkStart w:id="4207" w:name="_Toc195466849"/>
      <w:ins w:id="4208" w:author="ANANDHAKRISHNAN MADATHIL REMESH" w:date="2025-04-02T17:28:00Z" w16du:dateUtc="2025-04-02T16:28:00Z">
        <w:r w:rsidRPr="00372502">
          <w:rPr>
            <w:rFonts w:ascii="Trebuchet MS" w:eastAsiaTheme="minorEastAsia" w:hAnsi="Trebuchet MS" w:cstheme="minorBidi"/>
            <w:rPrChange w:id="4209" w:author="ANANDHAKRISHNAN MADATHIL REMESH" w:date="2025-04-02T18:01:00Z" w16du:dateUtc="2025-04-02T17:01:00Z">
              <w:rPr>
                <w:bCs/>
              </w:rPr>
            </w:rPrChange>
          </w:rPr>
          <w:t xml:space="preserve">Figure </w:t>
        </w:r>
        <w:r w:rsidRPr="00372502">
          <w:rPr>
            <w:rFonts w:ascii="Trebuchet MS" w:eastAsiaTheme="minorEastAsia" w:hAnsi="Trebuchet MS" w:cstheme="minorBidi"/>
            <w:rPrChange w:id="4210" w:author="ANANDHAKRISHNAN MADATHIL REMESH" w:date="2025-04-02T18:01:00Z" w16du:dateUtc="2025-04-02T17:01:00Z">
              <w:rPr>
                <w:bCs/>
              </w:rPr>
            </w:rPrChange>
          </w:rPr>
          <w:fldChar w:fldCharType="begin"/>
        </w:r>
        <w:r w:rsidRPr="00372502">
          <w:rPr>
            <w:rFonts w:ascii="Trebuchet MS" w:eastAsiaTheme="minorEastAsia" w:hAnsi="Trebuchet MS" w:cstheme="minorBidi"/>
            <w:rPrChange w:id="4211" w:author="ANANDHAKRISHNAN MADATHIL REMESH" w:date="2025-04-02T18:01:00Z" w16du:dateUtc="2025-04-02T17:01:00Z">
              <w:rPr>
                <w:bCs/>
              </w:rPr>
            </w:rPrChange>
          </w:rPr>
          <w:instrText xml:space="preserve"> SEQ Figure \* ARABIC </w:instrText>
        </w:r>
      </w:ins>
      <w:r w:rsidRPr="00372502">
        <w:rPr>
          <w:rFonts w:ascii="Trebuchet MS" w:eastAsiaTheme="minorEastAsia" w:hAnsi="Trebuchet MS" w:cstheme="minorBidi"/>
          <w:rPrChange w:id="4212" w:author="ANANDHAKRISHNAN MADATHIL REMESH" w:date="2025-04-02T18:01:00Z" w16du:dateUtc="2025-04-02T17:01:00Z">
            <w:rPr>
              <w:bCs/>
            </w:rPr>
          </w:rPrChange>
        </w:rPr>
        <w:fldChar w:fldCharType="separate"/>
      </w:r>
      <w:ins w:id="4213" w:author="ANANDHAKRISHNAN MADATHIL REMESH" w:date="2025-04-13T20:05:00Z" w16du:dateUtc="2025-04-13T19:05:00Z">
        <w:r w:rsidR="009B2C7D">
          <w:rPr>
            <w:rFonts w:ascii="Trebuchet MS" w:eastAsiaTheme="minorEastAsia" w:hAnsi="Trebuchet MS" w:cstheme="minorBidi"/>
            <w:noProof/>
          </w:rPr>
          <w:t>37</w:t>
        </w:r>
      </w:ins>
      <w:ins w:id="4214" w:author="ANANDHAKRISHNAN MADATHIL REMESH" w:date="2025-04-02T17:28:00Z" w16du:dateUtc="2025-04-02T16:28:00Z">
        <w:r w:rsidRPr="00372502">
          <w:rPr>
            <w:rFonts w:ascii="Trebuchet MS" w:eastAsiaTheme="minorEastAsia" w:hAnsi="Trebuchet MS" w:cstheme="minorBidi"/>
            <w:rPrChange w:id="4215" w:author="ANANDHAKRISHNAN MADATHIL REMESH" w:date="2025-04-02T18:01:00Z" w16du:dateUtc="2025-04-02T17:01:00Z">
              <w:rPr>
                <w:bCs/>
              </w:rPr>
            </w:rPrChange>
          </w:rPr>
          <w:fldChar w:fldCharType="end"/>
        </w:r>
        <w:r w:rsidRPr="00372502">
          <w:rPr>
            <w:rFonts w:ascii="Trebuchet MS" w:eastAsiaTheme="minorEastAsia" w:hAnsi="Trebuchet MS" w:cstheme="minorBidi"/>
            <w:rPrChange w:id="4216" w:author="ANANDHAKRISHNAN MADATHIL REMESH" w:date="2025-04-02T18:01:00Z" w16du:dateUtc="2025-04-02T17:01:00Z">
              <w:rPr>
                <w:bCs/>
              </w:rPr>
            </w:rPrChange>
          </w:rPr>
          <w:t xml:space="preserve"> Precision Recall Curves for flood risk categories</w:t>
        </w:r>
        <w:bookmarkEnd w:id="4207"/>
        <w:r w:rsidRPr="00372502">
          <w:rPr>
            <w:rFonts w:ascii="Trebuchet MS" w:eastAsiaTheme="minorEastAsia" w:hAnsi="Trebuchet MS" w:cstheme="minorBidi"/>
            <w:rPrChange w:id="4217" w:author="ANANDHAKRISHNAN MADATHIL REMESH" w:date="2025-04-02T18:01:00Z" w16du:dateUtc="2025-04-02T17:01:00Z">
              <w:rPr>
                <w:bCs/>
              </w:rPr>
            </w:rPrChange>
          </w:rPr>
          <w:t xml:space="preserve"> </w:t>
        </w:r>
      </w:ins>
    </w:p>
    <w:p w14:paraId="3B41AB10" w14:textId="77777777" w:rsidR="009354C8" w:rsidRPr="00272B1A" w:rsidRDefault="009354C8" w:rsidP="009354C8">
      <w:pPr>
        <w:pStyle w:val="p1"/>
        <w:spacing w:line="276" w:lineRule="auto"/>
        <w:jc w:val="both"/>
        <w:rPr>
          <w:ins w:id="4218" w:author="ANANDHAKRISHNAN MADATHIL REMESH" w:date="2025-03-27T00:02:00Z" w16du:dateUtc="2025-03-27T00:02:00Z"/>
          <w:rFonts w:ascii="Trebuchet MS" w:hAnsi="Trebuchet MS"/>
        </w:rPr>
      </w:pPr>
    </w:p>
    <w:p w14:paraId="60EB08A0" w14:textId="2522D1EE" w:rsidR="00421174" w:rsidRPr="00421174" w:rsidRDefault="009354C8" w:rsidP="00421174">
      <w:pPr>
        <w:pStyle w:val="Heading2"/>
        <w:rPr>
          <w:ins w:id="4219" w:author="ANANDHAKRISHNAN MADATHIL REMESH" w:date="2025-04-02T17:45:00Z" w16du:dateUtc="2025-04-02T16:45:00Z"/>
          <w:bCs w:val="0"/>
        </w:rPr>
      </w:pPr>
      <w:bookmarkStart w:id="4220" w:name="_Toc195466546"/>
      <w:ins w:id="4221" w:author="ANANDHAKRISHNAN MADATHIL REMESH" w:date="2025-03-27T00:02:00Z" w16du:dateUtc="2025-03-27T00:02:00Z">
        <w:r w:rsidRPr="00272B1A">
          <w:rPr>
            <w:bCs w:val="0"/>
          </w:rPr>
          <w:t>Confusion Matrix Interpretation for Random Forest and XGBoost</w:t>
        </w:r>
      </w:ins>
      <w:bookmarkEnd w:id="4220"/>
    </w:p>
    <w:p w14:paraId="725811C8" w14:textId="420F6BC0" w:rsidR="00421174" w:rsidRPr="00272B1A" w:rsidRDefault="00421174" w:rsidP="00421174">
      <w:pPr>
        <w:pStyle w:val="p3"/>
        <w:spacing w:line="276" w:lineRule="auto"/>
        <w:jc w:val="both"/>
        <w:rPr>
          <w:ins w:id="4222" w:author="ANANDHAKRISHNAN MADATHIL REMESH" w:date="2025-04-02T17:45:00Z" w16du:dateUtc="2025-04-02T16:45:00Z"/>
          <w:rFonts w:ascii="Trebuchet MS" w:hAnsi="Trebuchet MS"/>
        </w:rPr>
      </w:pPr>
      <w:ins w:id="4223" w:author="ANANDHAKRISHNAN MADATHIL REMESH" w:date="2025-04-02T17:45:00Z" w16du:dateUtc="2025-04-02T16:45:00Z">
        <w:r w:rsidRPr="00272B1A">
          <w:rPr>
            <w:rFonts w:ascii="Trebuchet MS" w:hAnsi="Trebuchet MS"/>
          </w:rPr>
          <w:t>The confusion matrix provides a detailed breakdown of how each model classified the flood risk levels</w:t>
        </w:r>
      </w:ins>
      <w:ins w:id="4224" w:author="ANANDHAKRISHNAN MADATHIL REMESH" w:date="2025-04-13T19:50:00Z" w16du:dateUtc="2025-04-13T18:50:00Z">
        <w:r w:rsidR="00920BB6">
          <w:rPr>
            <w:rFonts w:ascii="Trebuchet MS" w:hAnsi="Trebuchet MS"/>
          </w:rPr>
          <w:t xml:space="preserve"> </w:t>
        </w:r>
      </w:ins>
      <w:ins w:id="4225" w:author="ANANDHAKRISHNAN MADATHIL REMESH" w:date="2025-04-02T17:45:00Z" w16du:dateUtc="2025-04-02T16:45:00Z">
        <w:r w:rsidRPr="00272B1A">
          <w:rPr>
            <w:rFonts w:ascii="Trebuchet MS" w:hAnsi="Trebuchet MS"/>
          </w:rPr>
          <w:t xml:space="preserve">Low, Medium, and High—by comparing the predicted categories with the actual ground truth. It highlights the number of </w:t>
        </w:r>
        <w:r w:rsidRPr="00272B1A">
          <w:rPr>
            <w:rStyle w:val="s1"/>
            <w:rFonts w:ascii="Trebuchet MS" w:hAnsi="Trebuchet MS"/>
          </w:rPr>
          <w:t>True Positives (TP)</w:t>
        </w:r>
        <w:r w:rsidRPr="00272B1A">
          <w:rPr>
            <w:rFonts w:ascii="Trebuchet MS" w:hAnsi="Trebuchet MS"/>
          </w:rPr>
          <w:t xml:space="preserve">, </w:t>
        </w:r>
        <w:r w:rsidRPr="00272B1A">
          <w:rPr>
            <w:rStyle w:val="s1"/>
            <w:rFonts w:ascii="Trebuchet MS" w:hAnsi="Trebuchet MS"/>
          </w:rPr>
          <w:t>False Positives (FP)</w:t>
        </w:r>
        <w:r w:rsidRPr="00272B1A">
          <w:rPr>
            <w:rFonts w:ascii="Trebuchet MS" w:hAnsi="Trebuchet MS"/>
          </w:rPr>
          <w:t xml:space="preserve">, and </w:t>
        </w:r>
        <w:r w:rsidRPr="00272B1A">
          <w:rPr>
            <w:rStyle w:val="s1"/>
            <w:rFonts w:ascii="Trebuchet MS" w:hAnsi="Trebuchet MS"/>
          </w:rPr>
          <w:t>False Negatives (FN)</w:t>
        </w:r>
        <w:r w:rsidRPr="00272B1A">
          <w:rPr>
            <w:rFonts w:ascii="Trebuchet MS" w:hAnsi="Trebuchet MS"/>
          </w:rPr>
          <w:t xml:space="preserve"> for each class.</w:t>
        </w:r>
      </w:ins>
    </w:p>
    <w:p w14:paraId="748AAE9F" w14:textId="77777777" w:rsidR="00421174" w:rsidRPr="00421174" w:rsidRDefault="00421174">
      <w:pPr>
        <w:rPr>
          <w:ins w:id="4226" w:author="ANANDHAKRISHNAN MADATHIL REMESH" w:date="2025-03-27T00:02:00Z" w16du:dateUtc="2025-03-27T00:02:00Z"/>
        </w:rPr>
        <w:pPrChange w:id="4227" w:author="ANANDHAKRISHNAN MADATHIL REMESH" w:date="2025-04-02T17:45:00Z" w16du:dateUtc="2025-04-02T16:45:00Z">
          <w:pPr>
            <w:pStyle w:val="p1"/>
            <w:spacing w:line="276" w:lineRule="auto"/>
            <w:jc w:val="both"/>
          </w:pPr>
        </w:pPrChange>
      </w:pPr>
    </w:p>
    <w:p w14:paraId="4830C965" w14:textId="77777777" w:rsidR="003F04E2" w:rsidRDefault="009354C8">
      <w:pPr>
        <w:pStyle w:val="p1"/>
        <w:keepNext/>
        <w:spacing w:line="276" w:lineRule="auto"/>
        <w:jc w:val="both"/>
        <w:rPr>
          <w:ins w:id="4228" w:author="ANANDHAKRISHNAN MADATHIL REMESH" w:date="2025-04-02T17:44:00Z" w16du:dateUtc="2025-04-02T16:44:00Z"/>
        </w:rPr>
        <w:pPrChange w:id="4229" w:author="ANANDHAKRISHNAN MADATHIL REMESH" w:date="2025-04-02T17:44:00Z" w16du:dateUtc="2025-04-02T16:44:00Z">
          <w:pPr>
            <w:pStyle w:val="p1"/>
            <w:spacing w:line="276" w:lineRule="auto"/>
            <w:jc w:val="both"/>
          </w:pPr>
        </w:pPrChange>
      </w:pPr>
      <w:ins w:id="4230" w:author="ANANDHAKRISHNAN MADATHIL REMESH" w:date="2025-03-27T00:02:00Z" w16du:dateUtc="2025-03-27T00:02:00Z">
        <w:r w:rsidRPr="00272B1A">
          <w:rPr>
            <w:rFonts w:ascii="Trebuchet MS" w:hAnsi="Trebuchet MS"/>
            <w:noProof/>
          </w:rPr>
          <w:drawing>
            <wp:inline distT="0" distB="0" distL="0" distR="0" wp14:anchorId="0E4F11E3" wp14:editId="53ABC40C">
              <wp:extent cx="2814312" cy="1703203"/>
              <wp:effectExtent l="0" t="0" r="5715" b="0"/>
              <wp:docPr id="540799581"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9581" name="Picture 36" descr="A screenshot of a graph&#10;&#10;AI-generated content may be incorrect."/>
                      <pic:cNvPicPr/>
                    </pic:nvPicPr>
                    <pic:blipFill rotWithShape="1">
                      <a:blip r:embed="rId55" cstate="print">
                        <a:extLst>
                          <a:ext uri="{28A0092B-C50C-407E-A947-70E740481C1C}">
                            <a14:useLocalDpi xmlns:a14="http://schemas.microsoft.com/office/drawing/2010/main" val="0"/>
                          </a:ext>
                        </a:extLst>
                      </a:blip>
                      <a:srcRect b="49966"/>
                      <a:stretch/>
                    </pic:blipFill>
                    <pic:spPr bwMode="auto">
                      <a:xfrm>
                        <a:off x="0" y="0"/>
                        <a:ext cx="2923468" cy="1769264"/>
                      </a:xfrm>
                      <a:prstGeom prst="rect">
                        <a:avLst/>
                      </a:prstGeom>
                      <a:ln>
                        <a:noFill/>
                      </a:ln>
                      <a:extLst>
                        <a:ext uri="{53640926-AAD7-44D8-BBD7-CCE9431645EC}">
                          <a14:shadowObscured xmlns:a14="http://schemas.microsoft.com/office/drawing/2010/main"/>
                        </a:ext>
                      </a:extLst>
                    </pic:spPr>
                  </pic:pic>
                </a:graphicData>
              </a:graphic>
            </wp:inline>
          </w:drawing>
        </w:r>
      </w:ins>
    </w:p>
    <w:p w14:paraId="12AB0D99" w14:textId="2DBAB43F" w:rsidR="003F04E2" w:rsidRPr="00372502" w:rsidRDefault="003F04E2" w:rsidP="003F04E2">
      <w:pPr>
        <w:pStyle w:val="Caption"/>
        <w:rPr>
          <w:ins w:id="4231" w:author="ANANDHAKRISHNAN MADATHIL REMESH" w:date="2025-04-02T17:46:00Z" w16du:dateUtc="2025-04-02T16:46:00Z"/>
          <w:rFonts w:ascii="Trebuchet MS" w:hAnsi="Trebuchet MS"/>
          <w:rPrChange w:id="4232" w:author="ANANDHAKRISHNAN MADATHIL REMESH" w:date="2025-04-02T18:01:00Z" w16du:dateUtc="2025-04-02T17:01:00Z">
            <w:rPr>
              <w:ins w:id="4233" w:author="ANANDHAKRISHNAN MADATHIL REMESH" w:date="2025-04-02T17:46:00Z" w16du:dateUtc="2025-04-02T16:46:00Z"/>
            </w:rPr>
          </w:rPrChange>
        </w:rPr>
      </w:pPr>
      <w:bookmarkStart w:id="4234" w:name="_Toc195466850"/>
      <w:ins w:id="4235" w:author="ANANDHAKRISHNAN MADATHIL REMESH" w:date="2025-04-02T17:44:00Z" w16du:dateUtc="2025-04-02T16:44:00Z">
        <w:r w:rsidRPr="00372502">
          <w:rPr>
            <w:rFonts w:ascii="Trebuchet MS" w:hAnsi="Trebuchet MS"/>
            <w:rPrChange w:id="4236" w:author="ANANDHAKRISHNAN MADATHIL REMESH" w:date="2025-04-02T18:01:00Z" w16du:dateUtc="2025-04-02T17:01:00Z">
              <w:rPr/>
            </w:rPrChange>
          </w:rPr>
          <w:t xml:space="preserve">Figure </w:t>
        </w:r>
        <w:r w:rsidRPr="00372502">
          <w:rPr>
            <w:rFonts w:ascii="Trebuchet MS" w:hAnsi="Trebuchet MS"/>
            <w:rPrChange w:id="4237" w:author="ANANDHAKRISHNAN MADATHIL REMESH" w:date="2025-04-02T18:01:00Z" w16du:dateUtc="2025-04-02T17:01:00Z">
              <w:rPr/>
            </w:rPrChange>
          </w:rPr>
          <w:fldChar w:fldCharType="begin"/>
        </w:r>
        <w:r w:rsidRPr="00372502">
          <w:rPr>
            <w:rFonts w:ascii="Trebuchet MS" w:hAnsi="Trebuchet MS"/>
            <w:rPrChange w:id="4238" w:author="ANANDHAKRISHNAN MADATHIL REMESH" w:date="2025-04-02T18:01:00Z" w16du:dateUtc="2025-04-02T17:01:00Z">
              <w:rPr/>
            </w:rPrChange>
          </w:rPr>
          <w:instrText xml:space="preserve"> SEQ Figure \* ARABIC </w:instrText>
        </w:r>
      </w:ins>
      <w:r w:rsidRPr="00372502">
        <w:rPr>
          <w:rFonts w:ascii="Trebuchet MS" w:hAnsi="Trebuchet MS"/>
          <w:rPrChange w:id="4239" w:author="ANANDHAKRISHNAN MADATHIL REMESH" w:date="2025-04-02T18:01:00Z" w16du:dateUtc="2025-04-02T17:01:00Z">
            <w:rPr/>
          </w:rPrChange>
        </w:rPr>
        <w:fldChar w:fldCharType="separate"/>
      </w:r>
      <w:ins w:id="4240" w:author="ANANDHAKRISHNAN MADATHIL REMESH" w:date="2025-04-13T20:05:00Z" w16du:dateUtc="2025-04-13T19:05:00Z">
        <w:r w:rsidR="009B2C7D">
          <w:rPr>
            <w:rFonts w:ascii="Trebuchet MS" w:hAnsi="Trebuchet MS"/>
            <w:noProof/>
          </w:rPr>
          <w:t>38</w:t>
        </w:r>
      </w:ins>
      <w:ins w:id="4241" w:author="ANANDHAKRISHNAN MADATHIL REMESH" w:date="2025-04-02T17:44:00Z" w16du:dateUtc="2025-04-02T16:44:00Z">
        <w:r w:rsidRPr="00372502">
          <w:rPr>
            <w:rFonts w:ascii="Trebuchet MS" w:hAnsi="Trebuchet MS"/>
            <w:rPrChange w:id="4242" w:author="ANANDHAKRISHNAN MADATHIL REMESH" w:date="2025-04-02T18:01:00Z" w16du:dateUtc="2025-04-02T17:01:00Z">
              <w:rPr/>
            </w:rPrChange>
          </w:rPr>
          <w:fldChar w:fldCharType="end"/>
        </w:r>
        <w:r w:rsidRPr="00372502">
          <w:rPr>
            <w:rFonts w:ascii="Trebuchet MS" w:hAnsi="Trebuchet MS"/>
            <w:rPrChange w:id="4243" w:author="ANANDHAKRISHNAN MADATHIL REMESH" w:date="2025-04-02T18:01:00Z" w16du:dateUtc="2025-04-02T17:01:00Z">
              <w:rPr/>
            </w:rPrChange>
          </w:rPr>
          <w:t xml:space="preserve"> Confusion matrix for </w:t>
        </w:r>
      </w:ins>
      <w:ins w:id="4244" w:author="ANANDHAKRISHNAN MADATHIL REMESH" w:date="2025-04-02T17:45:00Z" w16du:dateUtc="2025-04-02T16:45:00Z">
        <w:r w:rsidR="00421174" w:rsidRPr="00372502">
          <w:rPr>
            <w:rFonts w:ascii="Trebuchet MS" w:hAnsi="Trebuchet MS"/>
            <w:rPrChange w:id="4245" w:author="ANANDHAKRISHNAN MADATHIL REMESH" w:date="2025-04-02T18:01:00Z" w16du:dateUtc="2025-04-02T17:01:00Z">
              <w:rPr/>
            </w:rPrChange>
          </w:rPr>
          <w:t>Random Forest</w:t>
        </w:r>
      </w:ins>
      <w:bookmarkEnd w:id="4234"/>
    </w:p>
    <w:p w14:paraId="4D7E84FD" w14:textId="77777777" w:rsidR="00421174" w:rsidRDefault="00421174" w:rsidP="00421174">
      <w:pPr>
        <w:rPr>
          <w:ins w:id="4246" w:author="ANANDHAKRISHNAN MADATHIL REMESH" w:date="2025-04-02T17:46:00Z" w16du:dateUtc="2025-04-02T16:46:00Z"/>
        </w:rPr>
      </w:pPr>
    </w:p>
    <w:p w14:paraId="72EA0876" w14:textId="45776743" w:rsidR="00421174" w:rsidRPr="00272B1A" w:rsidRDefault="00421174" w:rsidP="00421174">
      <w:pPr>
        <w:pStyle w:val="p3"/>
        <w:spacing w:line="276" w:lineRule="auto"/>
        <w:jc w:val="both"/>
        <w:rPr>
          <w:ins w:id="4247" w:author="ANANDHAKRISHNAN MADATHIL REMESH" w:date="2025-04-02T17:46:00Z" w16du:dateUtc="2025-04-02T16:46:00Z"/>
          <w:rFonts w:ascii="Trebuchet MS" w:hAnsi="Trebuchet MS"/>
        </w:rPr>
      </w:pPr>
      <w:ins w:id="4248" w:author="ANANDHAKRISHNAN MADATHIL REMESH" w:date="2025-04-02T17:46:00Z" w16du:dateUtc="2025-04-02T16:46:00Z">
        <w:r w:rsidRPr="00272B1A">
          <w:rPr>
            <w:rFonts w:ascii="Trebuchet MS" w:hAnsi="Trebuchet MS"/>
          </w:rPr>
          <w:t xml:space="preserve">In the Random Forest confusion matrix, the model accurately predicted </w:t>
        </w:r>
        <w:r w:rsidRPr="00272B1A">
          <w:rPr>
            <w:rStyle w:val="s1"/>
            <w:rFonts w:ascii="Trebuchet MS" w:hAnsi="Trebuchet MS"/>
          </w:rPr>
          <w:t>7615</w:t>
        </w:r>
        <w:r w:rsidRPr="00272B1A">
          <w:rPr>
            <w:rFonts w:ascii="Trebuchet MS" w:hAnsi="Trebuchet MS"/>
          </w:rPr>
          <w:t xml:space="preserve"> out of </w:t>
        </w:r>
        <w:r w:rsidRPr="00272B1A">
          <w:rPr>
            <w:rStyle w:val="s1"/>
            <w:rFonts w:ascii="Trebuchet MS" w:hAnsi="Trebuchet MS"/>
          </w:rPr>
          <w:t>7621</w:t>
        </w:r>
        <w:r w:rsidRPr="00272B1A">
          <w:rPr>
            <w:rFonts w:ascii="Trebuchet MS" w:hAnsi="Trebuchet MS"/>
          </w:rPr>
          <w:t xml:space="preserve"> Low Risk cases, </w:t>
        </w:r>
        <w:r w:rsidRPr="00272B1A">
          <w:rPr>
            <w:rStyle w:val="s1"/>
            <w:rFonts w:ascii="Trebuchet MS" w:hAnsi="Trebuchet MS"/>
          </w:rPr>
          <w:t>7316</w:t>
        </w:r>
        <w:r w:rsidRPr="00272B1A">
          <w:rPr>
            <w:rFonts w:ascii="Trebuchet MS" w:hAnsi="Trebuchet MS"/>
          </w:rPr>
          <w:t xml:space="preserve"> out of </w:t>
        </w:r>
        <w:r w:rsidRPr="00272B1A">
          <w:rPr>
            <w:rStyle w:val="s1"/>
            <w:rFonts w:ascii="Trebuchet MS" w:hAnsi="Trebuchet MS"/>
          </w:rPr>
          <w:t>7419</w:t>
        </w:r>
        <w:r w:rsidRPr="00272B1A">
          <w:rPr>
            <w:rFonts w:ascii="Trebuchet MS" w:hAnsi="Trebuchet MS"/>
          </w:rPr>
          <w:t xml:space="preserve"> Medium Risk cases, and </w:t>
        </w:r>
        <w:r w:rsidRPr="00272B1A">
          <w:rPr>
            <w:rStyle w:val="s1"/>
            <w:rFonts w:ascii="Trebuchet MS" w:hAnsi="Trebuchet MS"/>
          </w:rPr>
          <w:t>7681</w:t>
        </w:r>
        <w:r w:rsidRPr="00272B1A">
          <w:rPr>
            <w:rFonts w:ascii="Trebuchet MS" w:hAnsi="Trebuchet MS"/>
          </w:rPr>
          <w:t xml:space="preserve"> out of </w:t>
        </w:r>
        <w:r w:rsidRPr="00272B1A">
          <w:rPr>
            <w:rStyle w:val="s1"/>
            <w:rFonts w:ascii="Trebuchet MS" w:hAnsi="Trebuchet MS"/>
          </w:rPr>
          <w:t>7777</w:t>
        </w:r>
        <w:r w:rsidRPr="00272B1A">
          <w:rPr>
            <w:rFonts w:ascii="Trebuchet MS" w:hAnsi="Trebuchet MS"/>
          </w:rPr>
          <w:t xml:space="preserve"> High Risk cases. Only a few Medium and High-risk samples were misclassified, indicating a strong performance across all categories.</w:t>
        </w:r>
      </w:ins>
    </w:p>
    <w:p w14:paraId="594DD14D" w14:textId="77777777" w:rsidR="00421174" w:rsidRPr="00421174" w:rsidRDefault="00421174">
      <w:pPr>
        <w:rPr>
          <w:ins w:id="4249" w:author="ANANDHAKRISHNAN MADATHIL REMESH" w:date="2025-04-02T17:44:00Z" w16du:dateUtc="2025-04-02T16:44:00Z"/>
        </w:rPr>
        <w:pPrChange w:id="4250" w:author="ANANDHAKRISHNAN MADATHIL REMESH" w:date="2025-04-02T17:46:00Z" w16du:dateUtc="2025-04-02T16:46:00Z">
          <w:pPr>
            <w:pStyle w:val="Caption"/>
          </w:pPr>
        </w:pPrChange>
      </w:pPr>
    </w:p>
    <w:p w14:paraId="2DDA04F2" w14:textId="77777777" w:rsidR="00421174" w:rsidRDefault="003F04E2">
      <w:pPr>
        <w:pStyle w:val="p1"/>
        <w:keepNext/>
        <w:spacing w:line="276" w:lineRule="auto"/>
        <w:jc w:val="both"/>
        <w:rPr>
          <w:ins w:id="4251" w:author="ANANDHAKRISHNAN MADATHIL REMESH" w:date="2025-04-02T17:46:00Z" w16du:dateUtc="2025-04-02T16:46:00Z"/>
        </w:rPr>
        <w:pPrChange w:id="4252" w:author="ANANDHAKRISHNAN MADATHIL REMESH" w:date="2025-04-02T17:46:00Z" w16du:dateUtc="2025-04-02T16:46:00Z">
          <w:pPr>
            <w:pStyle w:val="p1"/>
            <w:spacing w:line="276" w:lineRule="auto"/>
            <w:jc w:val="both"/>
          </w:pPr>
        </w:pPrChange>
      </w:pPr>
      <w:ins w:id="4253" w:author="ANANDHAKRISHNAN MADATHIL REMESH" w:date="2025-04-02T17:42:00Z" w16du:dateUtc="2025-04-02T16:42:00Z">
        <w:r>
          <w:rPr>
            <w:rFonts w:ascii="Trebuchet MS" w:hAnsi="Trebuchet MS"/>
            <w:noProof/>
          </w:rPr>
          <w:lastRenderedPageBreak/>
          <w:drawing>
            <wp:inline distT="0" distB="0" distL="0" distR="0" wp14:anchorId="46C6FB1A" wp14:editId="74253D40">
              <wp:extent cx="2729825" cy="1704975"/>
              <wp:effectExtent l="0" t="0" r="1270" b="0"/>
              <wp:docPr id="418224429" name="Picture 1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4429" name="Picture 11" descr="A graph of a number of blue squares&#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2401" cy="1831499"/>
                      </a:xfrm>
                      <a:prstGeom prst="rect">
                        <a:avLst/>
                      </a:prstGeom>
                    </pic:spPr>
                  </pic:pic>
                </a:graphicData>
              </a:graphic>
            </wp:inline>
          </w:drawing>
        </w:r>
      </w:ins>
    </w:p>
    <w:p w14:paraId="79BBEE85" w14:textId="613B8BD4" w:rsidR="009354C8" w:rsidRPr="00272B1A" w:rsidRDefault="00421174">
      <w:pPr>
        <w:pStyle w:val="Caption"/>
        <w:rPr>
          <w:ins w:id="4254" w:author="ANANDHAKRISHNAN MADATHIL REMESH" w:date="2025-03-27T00:02:00Z" w16du:dateUtc="2025-03-27T00:02:00Z"/>
          <w:rFonts w:ascii="Trebuchet MS" w:hAnsi="Trebuchet MS"/>
        </w:rPr>
        <w:pPrChange w:id="4255" w:author="ANANDHAKRISHNAN MADATHIL REMESH" w:date="2025-04-02T19:00:00Z" w16du:dateUtc="2025-04-02T18:00:00Z">
          <w:pPr>
            <w:pStyle w:val="p2"/>
            <w:spacing w:line="276" w:lineRule="auto"/>
            <w:jc w:val="both"/>
          </w:pPr>
        </w:pPrChange>
      </w:pPr>
      <w:bookmarkStart w:id="4256" w:name="_Toc195466851"/>
      <w:ins w:id="4257" w:author="ANANDHAKRISHNAN MADATHIL REMESH" w:date="2025-04-02T17:46:00Z" w16du:dateUtc="2025-04-02T16:46:00Z">
        <w:r w:rsidRPr="00372502">
          <w:rPr>
            <w:rFonts w:ascii="Trebuchet MS" w:eastAsiaTheme="minorEastAsia" w:hAnsi="Trebuchet MS" w:cstheme="minorBidi"/>
            <w:rPrChange w:id="4258" w:author="ANANDHAKRISHNAN MADATHIL REMESH" w:date="2025-04-02T18:02:00Z" w16du:dateUtc="2025-04-02T17:02:00Z">
              <w:rPr>
                <w:bCs/>
              </w:rPr>
            </w:rPrChange>
          </w:rPr>
          <w:t xml:space="preserve">Figure </w:t>
        </w:r>
        <w:r w:rsidRPr="00372502">
          <w:rPr>
            <w:rFonts w:ascii="Trebuchet MS" w:eastAsiaTheme="minorEastAsia" w:hAnsi="Trebuchet MS" w:cstheme="minorBidi"/>
            <w:rPrChange w:id="4259" w:author="ANANDHAKRISHNAN MADATHIL REMESH" w:date="2025-04-02T18:02:00Z" w16du:dateUtc="2025-04-02T17:02:00Z">
              <w:rPr>
                <w:bCs/>
              </w:rPr>
            </w:rPrChange>
          </w:rPr>
          <w:fldChar w:fldCharType="begin"/>
        </w:r>
        <w:r w:rsidRPr="00372502">
          <w:rPr>
            <w:rFonts w:ascii="Trebuchet MS" w:eastAsiaTheme="minorEastAsia" w:hAnsi="Trebuchet MS" w:cstheme="minorBidi"/>
            <w:rPrChange w:id="4260" w:author="ANANDHAKRISHNAN MADATHIL REMESH" w:date="2025-04-02T18:02:00Z" w16du:dateUtc="2025-04-02T17:02:00Z">
              <w:rPr>
                <w:bCs/>
              </w:rPr>
            </w:rPrChange>
          </w:rPr>
          <w:instrText xml:space="preserve"> SEQ Figure \* ARABIC </w:instrText>
        </w:r>
      </w:ins>
      <w:r w:rsidRPr="00372502">
        <w:rPr>
          <w:rFonts w:ascii="Trebuchet MS" w:eastAsiaTheme="minorEastAsia" w:hAnsi="Trebuchet MS" w:cstheme="minorBidi"/>
          <w:rPrChange w:id="4261" w:author="ANANDHAKRISHNAN MADATHIL REMESH" w:date="2025-04-02T18:02:00Z" w16du:dateUtc="2025-04-02T17:02:00Z">
            <w:rPr>
              <w:bCs/>
            </w:rPr>
          </w:rPrChange>
        </w:rPr>
        <w:fldChar w:fldCharType="separate"/>
      </w:r>
      <w:ins w:id="4262" w:author="ANANDHAKRISHNAN MADATHIL REMESH" w:date="2025-04-13T20:05:00Z" w16du:dateUtc="2025-04-13T19:05:00Z">
        <w:r w:rsidR="009B2C7D">
          <w:rPr>
            <w:rFonts w:ascii="Trebuchet MS" w:eastAsiaTheme="minorEastAsia" w:hAnsi="Trebuchet MS" w:cstheme="minorBidi"/>
            <w:noProof/>
          </w:rPr>
          <w:t>39</w:t>
        </w:r>
      </w:ins>
      <w:ins w:id="4263" w:author="ANANDHAKRISHNAN MADATHIL REMESH" w:date="2025-04-02T17:46:00Z" w16du:dateUtc="2025-04-02T16:46:00Z">
        <w:r w:rsidRPr="00372502">
          <w:rPr>
            <w:rFonts w:ascii="Trebuchet MS" w:eastAsiaTheme="minorEastAsia" w:hAnsi="Trebuchet MS" w:cstheme="minorBidi"/>
            <w:rPrChange w:id="4264" w:author="ANANDHAKRISHNAN MADATHIL REMESH" w:date="2025-04-02T18:02:00Z" w16du:dateUtc="2025-04-02T17:02:00Z">
              <w:rPr>
                <w:bCs/>
              </w:rPr>
            </w:rPrChange>
          </w:rPr>
          <w:fldChar w:fldCharType="end"/>
        </w:r>
        <w:r w:rsidRPr="00372502">
          <w:rPr>
            <w:rFonts w:ascii="Trebuchet MS" w:eastAsiaTheme="minorEastAsia" w:hAnsi="Trebuchet MS" w:cstheme="minorBidi"/>
            <w:rPrChange w:id="4265" w:author="ANANDHAKRISHNAN MADATHIL REMESH" w:date="2025-04-02T18:02:00Z" w16du:dateUtc="2025-04-02T17:02:00Z">
              <w:rPr>
                <w:bCs/>
              </w:rPr>
            </w:rPrChange>
          </w:rPr>
          <w:t xml:space="preserve"> Confusion matrix for </w:t>
        </w:r>
        <w:proofErr w:type="spellStart"/>
        <w:r w:rsidRPr="00372502">
          <w:rPr>
            <w:rFonts w:ascii="Trebuchet MS" w:eastAsiaTheme="minorEastAsia" w:hAnsi="Trebuchet MS" w:cstheme="minorBidi"/>
            <w:rPrChange w:id="4266" w:author="ANANDHAKRISHNAN MADATHIL REMESH" w:date="2025-04-02T18:02:00Z" w16du:dateUtc="2025-04-02T17:02:00Z">
              <w:rPr>
                <w:bCs/>
              </w:rPr>
            </w:rPrChange>
          </w:rPr>
          <w:t>XGBoost</w:t>
        </w:r>
      </w:ins>
      <w:bookmarkEnd w:id="4256"/>
      <w:proofErr w:type="spellEnd"/>
    </w:p>
    <w:p w14:paraId="71BCF210" w14:textId="72A39C6C" w:rsidR="009354C8" w:rsidRPr="00272B1A" w:rsidRDefault="009354C8">
      <w:pPr>
        <w:pStyle w:val="p3"/>
        <w:spacing w:line="276" w:lineRule="auto"/>
        <w:jc w:val="both"/>
        <w:rPr>
          <w:ins w:id="4267" w:author="ANANDHAKRISHNAN MADATHIL REMESH" w:date="2025-03-27T00:02:00Z" w16du:dateUtc="2025-03-27T00:02:00Z"/>
          <w:rFonts w:ascii="Trebuchet MS" w:hAnsi="Trebuchet MS"/>
        </w:rPr>
        <w:pPrChange w:id="4268" w:author="ANANDHAKRISHNAN MADATHIL REMESH" w:date="2025-04-02T16:45:00Z" w16du:dateUtc="2025-04-02T15:45:00Z">
          <w:pPr>
            <w:pStyle w:val="p2"/>
            <w:spacing w:line="276" w:lineRule="auto"/>
            <w:jc w:val="both"/>
          </w:pPr>
        </w:pPrChange>
      </w:pPr>
      <w:ins w:id="4269" w:author="ANANDHAKRISHNAN MADATHIL REMESH" w:date="2025-03-27T00:02:00Z" w16du:dateUtc="2025-03-27T00:02:00Z">
        <w:r w:rsidRPr="00272B1A">
          <w:rPr>
            <w:rFonts w:ascii="Trebuchet MS" w:hAnsi="Trebuchet MS"/>
          </w:rPr>
          <w:t xml:space="preserve">In contrast, the </w:t>
        </w:r>
        <w:proofErr w:type="spellStart"/>
        <w:r w:rsidRPr="00272B1A">
          <w:rPr>
            <w:rFonts w:ascii="Trebuchet MS" w:hAnsi="Trebuchet MS"/>
          </w:rPr>
          <w:t>XGBoost</w:t>
        </w:r>
        <w:proofErr w:type="spellEnd"/>
        <w:r w:rsidRPr="00272B1A">
          <w:rPr>
            <w:rFonts w:ascii="Trebuchet MS" w:hAnsi="Trebuchet MS"/>
          </w:rPr>
          <w:t xml:space="preserve"> </w:t>
        </w:r>
      </w:ins>
      <w:ins w:id="4270" w:author="ANANDHAKRISHNAN MADATHIL REMESH" w:date="2025-04-02T17:46:00Z" w16du:dateUtc="2025-04-02T16:46:00Z">
        <w:r w:rsidR="00421174" w:rsidRPr="00272B1A">
          <w:rPr>
            <w:rFonts w:ascii="Trebuchet MS" w:hAnsi="Trebuchet MS"/>
          </w:rPr>
          <w:t>model demonstrated</w:t>
        </w:r>
      </w:ins>
      <w:ins w:id="4271" w:author="ANANDHAKRISHNAN MADATHIL REMESH" w:date="2025-03-27T00:02:00Z" w16du:dateUtc="2025-03-27T00:02:00Z">
        <w:r w:rsidRPr="00272B1A">
          <w:rPr>
            <w:rFonts w:ascii="Trebuchet MS" w:hAnsi="Trebuchet MS"/>
          </w:rPr>
          <w:t xml:space="preserve"> even more refined classification, especially for the Low and </w:t>
        </w:r>
      </w:ins>
      <w:ins w:id="4272" w:author="ANANDHAKRISHNAN MADATHIL REMESH" w:date="2025-04-02T17:38:00Z" w16du:dateUtc="2025-04-02T16:38:00Z">
        <w:r w:rsidR="003F04E2" w:rsidRPr="00272B1A">
          <w:rPr>
            <w:rFonts w:ascii="Trebuchet MS" w:hAnsi="Trebuchet MS"/>
          </w:rPr>
          <w:t>High-Risk</w:t>
        </w:r>
      </w:ins>
      <w:ins w:id="4273" w:author="ANANDHAKRISHNAN MADATHIL REMESH" w:date="2025-03-27T00:02:00Z" w16du:dateUtc="2025-03-27T00:02:00Z">
        <w:r w:rsidRPr="00272B1A">
          <w:rPr>
            <w:rFonts w:ascii="Trebuchet MS" w:hAnsi="Trebuchet MS"/>
          </w:rPr>
          <w:t xml:space="preserve"> categories. It correctly classified </w:t>
        </w:r>
        <w:r w:rsidRPr="00272B1A">
          <w:rPr>
            <w:rStyle w:val="s1"/>
            <w:rFonts w:ascii="Trebuchet MS" w:hAnsi="Trebuchet MS"/>
          </w:rPr>
          <w:t>7619</w:t>
        </w:r>
        <w:r w:rsidRPr="00272B1A">
          <w:rPr>
            <w:rFonts w:ascii="Trebuchet MS" w:hAnsi="Trebuchet MS"/>
          </w:rPr>
          <w:t xml:space="preserve"> out of </w:t>
        </w:r>
        <w:r w:rsidRPr="00272B1A">
          <w:rPr>
            <w:rStyle w:val="s1"/>
            <w:rFonts w:ascii="Trebuchet MS" w:hAnsi="Trebuchet MS"/>
          </w:rPr>
          <w:t>7621</w:t>
        </w:r>
        <w:r w:rsidRPr="00272B1A">
          <w:rPr>
            <w:rFonts w:ascii="Trebuchet MS" w:hAnsi="Trebuchet MS"/>
          </w:rPr>
          <w:t xml:space="preserve"> Low Risk cases, </w:t>
        </w:r>
        <w:r w:rsidRPr="00272B1A">
          <w:rPr>
            <w:rStyle w:val="s1"/>
            <w:rFonts w:ascii="Trebuchet MS" w:hAnsi="Trebuchet MS"/>
          </w:rPr>
          <w:t>7290</w:t>
        </w:r>
        <w:r w:rsidRPr="00272B1A">
          <w:rPr>
            <w:rFonts w:ascii="Trebuchet MS" w:hAnsi="Trebuchet MS"/>
          </w:rPr>
          <w:t xml:space="preserve"> Medium Risk cases, and </w:t>
        </w:r>
        <w:r w:rsidRPr="00272B1A">
          <w:rPr>
            <w:rStyle w:val="s1"/>
            <w:rFonts w:ascii="Trebuchet MS" w:hAnsi="Trebuchet MS"/>
          </w:rPr>
          <w:t>7727</w:t>
        </w:r>
        <w:r w:rsidRPr="00272B1A">
          <w:rPr>
            <w:rFonts w:ascii="Trebuchet MS" w:hAnsi="Trebuchet MS"/>
          </w:rPr>
          <w:t xml:space="preserve"> High Risk cases. The number of false positives and false negatives was further reduced compared to Random Forest, particularly in the Medium Risk category, where fewer </w:t>
        </w:r>
      </w:ins>
      <w:ins w:id="4274" w:author="ANANDHAKRISHNAN MADATHIL REMESH" w:date="2025-04-02T16:45:00Z" w16du:dateUtc="2025-04-02T15:45:00Z">
        <w:r w:rsidR="00866033" w:rsidRPr="00272B1A">
          <w:rPr>
            <w:rFonts w:ascii="Trebuchet MS" w:hAnsi="Trebuchet MS"/>
          </w:rPr>
          <w:t>medium</w:t>
        </w:r>
      </w:ins>
      <w:ins w:id="4275" w:author="ANANDHAKRISHNAN MADATHIL REMESH" w:date="2025-03-27T00:02:00Z" w16du:dateUtc="2025-03-27T00:02:00Z">
        <w:r w:rsidRPr="00272B1A">
          <w:rPr>
            <w:rFonts w:ascii="Trebuchet MS" w:hAnsi="Trebuchet MS"/>
          </w:rPr>
          <w:t xml:space="preserve"> samples were wrongly classified as </w:t>
        </w:r>
        <w:proofErr w:type="spellStart"/>
        <w:r w:rsidRPr="00272B1A">
          <w:rPr>
            <w:rFonts w:ascii="Trebuchet MS" w:hAnsi="Trebuchet MS"/>
          </w:rPr>
          <w:t>High.This</w:t>
        </w:r>
        <w:proofErr w:type="spellEnd"/>
        <w:r w:rsidRPr="00272B1A">
          <w:rPr>
            <w:rFonts w:ascii="Trebuchet MS" w:hAnsi="Trebuchet MS"/>
          </w:rPr>
          <w:t xml:space="preserve"> analysis confirms that both models exhibit a high level of precision and recall, with </w:t>
        </w:r>
        <w:proofErr w:type="spellStart"/>
        <w:r w:rsidRPr="00272B1A">
          <w:rPr>
            <w:rFonts w:ascii="Trebuchet MS" w:hAnsi="Trebuchet MS"/>
          </w:rPr>
          <w:t>XGBoost</w:t>
        </w:r>
        <w:proofErr w:type="spellEnd"/>
        <w:r w:rsidRPr="00272B1A">
          <w:rPr>
            <w:rFonts w:ascii="Trebuchet MS" w:hAnsi="Trebuchet MS"/>
          </w:rPr>
          <w:t xml:space="preserve"> slightly outperforming Random Forest in terms of reducing classification errors.</w:t>
        </w:r>
      </w:ins>
    </w:p>
    <w:p w14:paraId="0FCDFDA9" w14:textId="349AD7D2" w:rsidR="009354C8" w:rsidRPr="00272B1A" w:rsidRDefault="009354C8">
      <w:pPr>
        <w:pStyle w:val="p1"/>
        <w:spacing w:line="276" w:lineRule="auto"/>
        <w:jc w:val="both"/>
        <w:rPr>
          <w:ins w:id="4276" w:author="ANANDHAKRISHNAN MADATHIL REMESH" w:date="2025-03-27T00:02:00Z" w16du:dateUtc="2025-03-27T00:02:00Z"/>
          <w:rFonts w:ascii="Trebuchet MS" w:hAnsi="Trebuchet MS"/>
        </w:rPr>
        <w:pPrChange w:id="4277" w:author="ANANDHAKRISHNAN MADATHIL REMESH" w:date="2025-04-02T16:45:00Z" w16du:dateUtc="2025-04-02T15:45:00Z">
          <w:pPr>
            <w:pStyle w:val="p2"/>
            <w:spacing w:line="276" w:lineRule="auto"/>
            <w:jc w:val="both"/>
          </w:pPr>
        </w:pPrChange>
      </w:pPr>
      <w:ins w:id="4278" w:author="ANANDHAKRISHNAN MADATHIL REMESH" w:date="2025-03-27T00:02:00Z" w16du:dateUtc="2025-03-27T00:02:00Z">
        <w:r w:rsidRPr="00272B1A">
          <w:rPr>
            <w:rFonts w:ascii="Trebuchet MS" w:hAnsi="Trebuchet MS"/>
          </w:rPr>
          <w:t xml:space="preserve">Overall, the confusion matrices illustrate that </w:t>
        </w:r>
        <w:r w:rsidRPr="00272B1A">
          <w:rPr>
            <w:rStyle w:val="s1"/>
            <w:rFonts w:ascii="Trebuchet MS" w:eastAsiaTheme="majorEastAsia" w:hAnsi="Trebuchet MS"/>
          </w:rPr>
          <w:t>both models were highly effective</w:t>
        </w:r>
        <w:r w:rsidRPr="00272B1A">
          <w:rPr>
            <w:rFonts w:ascii="Trebuchet MS" w:hAnsi="Trebuchet MS"/>
          </w:rPr>
          <w:t xml:space="preserve">, with </w:t>
        </w:r>
        <w:proofErr w:type="spellStart"/>
        <w:r w:rsidRPr="00272B1A">
          <w:rPr>
            <w:rStyle w:val="s1"/>
            <w:rFonts w:ascii="Trebuchet MS" w:eastAsiaTheme="majorEastAsia" w:hAnsi="Trebuchet MS"/>
          </w:rPr>
          <w:t>XGBoost</w:t>
        </w:r>
        <w:proofErr w:type="spellEnd"/>
        <w:r w:rsidRPr="00272B1A">
          <w:rPr>
            <w:rStyle w:val="s1"/>
            <w:rFonts w:ascii="Trebuchet MS" w:eastAsiaTheme="majorEastAsia" w:hAnsi="Trebuchet MS"/>
          </w:rPr>
          <w:t xml:space="preserve"> providing slightly better calibration and fewer misclassifications</w:t>
        </w:r>
        <w:r w:rsidRPr="00272B1A">
          <w:rPr>
            <w:rFonts w:ascii="Trebuchet MS" w:hAnsi="Trebuchet MS"/>
          </w:rPr>
          <w:t>, making it more reliable for critical flood risk prediction scenarios.</w:t>
        </w:r>
      </w:ins>
    </w:p>
    <w:p w14:paraId="6C88E348" w14:textId="7EB2ACB1" w:rsidR="009354C8" w:rsidRPr="00272B1A" w:rsidRDefault="009354C8" w:rsidP="009354C8">
      <w:pPr>
        <w:pStyle w:val="p3"/>
        <w:spacing w:line="276" w:lineRule="auto"/>
        <w:jc w:val="both"/>
        <w:rPr>
          <w:ins w:id="4279" w:author="ANANDHAKRISHNAN MADATHIL REMESH" w:date="2025-03-27T00:02:00Z" w16du:dateUtc="2025-03-27T00:02:00Z"/>
          <w:rFonts w:ascii="Trebuchet MS" w:hAnsi="Trebuchet MS"/>
        </w:rPr>
      </w:pPr>
      <w:ins w:id="4280" w:author="ANANDHAKRISHNAN MADATHIL REMESH" w:date="2025-03-27T00:02:00Z" w16du:dateUtc="2025-03-27T00:02:00Z">
        <w:r w:rsidRPr="00272B1A">
          <w:rPr>
            <w:rFonts w:ascii="Trebuchet MS" w:hAnsi="Trebuchet MS"/>
          </w:rPr>
          <w:t xml:space="preserve">In conclusion, both models proved to be highly accurate and robust for flood risk prediction. </w:t>
        </w:r>
        <w:r w:rsidRPr="00272B1A">
          <w:rPr>
            <w:rStyle w:val="s1"/>
            <w:rFonts w:ascii="Trebuchet MS" w:hAnsi="Trebuchet MS"/>
          </w:rPr>
          <w:t>Random Forest</w:t>
        </w:r>
        <w:r w:rsidRPr="00272B1A">
          <w:rPr>
            <w:rFonts w:ascii="Trebuchet MS" w:hAnsi="Trebuchet MS"/>
          </w:rPr>
          <w:t xml:space="preserve"> provided strong baseline performance with reliable classification, while </w:t>
        </w:r>
        <w:proofErr w:type="spellStart"/>
        <w:r w:rsidRPr="00272B1A">
          <w:rPr>
            <w:rStyle w:val="s1"/>
            <w:rFonts w:ascii="Trebuchet MS" w:hAnsi="Trebuchet MS"/>
          </w:rPr>
          <w:t>XGBoost</w:t>
        </w:r>
        <w:proofErr w:type="spellEnd"/>
        <w:r w:rsidRPr="00272B1A">
          <w:rPr>
            <w:rFonts w:ascii="Trebuchet MS" w:hAnsi="Trebuchet MS"/>
          </w:rPr>
          <w:t xml:space="preserve"> offered slight improvements in probability calibration and precision, making it especially suitable for real-time, data-driven flood management systems. These results validate the use of </w:t>
        </w:r>
        <w:proofErr w:type="gramStart"/>
        <w:r w:rsidRPr="00272B1A">
          <w:rPr>
            <w:rFonts w:ascii="Trebuchet MS" w:hAnsi="Trebuchet MS"/>
          </w:rPr>
          <w:t>ensemble</w:t>
        </w:r>
      </w:ins>
      <w:ins w:id="4281" w:author="ANANDHAKRISHNAN MADATHIL REMESH" w:date="2025-04-13T19:50:00Z" w16du:dateUtc="2025-04-13T18:50:00Z">
        <w:r w:rsidR="00920BB6">
          <w:rPr>
            <w:rFonts w:ascii="Trebuchet MS" w:hAnsi="Trebuchet MS"/>
          </w:rPr>
          <w:t xml:space="preserve"> </w:t>
        </w:r>
      </w:ins>
      <w:ins w:id="4282" w:author="ANANDHAKRISHNAN MADATHIL REMESH" w:date="2025-03-27T00:02:00Z" w16du:dateUtc="2025-03-27T00:02:00Z">
        <w:r w:rsidRPr="00272B1A">
          <w:rPr>
            <w:rFonts w:ascii="Trebuchet MS" w:hAnsi="Trebuchet MS"/>
          </w:rPr>
          <w:t>based</w:t>
        </w:r>
        <w:proofErr w:type="gramEnd"/>
        <w:r w:rsidRPr="00272B1A">
          <w:rPr>
            <w:rFonts w:ascii="Trebuchet MS" w:hAnsi="Trebuchet MS"/>
          </w:rPr>
          <w:t xml:space="preserve"> models on well-preprocessed, balanced environmental datasets, reinforcing their potential in supporting government agencies and disaster response teams with actionable and trustworthy insights.</w:t>
        </w:r>
      </w:ins>
    </w:p>
    <w:p w14:paraId="5A842569" w14:textId="77777777" w:rsidR="009354C8" w:rsidRPr="00272B1A" w:rsidRDefault="009354C8" w:rsidP="009354C8">
      <w:pPr>
        <w:pStyle w:val="NormalWeb"/>
        <w:spacing w:line="276" w:lineRule="auto"/>
        <w:rPr>
          <w:ins w:id="4283" w:author="ANANDHAKRISHNAN MADATHIL REMESH" w:date="2025-03-27T00:02:00Z" w16du:dateUtc="2025-03-27T00:02:00Z"/>
          <w:rFonts w:ascii="Trebuchet MS" w:hAnsi="Trebuchet MS"/>
          <w:color w:val="000000"/>
        </w:rPr>
      </w:pPr>
    </w:p>
    <w:p w14:paraId="1A9C0856" w14:textId="5C175487" w:rsidR="009354C8" w:rsidRPr="00272B1A" w:rsidRDefault="009354C8" w:rsidP="009354C8">
      <w:pPr>
        <w:pStyle w:val="p1"/>
        <w:spacing w:line="276" w:lineRule="auto"/>
        <w:jc w:val="both"/>
        <w:rPr>
          <w:ins w:id="4284" w:author="ANANDHAKRISHNAN MADATHIL REMESH" w:date="2025-03-27T00:02:00Z" w16du:dateUtc="2025-03-27T00:02:00Z"/>
          <w:rFonts w:ascii="Trebuchet MS" w:hAnsi="Trebuchet MS"/>
        </w:rPr>
      </w:pPr>
      <w:ins w:id="4285" w:author="ANANDHAKRISHNAN MADATHIL REMESH" w:date="2025-03-27T00:02:00Z" w16du:dateUtc="2025-03-27T00:02:00Z">
        <w:r w:rsidRPr="00272B1A">
          <w:rPr>
            <w:rFonts w:ascii="Trebuchet MS" w:hAnsi="Trebuchet MS"/>
          </w:rPr>
          <w:t xml:space="preserve">The evaluation results clearly demonstrate that both Random Forest and </w:t>
        </w:r>
        <w:proofErr w:type="spellStart"/>
        <w:r w:rsidRPr="00272B1A">
          <w:rPr>
            <w:rFonts w:ascii="Trebuchet MS" w:hAnsi="Trebuchet MS"/>
          </w:rPr>
          <w:t>XGBoost</w:t>
        </w:r>
        <w:proofErr w:type="spellEnd"/>
        <w:r w:rsidRPr="00272B1A">
          <w:rPr>
            <w:rFonts w:ascii="Trebuchet MS" w:hAnsi="Trebuchet MS"/>
          </w:rPr>
          <w:t xml:space="preserve"> are highly effective in handling structured environmental and hydrological data for flood risk classification. While both models delivered excellent accuracy and classification performance, </w:t>
        </w:r>
        <w:proofErr w:type="spellStart"/>
        <w:r w:rsidRPr="00272B1A">
          <w:rPr>
            <w:rFonts w:ascii="Trebuchet MS" w:hAnsi="Trebuchet MS"/>
          </w:rPr>
          <w:t>XGBoost</w:t>
        </w:r>
        <w:proofErr w:type="spellEnd"/>
        <w:r w:rsidRPr="00272B1A">
          <w:rPr>
            <w:rFonts w:ascii="Trebuchet MS" w:hAnsi="Trebuchet MS"/>
          </w:rPr>
          <w:t xml:space="preserve"> showed a slight edge over Random Forest in terms of probability calibration and precision, as evidenced by its lower log loss and smoother prediction curves. Thanks to balanced dataset preparation, systematic hyperparameter tuning, and robust validation strategies, minimal overfitting was observed in either model. Furthermore, the combined use of ROC and Precision-Recall curve analysis provided a more complete understanding of how each model </w:t>
        </w:r>
        <w:r w:rsidRPr="00272B1A">
          <w:rPr>
            <w:rFonts w:ascii="Trebuchet MS" w:hAnsi="Trebuchet MS"/>
          </w:rPr>
          <w:lastRenderedPageBreak/>
          <w:t xml:space="preserve">distinguished between borderline cases, enhancing interpretability. These findings confirm that ensemble-based models especially when applied to </w:t>
        </w:r>
        <w:proofErr w:type="spellStart"/>
        <w:r w:rsidRPr="00272B1A">
          <w:rPr>
            <w:rFonts w:ascii="Trebuchet MS" w:hAnsi="Trebuchet MS"/>
          </w:rPr>
          <w:t>well</w:t>
        </w:r>
      </w:ins>
      <w:ins w:id="4286" w:author="ANANDHAKRISHNAN MADATHIL REMESH" w:date="2025-04-13T19:50:00Z" w16du:dateUtc="2025-04-13T18:50:00Z">
        <w:r w:rsidR="00920BB6">
          <w:rPr>
            <w:rFonts w:ascii="Trebuchet MS" w:hAnsi="Trebuchet MS"/>
          </w:rPr>
          <w:t xml:space="preserve"> </w:t>
        </w:r>
      </w:ins>
      <w:ins w:id="4287" w:author="ANANDHAKRISHNAN MADATHIL REMESH" w:date="2025-03-27T00:02:00Z" w16du:dateUtc="2025-03-27T00:02:00Z">
        <w:r w:rsidRPr="00272B1A">
          <w:rPr>
            <w:rFonts w:ascii="Trebuchet MS" w:hAnsi="Trebuchet MS"/>
          </w:rPr>
          <w:t>engineered</w:t>
        </w:r>
        <w:proofErr w:type="spellEnd"/>
        <w:r w:rsidRPr="00272B1A">
          <w:rPr>
            <w:rFonts w:ascii="Trebuchet MS" w:hAnsi="Trebuchet MS"/>
          </w:rPr>
          <w:t xml:space="preserve"> datasets</w:t>
        </w:r>
      </w:ins>
      <w:ins w:id="4288" w:author="ANANDHAKRISHNAN MADATHIL REMESH" w:date="2025-04-13T19:50:00Z" w16du:dateUtc="2025-04-13T18:50:00Z">
        <w:r w:rsidR="00920BB6">
          <w:rPr>
            <w:rFonts w:ascii="Trebuchet MS" w:hAnsi="Trebuchet MS"/>
          </w:rPr>
          <w:t xml:space="preserve"> </w:t>
        </w:r>
      </w:ins>
      <w:ins w:id="4289" w:author="ANANDHAKRISHNAN MADATHIL REMESH" w:date="2025-03-27T00:02:00Z" w16du:dateUtc="2025-03-27T00:02:00Z">
        <w:r w:rsidRPr="00272B1A">
          <w:rPr>
            <w:rFonts w:ascii="Trebuchet MS" w:hAnsi="Trebuchet MS"/>
          </w:rPr>
          <w:t>can deliver real-time, high</w:t>
        </w:r>
      </w:ins>
      <w:ins w:id="4290" w:author="ANANDHAKRISHNAN MADATHIL REMESH" w:date="2025-04-13T19:50:00Z" w16du:dateUtc="2025-04-13T18:50:00Z">
        <w:r w:rsidR="00920BB6">
          <w:rPr>
            <w:rFonts w:ascii="Trebuchet MS" w:hAnsi="Trebuchet MS"/>
          </w:rPr>
          <w:t xml:space="preserve"> </w:t>
        </w:r>
      </w:ins>
      <w:ins w:id="4291" w:author="ANANDHAKRISHNAN MADATHIL REMESH" w:date="2025-03-27T00:02:00Z" w16du:dateUtc="2025-03-27T00:02:00Z">
        <w:r w:rsidRPr="00272B1A">
          <w:rPr>
            <w:rFonts w:ascii="Trebuchet MS" w:hAnsi="Trebuchet MS"/>
          </w:rPr>
          <w:t>confidence flood risk predictions. This makes them ideal candidates for integration into early warning systems, decision support tools, and flood monitoring dashboards, ultimately empowering emergency responders and policy planners with data-driven insights for proactive flood management.</w:t>
        </w:r>
      </w:ins>
    </w:p>
    <w:p w14:paraId="6EF880E3" w14:textId="77777777" w:rsidR="009354C8" w:rsidRPr="00272B1A" w:rsidRDefault="009354C8" w:rsidP="009354C8">
      <w:pPr>
        <w:pStyle w:val="NormalWeb"/>
        <w:spacing w:line="276" w:lineRule="auto"/>
        <w:rPr>
          <w:ins w:id="4292" w:author="ANANDHAKRISHNAN MADATHIL REMESH" w:date="2025-03-27T00:02:00Z" w16du:dateUtc="2025-03-27T00:02:00Z"/>
          <w:rFonts w:ascii="Trebuchet MS" w:hAnsi="Trebuchet MS"/>
          <w:color w:val="000000"/>
        </w:rPr>
      </w:pPr>
    </w:p>
    <w:p w14:paraId="4E7586C4" w14:textId="77777777" w:rsidR="009354C8" w:rsidRPr="00272B1A" w:rsidRDefault="009354C8" w:rsidP="009354C8">
      <w:pPr>
        <w:pStyle w:val="p2"/>
        <w:spacing w:line="276" w:lineRule="auto"/>
        <w:jc w:val="both"/>
        <w:rPr>
          <w:ins w:id="4293" w:author="ANANDHAKRISHNAN MADATHIL REMESH" w:date="2025-03-27T00:02:00Z" w16du:dateUtc="2025-03-27T00:02:00Z"/>
          <w:rFonts w:ascii="Trebuchet MS" w:hAnsi="Trebuchet MS"/>
        </w:rPr>
      </w:pPr>
    </w:p>
    <w:p w14:paraId="0DBFE240" w14:textId="476A0016" w:rsidR="009354C8" w:rsidRPr="00866033" w:rsidRDefault="009354C8">
      <w:pPr>
        <w:pStyle w:val="Heading2"/>
        <w:rPr>
          <w:ins w:id="4294" w:author="ANANDHAKRISHNAN MADATHIL REMESH" w:date="2025-03-27T00:02:00Z" w16du:dateUtc="2025-03-27T00:02:00Z"/>
        </w:rPr>
        <w:pPrChange w:id="4295" w:author="ANANDHAKRISHNAN MADATHIL REMESH" w:date="2025-04-02T16:46:00Z" w16du:dateUtc="2025-04-02T15:46:00Z">
          <w:pPr>
            <w:pStyle w:val="p1"/>
            <w:spacing w:line="276" w:lineRule="auto"/>
            <w:jc w:val="both"/>
          </w:pPr>
        </w:pPrChange>
      </w:pPr>
      <w:bookmarkStart w:id="4296" w:name="_Toc195466547"/>
      <w:ins w:id="4297" w:author="ANANDHAKRISHNAN MADATHIL REMESH" w:date="2025-03-27T00:02:00Z" w16du:dateUtc="2025-03-27T00:02:00Z">
        <w:r w:rsidRPr="00866033">
          <w:t>Deep Learning Evaluation – U-Net for Satellite Flood Mapping</w:t>
        </w:r>
        <w:bookmarkEnd w:id="4296"/>
      </w:ins>
    </w:p>
    <w:p w14:paraId="15576AF3" w14:textId="77777777" w:rsidR="009354C8" w:rsidRPr="00272B1A" w:rsidRDefault="009354C8" w:rsidP="009354C8">
      <w:pPr>
        <w:pStyle w:val="p2"/>
        <w:spacing w:line="276" w:lineRule="auto"/>
        <w:jc w:val="both"/>
        <w:rPr>
          <w:ins w:id="4298" w:author="ANANDHAKRISHNAN MADATHIL REMESH" w:date="2025-03-27T00:02:00Z" w16du:dateUtc="2025-03-27T00:02:00Z"/>
          <w:rFonts w:ascii="Trebuchet MS" w:hAnsi="Trebuchet MS"/>
        </w:rPr>
      </w:pPr>
    </w:p>
    <w:p w14:paraId="55AE9A82" w14:textId="77777777" w:rsidR="009354C8" w:rsidRPr="00272B1A" w:rsidRDefault="009354C8" w:rsidP="009354C8">
      <w:pPr>
        <w:pStyle w:val="p3"/>
        <w:spacing w:line="276" w:lineRule="auto"/>
        <w:jc w:val="both"/>
        <w:rPr>
          <w:ins w:id="4299" w:author="ANANDHAKRISHNAN MADATHIL REMESH" w:date="2025-03-27T00:02:00Z" w16du:dateUtc="2025-03-27T00:02:00Z"/>
          <w:rFonts w:ascii="Trebuchet MS" w:hAnsi="Trebuchet MS"/>
        </w:rPr>
      </w:pPr>
      <w:ins w:id="4300" w:author="ANANDHAKRISHNAN MADATHIL REMESH" w:date="2025-03-27T00:02:00Z" w16du:dateUtc="2025-03-27T00:02:00Z">
        <w:r w:rsidRPr="00272B1A">
          <w:rPr>
            <w:rFonts w:ascii="Trebuchet MS" w:hAnsi="Trebuchet MS"/>
          </w:rPr>
          <w:t xml:space="preserve">To effectively detect and segment flood-affected areas from satellite imagery, a custom </w:t>
        </w:r>
        <w:r w:rsidRPr="00272B1A">
          <w:rPr>
            <w:rStyle w:val="s1"/>
            <w:rFonts w:ascii="Trebuchet MS" w:hAnsi="Trebuchet MS"/>
          </w:rPr>
          <w:t>U-Net architecture</w:t>
        </w:r>
        <w:r w:rsidRPr="00272B1A">
          <w:rPr>
            <w:rFonts w:ascii="Trebuchet MS" w:hAnsi="Trebuchet MS"/>
          </w:rPr>
          <w:t xml:space="preserve"> was implemented and trained on a carefully prepared dataset of image-mask pairs. The dataset was enriched using </w:t>
        </w:r>
        <w:proofErr w:type="spellStart"/>
        <w:r w:rsidRPr="00272B1A">
          <w:rPr>
            <w:rStyle w:val="s1"/>
            <w:rFonts w:ascii="Trebuchet MS" w:hAnsi="Trebuchet MS"/>
          </w:rPr>
          <w:t>Albumentations</w:t>
        </w:r>
        <w:proofErr w:type="spellEnd"/>
        <w:r w:rsidRPr="00272B1A">
          <w:rPr>
            <w:rFonts w:ascii="Trebuchet MS" w:hAnsi="Trebuchet MS"/>
          </w:rPr>
          <w:t xml:space="preserve"> for data augmentation, introducing variations such as rotation, noise, contrast, and flips. These augmentations were crucial to improving the model’s ability to generalize across different flood scenarios and terrains.</w:t>
        </w:r>
      </w:ins>
    </w:p>
    <w:p w14:paraId="266A49D7" w14:textId="77777777" w:rsidR="009354C8" w:rsidRPr="00272B1A" w:rsidRDefault="009354C8" w:rsidP="009354C8">
      <w:pPr>
        <w:pStyle w:val="p2"/>
        <w:spacing w:line="276" w:lineRule="auto"/>
        <w:jc w:val="both"/>
        <w:rPr>
          <w:ins w:id="4301" w:author="ANANDHAKRISHNAN MADATHIL REMESH" w:date="2025-03-27T00:02:00Z" w16du:dateUtc="2025-03-27T00:02:00Z"/>
          <w:rFonts w:ascii="Trebuchet MS" w:hAnsi="Trebuchet MS"/>
        </w:rPr>
      </w:pPr>
    </w:p>
    <w:p w14:paraId="409A342D" w14:textId="095781A0" w:rsidR="009354C8" w:rsidRPr="000450A3" w:rsidRDefault="00132EC7">
      <w:pPr>
        <w:pStyle w:val="Heading3"/>
        <w:rPr>
          <w:ins w:id="4302" w:author="ANANDHAKRISHNAN MADATHIL REMESH" w:date="2025-03-27T00:02:00Z" w16du:dateUtc="2025-03-27T00:02:00Z"/>
          <w:szCs w:val="22"/>
        </w:rPr>
        <w:pPrChange w:id="4303" w:author="ANANDHAKRISHNAN MADATHIL REMESH" w:date="2025-04-02T17:50:00Z" w16du:dateUtc="2025-04-02T16:50:00Z">
          <w:pPr>
            <w:pStyle w:val="p2"/>
            <w:spacing w:line="276" w:lineRule="auto"/>
            <w:jc w:val="both"/>
          </w:pPr>
        </w:pPrChange>
      </w:pPr>
      <w:ins w:id="4304" w:author="ANANDHAKRISHNAN MADATHIL REMESH" w:date="2025-04-02T18:54:00Z" w16du:dateUtc="2025-04-02T17:54:00Z">
        <w:r w:rsidRPr="002535FD">
          <w:rPr>
            <w:b w:val="0"/>
            <w:bCs w:val="0"/>
            <w:szCs w:val="22"/>
            <w:rPrChange w:id="4305" w:author="ANANDHAKRISHNAN MADATHIL REMESH" w:date="2025-04-07T10:31:00Z" w16du:dateUtc="2025-04-07T09:31:00Z">
              <w:rPr/>
            </w:rPrChange>
          </w:rPr>
          <w:t xml:space="preserve"> </w:t>
        </w:r>
      </w:ins>
      <w:bookmarkStart w:id="4306" w:name="_Toc195466548"/>
      <w:ins w:id="4307" w:author="ANANDHAKRISHNAN MADATHIL REMESH" w:date="2025-03-27T00:02:00Z" w16du:dateUtc="2025-03-27T00:02:00Z">
        <w:r w:rsidR="009354C8" w:rsidRPr="002535FD">
          <w:rPr>
            <w:b w:val="0"/>
            <w:bCs w:val="0"/>
            <w:szCs w:val="22"/>
            <w:rPrChange w:id="4308" w:author="ANANDHAKRISHNAN MADATHIL REMESH" w:date="2025-04-07T10:31:00Z" w16du:dateUtc="2025-04-07T09:31:00Z">
              <w:rPr/>
            </w:rPrChange>
          </w:rPr>
          <w:t>Initial Training Phase (Epochs 1–50)</w:t>
        </w:r>
        <w:bookmarkEnd w:id="4306"/>
      </w:ins>
    </w:p>
    <w:p w14:paraId="76D07E6E" w14:textId="77777777" w:rsidR="009354C8" w:rsidRPr="00272B1A" w:rsidRDefault="009354C8" w:rsidP="009354C8">
      <w:pPr>
        <w:pStyle w:val="p3"/>
        <w:spacing w:line="276" w:lineRule="auto"/>
        <w:jc w:val="both"/>
        <w:rPr>
          <w:ins w:id="4309" w:author="ANANDHAKRISHNAN MADATHIL REMESH" w:date="2025-03-27T00:02:00Z" w16du:dateUtc="2025-03-27T00:02:00Z"/>
          <w:rFonts w:ascii="Trebuchet MS" w:hAnsi="Trebuchet MS"/>
        </w:rPr>
      </w:pPr>
      <w:ins w:id="4310" w:author="ANANDHAKRISHNAN MADATHIL REMESH" w:date="2025-03-27T00:02:00Z" w16du:dateUtc="2025-03-27T00:02:00Z">
        <w:r w:rsidRPr="00272B1A">
          <w:rPr>
            <w:rFonts w:ascii="Trebuchet MS" w:hAnsi="Trebuchet MS"/>
          </w:rPr>
          <w:t xml:space="preserve">The model underwent an initial training phase for </w:t>
        </w:r>
        <w:r w:rsidRPr="00272B1A">
          <w:rPr>
            <w:rStyle w:val="s1"/>
            <w:rFonts w:ascii="Trebuchet MS" w:hAnsi="Trebuchet MS"/>
          </w:rPr>
          <w:t>50 epochs</w:t>
        </w:r>
        <w:r w:rsidRPr="00272B1A">
          <w:rPr>
            <w:rFonts w:ascii="Trebuchet MS" w:hAnsi="Trebuchet MS"/>
          </w:rPr>
          <w:t xml:space="preserve">, during which both the training and validation losses decreased consistently. By the final epoch, the model had achieved a </w:t>
        </w:r>
        <w:r w:rsidRPr="00272B1A">
          <w:rPr>
            <w:rStyle w:val="s1"/>
            <w:rFonts w:ascii="Trebuchet MS" w:hAnsi="Trebuchet MS"/>
          </w:rPr>
          <w:t>training accuracy of 85.32%</w:t>
        </w:r>
        <w:r w:rsidRPr="00272B1A">
          <w:rPr>
            <w:rFonts w:ascii="Trebuchet MS" w:hAnsi="Trebuchet MS"/>
          </w:rPr>
          <w:t xml:space="preserve">, </w:t>
        </w:r>
        <w:proofErr w:type="spellStart"/>
        <w:r w:rsidRPr="00272B1A">
          <w:rPr>
            <w:rStyle w:val="s1"/>
            <w:rFonts w:ascii="Trebuchet MS" w:hAnsi="Trebuchet MS"/>
          </w:rPr>
          <w:t>IoU</w:t>
        </w:r>
        <w:proofErr w:type="spellEnd"/>
        <w:r w:rsidRPr="00272B1A">
          <w:rPr>
            <w:rStyle w:val="s1"/>
            <w:rFonts w:ascii="Trebuchet MS" w:hAnsi="Trebuchet MS"/>
          </w:rPr>
          <w:t xml:space="preserve"> of 0.6743</w:t>
        </w:r>
        <w:r w:rsidRPr="00272B1A">
          <w:rPr>
            <w:rFonts w:ascii="Trebuchet MS" w:hAnsi="Trebuchet MS"/>
          </w:rPr>
          <w:t xml:space="preserve">, and </w:t>
        </w:r>
        <w:r w:rsidRPr="00272B1A">
          <w:rPr>
            <w:rStyle w:val="s1"/>
            <w:rFonts w:ascii="Trebuchet MS" w:hAnsi="Trebuchet MS"/>
          </w:rPr>
          <w:t>Dice Coefficient of 0.8032</w:t>
        </w:r>
        <w:r w:rsidRPr="00272B1A">
          <w:rPr>
            <w:rFonts w:ascii="Trebuchet MS" w:hAnsi="Trebuchet MS"/>
          </w:rPr>
          <w:t xml:space="preserve">. The corresponding </w:t>
        </w:r>
        <w:r w:rsidRPr="00272B1A">
          <w:rPr>
            <w:rStyle w:val="s1"/>
            <w:rFonts w:ascii="Trebuchet MS" w:hAnsi="Trebuchet MS"/>
          </w:rPr>
          <w:t>validation performance</w:t>
        </w:r>
        <w:r w:rsidRPr="00272B1A">
          <w:rPr>
            <w:rFonts w:ascii="Trebuchet MS" w:hAnsi="Trebuchet MS"/>
          </w:rPr>
          <w:t xml:space="preserve"> showed strong generalization, with a </w:t>
        </w:r>
        <w:r w:rsidRPr="00272B1A">
          <w:rPr>
            <w:rStyle w:val="s1"/>
            <w:rFonts w:ascii="Trebuchet MS" w:hAnsi="Trebuchet MS"/>
          </w:rPr>
          <w:t>validation accuracy of 88.45%</w:t>
        </w:r>
        <w:r w:rsidRPr="00272B1A">
          <w:rPr>
            <w:rFonts w:ascii="Trebuchet MS" w:hAnsi="Trebuchet MS"/>
          </w:rPr>
          <w:t xml:space="preserve">, </w:t>
        </w:r>
        <w:proofErr w:type="spellStart"/>
        <w:r w:rsidRPr="00272B1A">
          <w:rPr>
            <w:rStyle w:val="s1"/>
            <w:rFonts w:ascii="Trebuchet MS" w:hAnsi="Trebuchet MS"/>
          </w:rPr>
          <w:t>IoU</w:t>
        </w:r>
        <w:proofErr w:type="spellEnd"/>
        <w:r w:rsidRPr="00272B1A">
          <w:rPr>
            <w:rStyle w:val="s1"/>
            <w:rFonts w:ascii="Trebuchet MS" w:hAnsi="Trebuchet MS"/>
          </w:rPr>
          <w:t xml:space="preserve"> of 0.6979</w:t>
        </w:r>
        <w:r w:rsidRPr="00272B1A">
          <w:rPr>
            <w:rFonts w:ascii="Trebuchet MS" w:hAnsi="Trebuchet MS"/>
          </w:rPr>
          <w:t xml:space="preserve">, and </w:t>
        </w:r>
        <w:r w:rsidRPr="00272B1A">
          <w:rPr>
            <w:rStyle w:val="s1"/>
            <w:rFonts w:ascii="Trebuchet MS" w:hAnsi="Trebuchet MS"/>
          </w:rPr>
          <w:t>Dice score of 0.8182</w:t>
        </w:r>
        <w:r w:rsidRPr="00272B1A">
          <w:rPr>
            <w:rFonts w:ascii="Trebuchet MS" w:hAnsi="Trebuchet MS"/>
          </w:rPr>
          <w:t>. These metrics indicate that the model successfully learned to distinguish between flooded and non-flooded areas, and its performance remained robust across unseen validation data.</w:t>
        </w:r>
      </w:ins>
    </w:p>
    <w:p w14:paraId="378F4B3B" w14:textId="77777777" w:rsidR="009354C8" w:rsidRDefault="009354C8" w:rsidP="009354C8">
      <w:pPr>
        <w:pStyle w:val="p2"/>
        <w:spacing w:line="276" w:lineRule="auto"/>
        <w:jc w:val="both"/>
        <w:rPr>
          <w:ins w:id="4311" w:author="ANANDHAKRISHNAN MADATHIL REMESH" w:date="2025-04-11T20:07:00Z" w16du:dateUtc="2025-04-11T19:07:00Z"/>
          <w:rFonts w:ascii="Trebuchet MS" w:hAnsi="Trebuchet MS"/>
        </w:rPr>
      </w:pPr>
    </w:p>
    <w:p w14:paraId="31E93703" w14:textId="77777777" w:rsidR="00954239" w:rsidRPr="00272B1A" w:rsidRDefault="00954239" w:rsidP="009354C8">
      <w:pPr>
        <w:pStyle w:val="p2"/>
        <w:spacing w:line="276" w:lineRule="auto"/>
        <w:jc w:val="both"/>
        <w:rPr>
          <w:ins w:id="4312" w:author="ANANDHAKRISHNAN MADATHIL REMESH" w:date="2025-03-27T00:02:00Z" w16du:dateUtc="2025-03-27T00:02:00Z"/>
          <w:rFonts w:ascii="Trebuchet MS" w:hAnsi="Trebuchet MS"/>
        </w:rPr>
      </w:pPr>
    </w:p>
    <w:p w14:paraId="0F45E749" w14:textId="77777777" w:rsidR="009354C8" w:rsidRPr="00272B1A" w:rsidRDefault="009354C8">
      <w:pPr>
        <w:pStyle w:val="Heading3"/>
        <w:numPr>
          <w:ilvl w:val="0"/>
          <w:numId w:val="0"/>
        </w:numPr>
        <w:ind w:left="170" w:hanging="170"/>
        <w:rPr>
          <w:ins w:id="4313" w:author="ANANDHAKRISHNAN MADATHIL REMESH" w:date="2025-03-27T00:02:00Z" w16du:dateUtc="2025-03-27T00:02:00Z"/>
        </w:rPr>
        <w:pPrChange w:id="4314" w:author="ANANDHAKRISHNAN MADATHIL REMESH" w:date="2025-04-02T17:50:00Z" w16du:dateUtc="2025-04-02T16:50:00Z">
          <w:pPr>
            <w:pStyle w:val="p2"/>
            <w:spacing w:line="276" w:lineRule="auto"/>
            <w:jc w:val="both"/>
          </w:pPr>
        </w:pPrChange>
      </w:pPr>
    </w:p>
    <w:p w14:paraId="675A3EF4" w14:textId="04131015" w:rsidR="009354C8" w:rsidRPr="000450A3" w:rsidRDefault="00132EC7">
      <w:pPr>
        <w:pStyle w:val="Heading3"/>
        <w:rPr>
          <w:ins w:id="4315" w:author="ANANDHAKRISHNAN MADATHIL REMESH" w:date="2025-03-27T00:02:00Z" w16du:dateUtc="2025-03-27T00:02:00Z"/>
          <w:szCs w:val="22"/>
        </w:rPr>
        <w:pPrChange w:id="4316" w:author="ANANDHAKRISHNAN MADATHIL REMESH" w:date="2025-04-02T17:50:00Z" w16du:dateUtc="2025-04-02T16:50:00Z">
          <w:pPr>
            <w:pStyle w:val="p2"/>
            <w:spacing w:line="276" w:lineRule="auto"/>
            <w:jc w:val="both"/>
          </w:pPr>
        </w:pPrChange>
      </w:pPr>
      <w:ins w:id="4317" w:author="ANANDHAKRISHNAN MADATHIL REMESH" w:date="2025-04-02T18:54:00Z" w16du:dateUtc="2025-04-02T17:54:00Z">
        <w:r>
          <w:t xml:space="preserve"> </w:t>
        </w:r>
      </w:ins>
      <w:bookmarkStart w:id="4318" w:name="_Toc195466549"/>
      <w:ins w:id="4319" w:author="ANANDHAKRISHNAN MADATHIL REMESH" w:date="2025-03-27T00:02:00Z" w16du:dateUtc="2025-03-27T00:02:00Z">
        <w:r w:rsidR="009354C8" w:rsidRPr="002535FD">
          <w:rPr>
            <w:b w:val="0"/>
            <w:bCs w:val="0"/>
            <w:szCs w:val="22"/>
            <w:rPrChange w:id="4320" w:author="ANANDHAKRISHNAN MADATHIL REMESH" w:date="2025-04-07T10:31:00Z" w16du:dateUtc="2025-04-07T09:31:00Z">
              <w:rPr/>
            </w:rPrChange>
          </w:rPr>
          <w:t>Fine-Tuning Phase (Epochs 51–60)</w:t>
        </w:r>
        <w:bookmarkEnd w:id="4318"/>
      </w:ins>
    </w:p>
    <w:p w14:paraId="0C2E04A4" w14:textId="77777777" w:rsidR="009354C8" w:rsidRPr="00272B1A" w:rsidRDefault="009354C8" w:rsidP="009354C8">
      <w:pPr>
        <w:pStyle w:val="p3"/>
        <w:spacing w:line="276" w:lineRule="auto"/>
        <w:jc w:val="both"/>
        <w:rPr>
          <w:ins w:id="4321" w:author="ANANDHAKRISHNAN MADATHIL REMESH" w:date="2025-03-27T00:02:00Z" w16du:dateUtc="2025-03-27T00:02:00Z"/>
          <w:rFonts w:ascii="Trebuchet MS" w:hAnsi="Trebuchet MS"/>
        </w:rPr>
      </w:pPr>
      <w:ins w:id="4322" w:author="ANANDHAKRISHNAN MADATHIL REMESH" w:date="2025-03-27T00:02:00Z" w16du:dateUtc="2025-03-27T00:02:00Z">
        <w:r w:rsidRPr="00272B1A">
          <w:rPr>
            <w:rFonts w:ascii="Trebuchet MS" w:hAnsi="Trebuchet MS"/>
          </w:rPr>
          <w:t xml:space="preserve">Building upon the strong initial performance, the model was further fine-tuned for </w:t>
        </w:r>
        <w:r w:rsidRPr="00272B1A">
          <w:rPr>
            <w:rStyle w:val="s1"/>
            <w:rFonts w:ascii="Trebuchet MS" w:hAnsi="Trebuchet MS"/>
          </w:rPr>
          <w:t>10 additional epochs</w:t>
        </w:r>
        <w:r w:rsidRPr="00272B1A">
          <w:rPr>
            <w:rFonts w:ascii="Trebuchet MS" w:hAnsi="Trebuchet MS"/>
          </w:rPr>
          <w:t xml:space="preserve">, this time with a reduced learning rate and early stopping enabled to prevent overfitting. This phase led to </w:t>
        </w:r>
        <w:r w:rsidRPr="00272B1A">
          <w:rPr>
            <w:rStyle w:val="s1"/>
            <w:rFonts w:ascii="Trebuchet MS" w:hAnsi="Trebuchet MS"/>
          </w:rPr>
          <w:t>incremental improvements</w:t>
        </w:r>
        <w:r w:rsidRPr="00272B1A">
          <w:rPr>
            <w:rFonts w:ascii="Trebuchet MS" w:hAnsi="Trebuchet MS"/>
          </w:rPr>
          <w:t xml:space="preserve"> in all key metrics. At the conclusion of fine-tuning, the model attained a </w:t>
        </w:r>
        <w:r w:rsidRPr="00272B1A">
          <w:rPr>
            <w:rStyle w:val="s1"/>
            <w:rFonts w:ascii="Trebuchet MS" w:hAnsi="Trebuchet MS"/>
          </w:rPr>
          <w:t>training accuracy of 86.12%</w:t>
        </w:r>
        <w:r w:rsidRPr="00272B1A">
          <w:rPr>
            <w:rFonts w:ascii="Trebuchet MS" w:hAnsi="Trebuchet MS"/>
          </w:rPr>
          <w:t xml:space="preserve">, with an </w:t>
        </w:r>
        <w:proofErr w:type="spellStart"/>
        <w:r w:rsidRPr="00272B1A">
          <w:rPr>
            <w:rStyle w:val="s1"/>
            <w:rFonts w:ascii="Trebuchet MS" w:hAnsi="Trebuchet MS"/>
          </w:rPr>
          <w:t>IoU</w:t>
        </w:r>
        <w:proofErr w:type="spellEnd"/>
        <w:r w:rsidRPr="00272B1A">
          <w:rPr>
            <w:rStyle w:val="s1"/>
            <w:rFonts w:ascii="Trebuchet MS" w:hAnsi="Trebuchet MS"/>
          </w:rPr>
          <w:t xml:space="preserve"> of 0.6887</w:t>
        </w:r>
        <w:r w:rsidRPr="00272B1A">
          <w:rPr>
            <w:rFonts w:ascii="Trebuchet MS" w:hAnsi="Trebuchet MS"/>
          </w:rPr>
          <w:t xml:space="preserve"> and a </w:t>
        </w:r>
        <w:r w:rsidRPr="00272B1A">
          <w:rPr>
            <w:rStyle w:val="s1"/>
            <w:rFonts w:ascii="Trebuchet MS" w:hAnsi="Trebuchet MS"/>
          </w:rPr>
          <w:t>Dice Coefficient of 0.8137</w:t>
        </w:r>
        <w:r w:rsidRPr="00272B1A">
          <w:rPr>
            <w:rFonts w:ascii="Trebuchet MS" w:hAnsi="Trebuchet MS"/>
          </w:rPr>
          <w:t xml:space="preserve">. On the validation set, accuracy slightly increased to </w:t>
        </w:r>
        <w:r w:rsidRPr="00272B1A">
          <w:rPr>
            <w:rStyle w:val="s1"/>
            <w:rFonts w:ascii="Trebuchet MS" w:hAnsi="Trebuchet MS"/>
          </w:rPr>
          <w:t>88.51%</w:t>
        </w:r>
        <w:r w:rsidRPr="00272B1A">
          <w:rPr>
            <w:rFonts w:ascii="Trebuchet MS" w:hAnsi="Trebuchet MS"/>
          </w:rPr>
          <w:t xml:space="preserve">, while </w:t>
        </w:r>
        <w:proofErr w:type="spellStart"/>
        <w:r w:rsidRPr="00272B1A">
          <w:rPr>
            <w:rStyle w:val="s1"/>
            <w:rFonts w:ascii="Trebuchet MS" w:hAnsi="Trebuchet MS"/>
          </w:rPr>
          <w:t>IoU</w:t>
        </w:r>
        <w:proofErr w:type="spellEnd"/>
        <w:r w:rsidRPr="00272B1A">
          <w:rPr>
            <w:rStyle w:val="s1"/>
            <w:rFonts w:ascii="Trebuchet MS" w:hAnsi="Trebuchet MS"/>
          </w:rPr>
          <w:t xml:space="preserve"> rose to 0.6990</w:t>
        </w:r>
        <w:r w:rsidRPr="00272B1A">
          <w:rPr>
            <w:rFonts w:ascii="Trebuchet MS" w:hAnsi="Trebuchet MS"/>
          </w:rPr>
          <w:t xml:space="preserve">, and </w:t>
        </w:r>
        <w:r w:rsidRPr="00272B1A">
          <w:rPr>
            <w:rStyle w:val="s1"/>
            <w:rFonts w:ascii="Trebuchet MS" w:hAnsi="Trebuchet MS"/>
          </w:rPr>
          <w:t>Dice improved to 0.8192</w:t>
        </w:r>
        <w:r w:rsidRPr="00272B1A">
          <w:rPr>
            <w:rFonts w:ascii="Trebuchet MS" w:hAnsi="Trebuchet MS"/>
          </w:rPr>
          <w:t>.</w:t>
        </w:r>
      </w:ins>
    </w:p>
    <w:p w14:paraId="0DC98852" w14:textId="77777777" w:rsidR="00866033" w:rsidRDefault="00866033" w:rsidP="009354C8">
      <w:pPr>
        <w:pStyle w:val="p3"/>
        <w:spacing w:line="276" w:lineRule="auto"/>
        <w:jc w:val="both"/>
        <w:rPr>
          <w:ins w:id="4323" w:author="ANANDHAKRISHNAN MADATHIL REMESH" w:date="2025-03-31T23:07:00Z" w16du:dateUtc="2025-03-31T22:07:00Z"/>
          <w:rFonts w:ascii="Trebuchet MS" w:hAnsi="Trebuchet MS"/>
        </w:rPr>
      </w:pPr>
    </w:p>
    <w:p w14:paraId="5B85CFE1" w14:textId="67471A41" w:rsidR="00A53341" w:rsidRDefault="00A53341" w:rsidP="009354C8">
      <w:pPr>
        <w:pStyle w:val="p3"/>
        <w:spacing w:line="276" w:lineRule="auto"/>
        <w:jc w:val="both"/>
        <w:rPr>
          <w:ins w:id="4324" w:author="ANANDHAKRISHNAN MADATHIL REMESH" w:date="2025-03-31T23:05:00Z" w16du:dateUtc="2025-03-31T22:05:00Z"/>
          <w:rFonts w:ascii="Trebuchet MS" w:hAnsi="Trebuchet MS"/>
        </w:rPr>
      </w:pPr>
    </w:p>
    <w:p w14:paraId="36EC2E42" w14:textId="54F46280" w:rsidR="00421174" w:rsidRDefault="00421174">
      <w:pPr>
        <w:pStyle w:val="Caption"/>
        <w:keepNext/>
        <w:rPr>
          <w:ins w:id="4325" w:author="ANANDHAKRISHNAN MADATHIL REMESH" w:date="2025-04-11T16:29:00Z" w16du:dateUtc="2025-04-11T15:29:00Z"/>
          <w:rFonts w:ascii="Trebuchet MS" w:hAnsi="Trebuchet MS"/>
        </w:rPr>
      </w:pPr>
      <w:bookmarkStart w:id="4326" w:name="_Toc194957483"/>
      <w:ins w:id="4327" w:author="ANANDHAKRISHNAN MADATHIL REMESH" w:date="2025-04-02T17:47:00Z" w16du:dateUtc="2025-04-02T16:47:00Z">
        <w:r w:rsidRPr="00372502">
          <w:rPr>
            <w:rFonts w:ascii="Trebuchet MS" w:hAnsi="Trebuchet MS"/>
            <w:rPrChange w:id="4328" w:author="ANANDHAKRISHNAN MADATHIL REMESH" w:date="2025-04-02T18:02:00Z" w16du:dateUtc="2025-04-02T17:02:00Z">
              <w:rPr>
                <w:szCs w:val="22"/>
              </w:rPr>
            </w:rPrChange>
          </w:rPr>
          <w:t xml:space="preserve">Table </w:t>
        </w:r>
        <w:r w:rsidRPr="00372502">
          <w:rPr>
            <w:rFonts w:ascii="Trebuchet MS" w:hAnsi="Trebuchet MS"/>
            <w:rPrChange w:id="4329" w:author="ANANDHAKRISHNAN MADATHIL REMESH" w:date="2025-04-02T18:02:00Z" w16du:dateUtc="2025-04-02T17:02:00Z">
              <w:rPr>
                <w:szCs w:val="22"/>
              </w:rPr>
            </w:rPrChange>
          </w:rPr>
          <w:fldChar w:fldCharType="begin"/>
        </w:r>
        <w:r w:rsidRPr="00372502">
          <w:rPr>
            <w:rFonts w:ascii="Trebuchet MS" w:hAnsi="Trebuchet MS"/>
            <w:rPrChange w:id="4330" w:author="ANANDHAKRISHNAN MADATHIL REMESH" w:date="2025-04-02T18:02:00Z" w16du:dateUtc="2025-04-02T17:02:00Z">
              <w:rPr>
                <w:szCs w:val="22"/>
              </w:rPr>
            </w:rPrChange>
          </w:rPr>
          <w:instrText xml:space="preserve"> SEQ Table \* ARABIC </w:instrText>
        </w:r>
      </w:ins>
      <w:r w:rsidRPr="00372502">
        <w:rPr>
          <w:rFonts w:ascii="Trebuchet MS" w:hAnsi="Trebuchet MS"/>
          <w:rPrChange w:id="4331" w:author="ANANDHAKRISHNAN MADATHIL REMESH" w:date="2025-04-02T18:02:00Z" w16du:dateUtc="2025-04-02T17:02:00Z">
            <w:rPr>
              <w:szCs w:val="22"/>
            </w:rPr>
          </w:rPrChange>
        </w:rPr>
        <w:fldChar w:fldCharType="separate"/>
      </w:r>
      <w:ins w:id="4332" w:author="ANANDHAKRISHNAN MADATHIL REMESH" w:date="2025-04-13T20:05:00Z" w16du:dateUtc="2025-04-13T19:05:00Z">
        <w:r w:rsidR="009B2C7D">
          <w:rPr>
            <w:rFonts w:ascii="Trebuchet MS" w:hAnsi="Trebuchet MS"/>
            <w:noProof/>
          </w:rPr>
          <w:t>9</w:t>
        </w:r>
      </w:ins>
      <w:ins w:id="4333" w:author="ANANDHAKRISHNAN MADATHIL REMESH" w:date="2025-04-02T17:47:00Z" w16du:dateUtc="2025-04-02T16:47:00Z">
        <w:r w:rsidRPr="00372502">
          <w:rPr>
            <w:rFonts w:ascii="Trebuchet MS" w:hAnsi="Trebuchet MS"/>
            <w:rPrChange w:id="4334" w:author="ANANDHAKRISHNAN MADATHIL REMESH" w:date="2025-04-02T18:02:00Z" w16du:dateUtc="2025-04-02T17:02:00Z">
              <w:rPr>
                <w:szCs w:val="22"/>
              </w:rPr>
            </w:rPrChange>
          </w:rPr>
          <w:fldChar w:fldCharType="end"/>
        </w:r>
        <w:r w:rsidRPr="00372502">
          <w:rPr>
            <w:rFonts w:ascii="Trebuchet MS" w:hAnsi="Trebuchet MS"/>
            <w:rPrChange w:id="4335" w:author="ANANDHAKRISHNAN MADATHIL REMESH" w:date="2025-04-02T18:02:00Z" w16du:dateUtc="2025-04-02T17:02:00Z">
              <w:rPr>
                <w:szCs w:val="22"/>
              </w:rPr>
            </w:rPrChange>
          </w:rPr>
          <w:t xml:space="preserve"> Performance Summary for U-net</w:t>
        </w:r>
      </w:ins>
      <w:bookmarkEnd w:id="4326"/>
    </w:p>
    <w:p w14:paraId="76E60C5B" w14:textId="77777777" w:rsidR="00B66352" w:rsidRPr="00B66352" w:rsidRDefault="00B66352" w:rsidP="00B66352">
      <w:pPr>
        <w:rPr>
          <w:ins w:id="4336" w:author="ANANDHAKRISHNAN MADATHIL REMESH" w:date="2025-04-02T17:47:00Z" w16du:dateUtc="2025-04-02T16:47:00Z"/>
        </w:rPr>
      </w:pPr>
    </w:p>
    <w:tbl>
      <w:tblPr>
        <w:tblStyle w:val="TableGrid"/>
        <w:tblW w:w="9265" w:type="dxa"/>
        <w:tblLook w:val="04A0" w:firstRow="1" w:lastRow="0" w:firstColumn="1" w:lastColumn="0" w:noHBand="0" w:noVBand="1"/>
        <w:tblPrChange w:id="4337" w:author="ANANDHAKRISHNAN MADATHIL REMESH" w:date="2025-03-31T23:06:00Z" w16du:dateUtc="2025-03-31T22:06:00Z">
          <w:tblPr>
            <w:tblStyle w:val="TableGrid"/>
            <w:tblW w:w="0" w:type="auto"/>
            <w:tblLook w:val="04A0" w:firstRow="1" w:lastRow="0" w:firstColumn="1" w:lastColumn="0" w:noHBand="0" w:noVBand="1"/>
          </w:tblPr>
        </w:tblPrChange>
      </w:tblPr>
      <w:tblGrid>
        <w:gridCol w:w="1812"/>
        <w:gridCol w:w="1812"/>
        <w:gridCol w:w="1812"/>
        <w:gridCol w:w="1939"/>
        <w:gridCol w:w="1890"/>
        <w:tblGridChange w:id="4338">
          <w:tblGrid>
            <w:gridCol w:w="1812"/>
            <w:gridCol w:w="1812"/>
            <w:gridCol w:w="1812"/>
            <w:gridCol w:w="1812"/>
            <w:gridCol w:w="127"/>
            <w:gridCol w:w="1686"/>
            <w:gridCol w:w="204"/>
          </w:tblGrid>
        </w:tblGridChange>
      </w:tblGrid>
      <w:tr w:rsidR="00880CCC" w14:paraId="32329EC3" w14:textId="77777777" w:rsidTr="00880CCC">
        <w:trPr>
          <w:ins w:id="4339" w:author="ANANDHAKRISHNAN MADATHIL REMESH" w:date="2025-03-31T23:06:00Z"/>
          <w:trPrChange w:id="4340" w:author="ANANDHAKRISHNAN MADATHIL REMESH" w:date="2025-03-31T23:06:00Z" w16du:dateUtc="2025-03-31T22:06:00Z">
            <w:trPr>
              <w:gridAfter w:val="0"/>
            </w:trPr>
          </w:trPrChange>
        </w:trPr>
        <w:tc>
          <w:tcPr>
            <w:tcW w:w="1812" w:type="dxa"/>
            <w:tcPrChange w:id="4341" w:author="ANANDHAKRISHNAN MADATHIL REMESH" w:date="2025-03-31T23:06:00Z" w16du:dateUtc="2025-03-31T22:06:00Z">
              <w:tcPr>
                <w:tcW w:w="1812" w:type="dxa"/>
              </w:tcPr>
            </w:tcPrChange>
          </w:tcPr>
          <w:p w14:paraId="34421CCA" w14:textId="649BC512" w:rsidR="00880CCC" w:rsidRDefault="00880CCC" w:rsidP="009354C8">
            <w:pPr>
              <w:pStyle w:val="p3"/>
              <w:spacing w:line="276" w:lineRule="auto"/>
              <w:jc w:val="both"/>
              <w:rPr>
                <w:ins w:id="4342" w:author="ANANDHAKRISHNAN MADATHIL REMESH" w:date="2025-03-31T23:06:00Z" w16du:dateUtc="2025-03-31T22:06:00Z"/>
                <w:rFonts w:ascii="Trebuchet MS" w:hAnsi="Trebuchet MS"/>
              </w:rPr>
            </w:pPr>
            <w:ins w:id="4343" w:author="ANANDHAKRISHNAN MADATHIL REMESH" w:date="2025-03-31T23:06:00Z" w16du:dateUtc="2025-03-31T22:06:00Z">
              <w:r>
                <w:rPr>
                  <w:rFonts w:ascii="Trebuchet MS" w:hAnsi="Trebuchet MS"/>
                </w:rPr>
                <w:t xml:space="preserve">Training Phase </w:t>
              </w:r>
            </w:ins>
          </w:p>
        </w:tc>
        <w:tc>
          <w:tcPr>
            <w:tcW w:w="1812" w:type="dxa"/>
            <w:tcPrChange w:id="4344" w:author="ANANDHAKRISHNAN MADATHIL REMESH" w:date="2025-03-31T23:06:00Z" w16du:dateUtc="2025-03-31T22:06:00Z">
              <w:tcPr>
                <w:tcW w:w="1812" w:type="dxa"/>
              </w:tcPr>
            </w:tcPrChange>
          </w:tcPr>
          <w:p w14:paraId="675744A0" w14:textId="0027EED6" w:rsidR="00880CCC" w:rsidRDefault="00880CCC" w:rsidP="009354C8">
            <w:pPr>
              <w:pStyle w:val="p3"/>
              <w:spacing w:line="276" w:lineRule="auto"/>
              <w:jc w:val="both"/>
              <w:rPr>
                <w:ins w:id="4345" w:author="ANANDHAKRISHNAN MADATHIL REMESH" w:date="2025-03-31T23:06:00Z" w16du:dateUtc="2025-03-31T22:06:00Z"/>
                <w:rFonts w:ascii="Trebuchet MS" w:hAnsi="Trebuchet MS"/>
              </w:rPr>
            </w:pPr>
            <w:ins w:id="4346" w:author="ANANDHAKRISHNAN MADATHIL REMESH" w:date="2025-03-31T23:06:00Z" w16du:dateUtc="2025-03-31T22:06:00Z">
              <w:r>
                <w:rPr>
                  <w:rFonts w:ascii="Trebuchet MS" w:hAnsi="Trebuchet MS"/>
                </w:rPr>
                <w:t>Accuracy</w:t>
              </w:r>
            </w:ins>
          </w:p>
        </w:tc>
        <w:tc>
          <w:tcPr>
            <w:tcW w:w="1812" w:type="dxa"/>
            <w:tcPrChange w:id="4347" w:author="ANANDHAKRISHNAN MADATHIL REMESH" w:date="2025-03-31T23:06:00Z" w16du:dateUtc="2025-03-31T22:06:00Z">
              <w:tcPr>
                <w:tcW w:w="1812" w:type="dxa"/>
              </w:tcPr>
            </w:tcPrChange>
          </w:tcPr>
          <w:p w14:paraId="19F0A6C3" w14:textId="73309B84" w:rsidR="00880CCC" w:rsidRDefault="00880CCC" w:rsidP="009354C8">
            <w:pPr>
              <w:pStyle w:val="p3"/>
              <w:spacing w:line="276" w:lineRule="auto"/>
              <w:jc w:val="both"/>
              <w:rPr>
                <w:ins w:id="4348" w:author="ANANDHAKRISHNAN MADATHIL REMESH" w:date="2025-03-31T23:06:00Z" w16du:dateUtc="2025-03-31T22:06:00Z"/>
                <w:rFonts w:ascii="Trebuchet MS" w:hAnsi="Trebuchet MS"/>
              </w:rPr>
            </w:pPr>
            <w:proofErr w:type="spellStart"/>
            <w:ins w:id="4349" w:author="ANANDHAKRISHNAN MADATHIL REMESH" w:date="2025-03-31T23:06:00Z" w16du:dateUtc="2025-03-31T22:06:00Z">
              <w:r>
                <w:rPr>
                  <w:rFonts w:ascii="Trebuchet MS" w:hAnsi="Trebuchet MS"/>
                </w:rPr>
                <w:t>IoU</w:t>
              </w:r>
              <w:proofErr w:type="spellEnd"/>
            </w:ins>
          </w:p>
        </w:tc>
        <w:tc>
          <w:tcPr>
            <w:tcW w:w="1939" w:type="dxa"/>
            <w:tcPrChange w:id="4350" w:author="ANANDHAKRISHNAN MADATHIL REMESH" w:date="2025-03-31T23:06:00Z" w16du:dateUtc="2025-03-31T22:06:00Z">
              <w:tcPr>
                <w:tcW w:w="1812" w:type="dxa"/>
              </w:tcPr>
            </w:tcPrChange>
          </w:tcPr>
          <w:p w14:paraId="403A4B40" w14:textId="28DDDAE8" w:rsidR="00880CCC" w:rsidRDefault="00880CCC" w:rsidP="009354C8">
            <w:pPr>
              <w:pStyle w:val="p3"/>
              <w:spacing w:line="276" w:lineRule="auto"/>
              <w:jc w:val="both"/>
              <w:rPr>
                <w:ins w:id="4351" w:author="ANANDHAKRISHNAN MADATHIL REMESH" w:date="2025-03-31T23:06:00Z" w16du:dateUtc="2025-03-31T22:06:00Z"/>
                <w:rFonts w:ascii="Trebuchet MS" w:hAnsi="Trebuchet MS"/>
              </w:rPr>
            </w:pPr>
            <w:ins w:id="4352" w:author="ANANDHAKRISHNAN MADATHIL REMESH" w:date="2025-03-31T23:06:00Z" w16du:dateUtc="2025-03-31T22:06:00Z">
              <w:r>
                <w:rPr>
                  <w:rFonts w:ascii="Trebuchet MS" w:hAnsi="Trebuchet MS"/>
                </w:rPr>
                <w:t>Dice Coefficient</w:t>
              </w:r>
            </w:ins>
          </w:p>
        </w:tc>
        <w:tc>
          <w:tcPr>
            <w:tcW w:w="1890" w:type="dxa"/>
            <w:tcPrChange w:id="4353" w:author="ANANDHAKRISHNAN MADATHIL REMESH" w:date="2025-03-31T23:06:00Z" w16du:dateUtc="2025-03-31T22:06:00Z">
              <w:tcPr>
                <w:tcW w:w="1813" w:type="dxa"/>
                <w:gridSpan w:val="2"/>
              </w:tcPr>
            </w:tcPrChange>
          </w:tcPr>
          <w:p w14:paraId="1765A9DF" w14:textId="5AF81419" w:rsidR="00880CCC" w:rsidRDefault="00880CCC" w:rsidP="009354C8">
            <w:pPr>
              <w:pStyle w:val="p3"/>
              <w:spacing w:line="276" w:lineRule="auto"/>
              <w:jc w:val="both"/>
              <w:rPr>
                <w:ins w:id="4354" w:author="ANANDHAKRISHNAN MADATHIL REMESH" w:date="2025-03-31T23:06:00Z" w16du:dateUtc="2025-03-31T22:06:00Z"/>
                <w:rFonts w:ascii="Trebuchet MS" w:hAnsi="Trebuchet MS"/>
              </w:rPr>
            </w:pPr>
            <w:ins w:id="4355" w:author="ANANDHAKRISHNAN MADATHIL REMESH" w:date="2025-03-31T23:06:00Z" w16du:dateUtc="2025-03-31T22:06:00Z">
              <w:r>
                <w:rPr>
                  <w:rFonts w:ascii="Trebuchet MS" w:hAnsi="Trebuchet MS"/>
                </w:rPr>
                <w:t>Validation Loss</w:t>
              </w:r>
            </w:ins>
          </w:p>
        </w:tc>
      </w:tr>
      <w:tr w:rsidR="00880CCC" w14:paraId="0B09A7AE" w14:textId="77777777" w:rsidTr="00880CCC">
        <w:trPr>
          <w:ins w:id="4356" w:author="ANANDHAKRISHNAN MADATHIL REMESH" w:date="2025-03-31T23:06:00Z"/>
          <w:trPrChange w:id="4357" w:author="ANANDHAKRISHNAN MADATHIL REMESH" w:date="2025-03-31T23:06:00Z" w16du:dateUtc="2025-03-31T22:06:00Z">
            <w:trPr>
              <w:gridAfter w:val="0"/>
            </w:trPr>
          </w:trPrChange>
        </w:trPr>
        <w:tc>
          <w:tcPr>
            <w:tcW w:w="1812" w:type="dxa"/>
            <w:tcPrChange w:id="4358" w:author="ANANDHAKRISHNAN MADATHIL REMESH" w:date="2025-03-31T23:06:00Z" w16du:dateUtc="2025-03-31T22:06:00Z">
              <w:tcPr>
                <w:tcW w:w="1812" w:type="dxa"/>
              </w:tcPr>
            </w:tcPrChange>
          </w:tcPr>
          <w:p w14:paraId="5B017502" w14:textId="7FAA4C8F" w:rsidR="00880CCC" w:rsidRDefault="00880CCC" w:rsidP="009354C8">
            <w:pPr>
              <w:pStyle w:val="p3"/>
              <w:spacing w:line="276" w:lineRule="auto"/>
              <w:jc w:val="both"/>
              <w:rPr>
                <w:ins w:id="4359" w:author="ANANDHAKRISHNAN MADATHIL REMESH" w:date="2025-03-31T23:06:00Z" w16du:dateUtc="2025-03-31T22:06:00Z"/>
                <w:rFonts w:ascii="Trebuchet MS" w:hAnsi="Trebuchet MS"/>
              </w:rPr>
            </w:pPr>
            <w:ins w:id="4360" w:author="ANANDHAKRISHNAN MADATHIL REMESH" w:date="2025-03-31T23:07:00Z" w16du:dateUtc="2025-03-31T22:07:00Z">
              <w:r>
                <w:rPr>
                  <w:rFonts w:ascii="Trebuchet MS" w:hAnsi="Trebuchet MS"/>
                </w:rPr>
                <w:t>Initial Training</w:t>
              </w:r>
            </w:ins>
          </w:p>
        </w:tc>
        <w:tc>
          <w:tcPr>
            <w:tcW w:w="1812" w:type="dxa"/>
            <w:tcPrChange w:id="4361" w:author="ANANDHAKRISHNAN MADATHIL REMESH" w:date="2025-03-31T23:06:00Z" w16du:dateUtc="2025-03-31T22:06:00Z">
              <w:tcPr>
                <w:tcW w:w="1812" w:type="dxa"/>
              </w:tcPr>
            </w:tcPrChange>
          </w:tcPr>
          <w:p w14:paraId="61F2A338" w14:textId="549D2D43" w:rsidR="00880CCC" w:rsidRDefault="00A53341" w:rsidP="009354C8">
            <w:pPr>
              <w:pStyle w:val="p3"/>
              <w:spacing w:line="276" w:lineRule="auto"/>
              <w:jc w:val="both"/>
              <w:rPr>
                <w:ins w:id="4362" w:author="ANANDHAKRISHNAN MADATHIL REMESH" w:date="2025-03-31T23:06:00Z" w16du:dateUtc="2025-03-31T22:06:00Z"/>
                <w:rFonts w:ascii="Trebuchet MS" w:hAnsi="Trebuchet MS"/>
              </w:rPr>
            </w:pPr>
            <w:ins w:id="4363" w:author="ANANDHAKRISHNAN MADATHIL REMESH" w:date="2025-03-31T23:07:00Z" w16du:dateUtc="2025-03-31T22:07:00Z">
              <w:r>
                <w:rPr>
                  <w:rFonts w:ascii="Trebuchet MS" w:hAnsi="Trebuchet MS"/>
                </w:rPr>
                <w:t>88.45%</w:t>
              </w:r>
            </w:ins>
          </w:p>
        </w:tc>
        <w:tc>
          <w:tcPr>
            <w:tcW w:w="1812" w:type="dxa"/>
            <w:tcPrChange w:id="4364" w:author="ANANDHAKRISHNAN MADATHIL REMESH" w:date="2025-03-31T23:06:00Z" w16du:dateUtc="2025-03-31T22:06:00Z">
              <w:tcPr>
                <w:tcW w:w="1812" w:type="dxa"/>
              </w:tcPr>
            </w:tcPrChange>
          </w:tcPr>
          <w:p w14:paraId="346C7ED9" w14:textId="6258B115" w:rsidR="00880CCC" w:rsidRDefault="00A53341" w:rsidP="009354C8">
            <w:pPr>
              <w:pStyle w:val="p3"/>
              <w:spacing w:line="276" w:lineRule="auto"/>
              <w:jc w:val="both"/>
              <w:rPr>
                <w:ins w:id="4365" w:author="ANANDHAKRISHNAN MADATHIL REMESH" w:date="2025-03-31T23:06:00Z" w16du:dateUtc="2025-03-31T22:06:00Z"/>
                <w:rFonts w:ascii="Trebuchet MS" w:hAnsi="Trebuchet MS"/>
              </w:rPr>
            </w:pPr>
            <w:ins w:id="4366" w:author="ANANDHAKRISHNAN MADATHIL REMESH" w:date="2025-03-31T23:07:00Z" w16du:dateUtc="2025-03-31T22:07:00Z">
              <w:r>
                <w:rPr>
                  <w:rFonts w:ascii="Trebuchet MS" w:hAnsi="Trebuchet MS"/>
                </w:rPr>
                <w:t>0.69</w:t>
              </w:r>
            </w:ins>
          </w:p>
        </w:tc>
        <w:tc>
          <w:tcPr>
            <w:tcW w:w="1939" w:type="dxa"/>
            <w:tcPrChange w:id="4367" w:author="ANANDHAKRISHNAN MADATHIL REMESH" w:date="2025-03-31T23:06:00Z" w16du:dateUtc="2025-03-31T22:06:00Z">
              <w:tcPr>
                <w:tcW w:w="1812" w:type="dxa"/>
              </w:tcPr>
            </w:tcPrChange>
          </w:tcPr>
          <w:p w14:paraId="414B2D10" w14:textId="29973B49" w:rsidR="00880CCC" w:rsidRDefault="00A53341" w:rsidP="009354C8">
            <w:pPr>
              <w:pStyle w:val="p3"/>
              <w:spacing w:line="276" w:lineRule="auto"/>
              <w:jc w:val="both"/>
              <w:rPr>
                <w:ins w:id="4368" w:author="ANANDHAKRISHNAN MADATHIL REMESH" w:date="2025-03-31T23:06:00Z" w16du:dateUtc="2025-03-31T22:06:00Z"/>
                <w:rFonts w:ascii="Trebuchet MS" w:hAnsi="Trebuchet MS"/>
              </w:rPr>
            </w:pPr>
            <w:ins w:id="4369" w:author="ANANDHAKRISHNAN MADATHIL REMESH" w:date="2025-03-31T23:07:00Z" w16du:dateUtc="2025-03-31T22:07:00Z">
              <w:r>
                <w:rPr>
                  <w:rFonts w:ascii="Trebuchet MS" w:hAnsi="Trebuchet MS"/>
                </w:rPr>
                <w:t>0.81</w:t>
              </w:r>
            </w:ins>
          </w:p>
        </w:tc>
        <w:tc>
          <w:tcPr>
            <w:tcW w:w="1890" w:type="dxa"/>
            <w:tcPrChange w:id="4370" w:author="ANANDHAKRISHNAN MADATHIL REMESH" w:date="2025-03-31T23:06:00Z" w16du:dateUtc="2025-03-31T22:06:00Z">
              <w:tcPr>
                <w:tcW w:w="1813" w:type="dxa"/>
                <w:gridSpan w:val="2"/>
              </w:tcPr>
            </w:tcPrChange>
          </w:tcPr>
          <w:p w14:paraId="7C0C9DAB" w14:textId="1745813D" w:rsidR="00880CCC" w:rsidRDefault="00A53341" w:rsidP="009354C8">
            <w:pPr>
              <w:pStyle w:val="p3"/>
              <w:spacing w:line="276" w:lineRule="auto"/>
              <w:jc w:val="both"/>
              <w:rPr>
                <w:ins w:id="4371" w:author="ANANDHAKRISHNAN MADATHIL REMESH" w:date="2025-03-31T23:06:00Z" w16du:dateUtc="2025-03-31T22:06:00Z"/>
                <w:rFonts w:ascii="Trebuchet MS" w:hAnsi="Trebuchet MS"/>
              </w:rPr>
            </w:pPr>
            <w:ins w:id="4372" w:author="ANANDHAKRISHNAN MADATHIL REMESH" w:date="2025-03-31T23:08:00Z" w16du:dateUtc="2025-03-31T22:08:00Z">
              <w:r>
                <w:rPr>
                  <w:rFonts w:ascii="Trebuchet MS" w:hAnsi="Trebuchet MS"/>
                </w:rPr>
                <w:t>0.52</w:t>
              </w:r>
            </w:ins>
          </w:p>
        </w:tc>
      </w:tr>
      <w:tr w:rsidR="00880CCC" w14:paraId="6A14C0DB" w14:textId="77777777" w:rsidTr="00880CCC">
        <w:trPr>
          <w:ins w:id="4373" w:author="ANANDHAKRISHNAN MADATHIL REMESH" w:date="2025-03-31T23:06:00Z"/>
          <w:trPrChange w:id="4374" w:author="ANANDHAKRISHNAN MADATHIL REMESH" w:date="2025-03-31T23:06:00Z" w16du:dateUtc="2025-03-31T22:06:00Z">
            <w:trPr>
              <w:gridAfter w:val="0"/>
            </w:trPr>
          </w:trPrChange>
        </w:trPr>
        <w:tc>
          <w:tcPr>
            <w:tcW w:w="1812" w:type="dxa"/>
            <w:tcPrChange w:id="4375" w:author="ANANDHAKRISHNAN MADATHIL REMESH" w:date="2025-03-31T23:06:00Z" w16du:dateUtc="2025-03-31T22:06:00Z">
              <w:tcPr>
                <w:tcW w:w="1812" w:type="dxa"/>
              </w:tcPr>
            </w:tcPrChange>
          </w:tcPr>
          <w:p w14:paraId="0C7269BF" w14:textId="6998DB95" w:rsidR="00880CCC" w:rsidRDefault="00880CCC" w:rsidP="009354C8">
            <w:pPr>
              <w:pStyle w:val="p3"/>
              <w:spacing w:line="276" w:lineRule="auto"/>
              <w:jc w:val="both"/>
              <w:rPr>
                <w:ins w:id="4376" w:author="ANANDHAKRISHNAN MADATHIL REMESH" w:date="2025-03-31T23:06:00Z" w16du:dateUtc="2025-03-31T22:06:00Z"/>
                <w:rFonts w:ascii="Trebuchet MS" w:hAnsi="Trebuchet MS"/>
              </w:rPr>
            </w:pPr>
            <w:ins w:id="4377" w:author="ANANDHAKRISHNAN MADATHIL REMESH" w:date="2025-03-31T23:07:00Z" w16du:dateUtc="2025-03-31T22:07:00Z">
              <w:r>
                <w:rPr>
                  <w:rFonts w:ascii="Trebuchet MS" w:hAnsi="Trebuchet MS"/>
                </w:rPr>
                <w:t>Fine-Tuning</w:t>
              </w:r>
            </w:ins>
            <w:ins w:id="4378" w:author="ANANDHAKRISHNAN MADATHIL REMESH" w:date="2025-03-31T23:08:00Z" w16du:dateUtc="2025-03-31T22:08:00Z">
              <w:r w:rsidR="00A53341">
                <w:rPr>
                  <w:rFonts w:ascii="Trebuchet MS" w:hAnsi="Trebuchet MS"/>
                </w:rPr>
                <w:t xml:space="preserve"> (10 epochs)</w:t>
              </w:r>
            </w:ins>
          </w:p>
        </w:tc>
        <w:tc>
          <w:tcPr>
            <w:tcW w:w="1812" w:type="dxa"/>
            <w:tcPrChange w:id="4379" w:author="ANANDHAKRISHNAN MADATHIL REMESH" w:date="2025-03-31T23:06:00Z" w16du:dateUtc="2025-03-31T22:06:00Z">
              <w:tcPr>
                <w:tcW w:w="1812" w:type="dxa"/>
              </w:tcPr>
            </w:tcPrChange>
          </w:tcPr>
          <w:p w14:paraId="1C4F8C52" w14:textId="2046F7BE" w:rsidR="00880CCC" w:rsidRDefault="00A53341" w:rsidP="009354C8">
            <w:pPr>
              <w:pStyle w:val="p3"/>
              <w:spacing w:line="276" w:lineRule="auto"/>
              <w:jc w:val="both"/>
              <w:rPr>
                <w:ins w:id="4380" w:author="ANANDHAKRISHNAN MADATHIL REMESH" w:date="2025-03-31T23:06:00Z" w16du:dateUtc="2025-03-31T22:06:00Z"/>
                <w:rFonts w:ascii="Trebuchet MS" w:hAnsi="Trebuchet MS"/>
              </w:rPr>
            </w:pPr>
            <w:ins w:id="4381" w:author="ANANDHAKRISHNAN MADATHIL REMESH" w:date="2025-03-31T23:08:00Z" w16du:dateUtc="2025-03-31T22:08:00Z">
              <w:r>
                <w:rPr>
                  <w:rFonts w:ascii="Trebuchet MS" w:hAnsi="Trebuchet MS"/>
                </w:rPr>
                <w:t>88.51%</w:t>
              </w:r>
            </w:ins>
          </w:p>
        </w:tc>
        <w:tc>
          <w:tcPr>
            <w:tcW w:w="1812" w:type="dxa"/>
            <w:tcPrChange w:id="4382" w:author="ANANDHAKRISHNAN MADATHIL REMESH" w:date="2025-03-31T23:06:00Z" w16du:dateUtc="2025-03-31T22:06:00Z">
              <w:tcPr>
                <w:tcW w:w="1812" w:type="dxa"/>
              </w:tcPr>
            </w:tcPrChange>
          </w:tcPr>
          <w:p w14:paraId="32C6E7A7" w14:textId="6F7B30A3" w:rsidR="00880CCC" w:rsidRDefault="00A53341" w:rsidP="009354C8">
            <w:pPr>
              <w:pStyle w:val="p3"/>
              <w:spacing w:line="276" w:lineRule="auto"/>
              <w:jc w:val="both"/>
              <w:rPr>
                <w:ins w:id="4383" w:author="ANANDHAKRISHNAN MADATHIL REMESH" w:date="2025-03-31T23:06:00Z" w16du:dateUtc="2025-03-31T22:06:00Z"/>
                <w:rFonts w:ascii="Trebuchet MS" w:hAnsi="Trebuchet MS"/>
              </w:rPr>
            </w:pPr>
            <w:ins w:id="4384" w:author="ANANDHAKRISHNAN MADATHIL REMESH" w:date="2025-03-31T23:08:00Z" w16du:dateUtc="2025-03-31T22:08:00Z">
              <w:r>
                <w:rPr>
                  <w:rFonts w:ascii="Trebuchet MS" w:hAnsi="Trebuchet MS"/>
                </w:rPr>
                <w:t>0.69</w:t>
              </w:r>
            </w:ins>
          </w:p>
        </w:tc>
        <w:tc>
          <w:tcPr>
            <w:tcW w:w="1939" w:type="dxa"/>
            <w:tcPrChange w:id="4385" w:author="ANANDHAKRISHNAN MADATHIL REMESH" w:date="2025-03-31T23:06:00Z" w16du:dateUtc="2025-03-31T22:06:00Z">
              <w:tcPr>
                <w:tcW w:w="1812" w:type="dxa"/>
              </w:tcPr>
            </w:tcPrChange>
          </w:tcPr>
          <w:p w14:paraId="13B1BE8C" w14:textId="22C8DEDB" w:rsidR="00880CCC" w:rsidRDefault="00A53341" w:rsidP="009354C8">
            <w:pPr>
              <w:pStyle w:val="p3"/>
              <w:spacing w:line="276" w:lineRule="auto"/>
              <w:jc w:val="both"/>
              <w:rPr>
                <w:ins w:id="4386" w:author="ANANDHAKRISHNAN MADATHIL REMESH" w:date="2025-03-31T23:06:00Z" w16du:dateUtc="2025-03-31T22:06:00Z"/>
                <w:rFonts w:ascii="Trebuchet MS" w:hAnsi="Trebuchet MS"/>
              </w:rPr>
            </w:pPr>
            <w:ins w:id="4387" w:author="ANANDHAKRISHNAN MADATHIL REMESH" w:date="2025-03-31T23:08:00Z" w16du:dateUtc="2025-03-31T22:08:00Z">
              <w:r>
                <w:rPr>
                  <w:rFonts w:ascii="Trebuchet MS" w:hAnsi="Trebuchet MS"/>
                </w:rPr>
                <w:t>0.82</w:t>
              </w:r>
            </w:ins>
          </w:p>
        </w:tc>
        <w:tc>
          <w:tcPr>
            <w:tcW w:w="1890" w:type="dxa"/>
            <w:tcPrChange w:id="4388" w:author="ANANDHAKRISHNAN MADATHIL REMESH" w:date="2025-03-31T23:06:00Z" w16du:dateUtc="2025-03-31T22:06:00Z">
              <w:tcPr>
                <w:tcW w:w="1813" w:type="dxa"/>
                <w:gridSpan w:val="2"/>
              </w:tcPr>
            </w:tcPrChange>
          </w:tcPr>
          <w:p w14:paraId="24E7C246" w14:textId="0DFD6E1F" w:rsidR="00880CCC" w:rsidRDefault="00A53341" w:rsidP="009354C8">
            <w:pPr>
              <w:pStyle w:val="p3"/>
              <w:spacing w:line="276" w:lineRule="auto"/>
              <w:jc w:val="both"/>
              <w:rPr>
                <w:ins w:id="4389" w:author="ANANDHAKRISHNAN MADATHIL REMESH" w:date="2025-03-31T23:06:00Z" w16du:dateUtc="2025-03-31T22:06:00Z"/>
                <w:rFonts w:ascii="Trebuchet MS" w:hAnsi="Trebuchet MS"/>
              </w:rPr>
            </w:pPr>
            <w:ins w:id="4390" w:author="ANANDHAKRISHNAN MADATHIL REMESH" w:date="2025-03-31T23:08:00Z" w16du:dateUtc="2025-03-31T22:08:00Z">
              <w:r>
                <w:rPr>
                  <w:rFonts w:ascii="Trebuchet MS" w:hAnsi="Trebuchet MS"/>
                </w:rPr>
                <w:t>0.52</w:t>
              </w:r>
            </w:ins>
          </w:p>
        </w:tc>
      </w:tr>
    </w:tbl>
    <w:p w14:paraId="29FDAC5F" w14:textId="77777777" w:rsidR="00880CCC" w:rsidRPr="00272B1A" w:rsidRDefault="00880CCC" w:rsidP="009354C8">
      <w:pPr>
        <w:pStyle w:val="p3"/>
        <w:spacing w:line="276" w:lineRule="auto"/>
        <w:jc w:val="both"/>
        <w:rPr>
          <w:ins w:id="4391" w:author="ANANDHAKRISHNAN MADATHIL REMESH" w:date="2025-03-27T00:02:00Z" w16du:dateUtc="2025-03-27T00:02:00Z"/>
          <w:rFonts w:ascii="Trebuchet MS" w:hAnsi="Trebuchet MS"/>
        </w:rPr>
      </w:pPr>
    </w:p>
    <w:p w14:paraId="0333710A" w14:textId="36CAB357" w:rsidR="009354C8" w:rsidRPr="00272B1A" w:rsidRDefault="009354C8" w:rsidP="00954239">
      <w:pPr>
        <w:pStyle w:val="p1"/>
        <w:spacing w:line="276" w:lineRule="auto"/>
        <w:jc w:val="both"/>
        <w:rPr>
          <w:ins w:id="4392" w:author="ANANDHAKRISHNAN MADATHIL REMESH" w:date="2025-03-27T00:02:00Z" w16du:dateUtc="2025-03-27T00:02:00Z"/>
          <w:rFonts w:ascii="Trebuchet MS" w:hAnsi="Trebuchet MS"/>
        </w:rPr>
      </w:pPr>
      <w:ins w:id="4393" w:author="ANANDHAKRISHNAN MADATHIL REMESH" w:date="2025-03-27T00:02:00Z" w16du:dateUtc="2025-03-27T00:02:00Z">
        <w:r w:rsidRPr="00272B1A">
          <w:rPr>
            <w:rFonts w:ascii="Trebuchet MS" w:hAnsi="Trebuchet MS"/>
          </w:rPr>
          <w:t xml:space="preserve">Table </w:t>
        </w:r>
      </w:ins>
      <w:ins w:id="4394" w:author="ANANDHAKRISHNAN MADATHIL REMESH" w:date="2025-04-02T17:48:00Z" w16du:dateUtc="2025-04-02T16:48:00Z">
        <w:r w:rsidR="00421174">
          <w:rPr>
            <w:rFonts w:ascii="Trebuchet MS" w:hAnsi="Trebuchet MS"/>
          </w:rPr>
          <w:t>8</w:t>
        </w:r>
      </w:ins>
      <w:ins w:id="4395" w:author="ANANDHAKRISHNAN MADATHIL REMESH" w:date="2025-03-27T00:02:00Z" w16du:dateUtc="2025-03-27T00:02:00Z">
        <w:r w:rsidRPr="00272B1A">
          <w:rPr>
            <w:rFonts w:ascii="Trebuchet MS" w:hAnsi="Trebuchet MS"/>
          </w:rPr>
          <w:t xml:space="preserve"> shows a comparative summary of the U-Net performance across both stages. Although the improvements might appear marginal numerically, in the context of </w:t>
        </w:r>
        <w:r w:rsidRPr="00272B1A">
          <w:rPr>
            <w:rStyle w:val="s1"/>
            <w:rFonts w:ascii="Trebuchet MS" w:eastAsiaTheme="majorEastAsia" w:hAnsi="Trebuchet MS"/>
          </w:rPr>
          <w:t>semantic segmentation</w:t>
        </w:r>
        <w:r w:rsidRPr="00272B1A">
          <w:rPr>
            <w:rFonts w:ascii="Trebuchet MS" w:hAnsi="Trebuchet MS"/>
          </w:rPr>
          <w:t xml:space="preserve">, even slight enhancements in </w:t>
        </w:r>
        <w:proofErr w:type="spellStart"/>
        <w:r w:rsidRPr="00272B1A">
          <w:rPr>
            <w:rFonts w:ascii="Trebuchet MS" w:hAnsi="Trebuchet MS"/>
          </w:rPr>
          <w:t>IoU</w:t>
        </w:r>
        <w:proofErr w:type="spellEnd"/>
        <w:r w:rsidRPr="00272B1A">
          <w:rPr>
            <w:rFonts w:ascii="Trebuchet MS" w:hAnsi="Trebuchet MS"/>
          </w:rPr>
          <w:t xml:space="preserve"> and Dice values indicate </w:t>
        </w:r>
        <w:r w:rsidRPr="00272B1A">
          <w:rPr>
            <w:rStyle w:val="s1"/>
            <w:rFonts w:ascii="Trebuchet MS" w:eastAsiaTheme="majorEastAsia" w:hAnsi="Trebuchet MS"/>
          </w:rPr>
          <w:t>sharper boundary detection</w:t>
        </w:r>
        <w:r w:rsidRPr="00272B1A">
          <w:rPr>
            <w:rFonts w:ascii="Trebuchet MS" w:hAnsi="Trebuchet MS"/>
          </w:rPr>
          <w:t xml:space="preserve">, </w:t>
        </w:r>
        <w:r w:rsidRPr="00272B1A">
          <w:rPr>
            <w:rStyle w:val="s1"/>
            <w:rFonts w:ascii="Trebuchet MS" w:eastAsiaTheme="majorEastAsia" w:hAnsi="Trebuchet MS"/>
          </w:rPr>
          <w:t>fewer misclassified pixels</w:t>
        </w:r>
        <w:r w:rsidRPr="00272B1A">
          <w:rPr>
            <w:rFonts w:ascii="Trebuchet MS" w:hAnsi="Trebuchet MS"/>
          </w:rPr>
          <w:t xml:space="preserve">, and </w:t>
        </w:r>
        <w:r w:rsidRPr="00272B1A">
          <w:rPr>
            <w:rStyle w:val="s1"/>
            <w:rFonts w:ascii="Trebuchet MS" w:eastAsiaTheme="majorEastAsia" w:hAnsi="Trebuchet MS"/>
          </w:rPr>
          <w:t>better spatial alignment</w:t>
        </w:r>
        <w:r w:rsidRPr="00272B1A">
          <w:rPr>
            <w:rFonts w:ascii="Trebuchet MS" w:hAnsi="Trebuchet MS"/>
          </w:rPr>
          <w:t>, which are vital for real-world flood mapping applications.</w:t>
        </w:r>
      </w:ins>
    </w:p>
    <w:p w14:paraId="67844C8B" w14:textId="77777777" w:rsidR="009354C8" w:rsidRDefault="009354C8" w:rsidP="009354C8">
      <w:pPr>
        <w:pStyle w:val="p1"/>
        <w:spacing w:line="276" w:lineRule="auto"/>
        <w:jc w:val="both"/>
        <w:rPr>
          <w:ins w:id="4396" w:author="ANANDHAKRISHNAN MADATHIL REMESH" w:date="2025-03-31T23:30:00Z" w16du:dateUtc="2025-03-31T22:30:00Z"/>
          <w:rFonts w:ascii="Trebuchet MS" w:hAnsi="Trebuchet MS"/>
        </w:rPr>
      </w:pPr>
    </w:p>
    <w:p w14:paraId="59796E60" w14:textId="77777777" w:rsidR="009354C8" w:rsidRPr="00272B1A" w:rsidRDefault="009354C8" w:rsidP="009354C8">
      <w:pPr>
        <w:pStyle w:val="p1"/>
        <w:spacing w:line="276" w:lineRule="auto"/>
        <w:jc w:val="both"/>
        <w:rPr>
          <w:ins w:id="4397" w:author="ANANDHAKRISHNAN MADATHIL REMESH" w:date="2025-03-27T00:02:00Z" w16du:dateUtc="2025-03-27T00:02:00Z"/>
          <w:rFonts w:ascii="Trebuchet MS" w:hAnsi="Trebuchet MS"/>
        </w:rPr>
      </w:pPr>
    </w:p>
    <w:p w14:paraId="67BB6FA5" w14:textId="27063E56" w:rsidR="009354C8" w:rsidRPr="000450A3" w:rsidRDefault="00132EC7">
      <w:pPr>
        <w:pStyle w:val="Heading3"/>
        <w:rPr>
          <w:ins w:id="4398" w:author="ANANDHAKRISHNAN MADATHIL REMESH" w:date="2025-03-27T00:02:00Z" w16du:dateUtc="2025-03-27T00:02:00Z"/>
        </w:rPr>
        <w:pPrChange w:id="4399" w:author="ANANDHAKRISHNAN MADATHIL REMESH" w:date="2025-04-02T17:50:00Z" w16du:dateUtc="2025-04-02T16:50:00Z">
          <w:pPr>
            <w:spacing w:before="100" w:beforeAutospacing="1" w:after="100" w:afterAutospacing="1" w:line="276" w:lineRule="auto"/>
          </w:pPr>
        </w:pPrChange>
      </w:pPr>
      <w:ins w:id="4400" w:author="ANANDHAKRISHNAN MADATHIL REMESH" w:date="2025-04-02T18:53:00Z" w16du:dateUtc="2025-04-02T17:53:00Z">
        <w:r>
          <w:t xml:space="preserve"> </w:t>
        </w:r>
      </w:ins>
      <w:bookmarkStart w:id="4401" w:name="_Toc195466550"/>
      <w:ins w:id="4402" w:author="ANANDHAKRISHNAN MADATHIL REMESH" w:date="2025-03-27T00:02:00Z" w16du:dateUtc="2025-03-27T00:02:00Z">
        <w:r w:rsidR="009354C8" w:rsidRPr="002535FD">
          <w:rPr>
            <w:b w:val="0"/>
            <w:bCs w:val="0"/>
            <w:rPrChange w:id="4403" w:author="ANANDHAKRISHNAN MADATHIL REMESH" w:date="2025-04-07T10:31:00Z" w16du:dateUtc="2025-04-07T09:31:00Z">
              <w:rPr>
                <w:rFonts w:eastAsiaTheme="minorEastAsia" w:cstheme="minorBidi"/>
              </w:rPr>
            </w:rPrChange>
          </w:rPr>
          <w:t>Learning Curves and Visual Interpretations</w:t>
        </w:r>
        <w:bookmarkEnd w:id="4401"/>
      </w:ins>
    </w:p>
    <w:p w14:paraId="1CB6EAE7" w14:textId="73819B02" w:rsidR="009354C8" w:rsidRDefault="009354C8">
      <w:pPr>
        <w:spacing w:before="100" w:beforeAutospacing="1" w:after="100" w:afterAutospacing="1" w:line="276" w:lineRule="auto"/>
        <w:jc w:val="both"/>
        <w:rPr>
          <w:ins w:id="4404" w:author="ANANDHAKRISHNAN MADATHIL REMESH" w:date="2025-03-31T23:29:00Z" w16du:dateUtc="2025-03-31T22:29:00Z"/>
          <w:rFonts w:ascii="Trebuchet MS" w:hAnsi="Trebuchet MS"/>
        </w:rPr>
        <w:pPrChange w:id="4405" w:author="ANANDHAKRISHNAN MADATHIL REMESH" w:date="2025-04-11T20:07:00Z" w16du:dateUtc="2025-04-11T19:07:00Z">
          <w:pPr>
            <w:spacing w:before="100" w:beforeAutospacing="1" w:after="100" w:afterAutospacing="1" w:line="276" w:lineRule="auto"/>
          </w:pPr>
        </w:pPrChange>
      </w:pPr>
      <w:ins w:id="4406" w:author="ANANDHAKRISHNAN MADATHIL REMESH" w:date="2025-03-27T00:02:00Z" w16du:dateUtc="2025-03-27T00:02:00Z">
        <w:r w:rsidRPr="00272B1A">
          <w:rPr>
            <w:rFonts w:ascii="Trebuchet MS" w:hAnsi="Trebuchet MS"/>
          </w:rPr>
          <w:t xml:space="preserve">The first phase of training the U-Net model was conducted over 50 epochs. Figure </w:t>
        </w:r>
      </w:ins>
      <w:ins w:id="4407" w:author="ANANDHAKRISHNAN MADATHIL REMESH" w:date="2025-04-02T17:48:00Z" w16du:dateUtc="2025-04-02T16:48:00Z">
        <w:r w:rsidR="00421174">
          <w:rPr>
            <w:rFonts w:ascii="Trebuchet MS" w:hAnsi="Trebuchet MS"/>
          </w:rPr>
          <w:t>36</w:t>
        </w:r>
      </w:ins>
      <w:ins w:id="4408" w:author="ANANDHAKRISHNAN MADATHIL REMESH" w:date="2025-03-27T00:02:00Z" w16du:dateUtc="2025-03-27T00:02:00Z">
        <w:r w:rsidRPr="00272B1A">
          <w:rPr>
            <w:rFonts w:ascii="Trebuchet MS" w:hAnsi="Trebuchet MS"/>
          </w:rPr>
          <w:t xml:space="preserve"> presents both the loss and accuracy curves during this initial phase. On the top graph, the loss values are plotted across epochs, where the blue line represents training </w:t>
        </w:r>
      </w:ins>
      <w:ins w:id="4409" w:author="ANANDHAKRISHNAN MADATHIL REMESH" w:date="2025-03-31T23:09:00Z" w16du:dateUtc="2025-03-31T22:09:00Z">
        <w:r w:rsidR="00A53341" w:rsidRPr="00272B1A">
          <w:rPr>
            <w:rFonts w:ascii="Trebuchet MS" w:hAnsi="Trebuchet MS"/>
          </w:rPr>
          <w:t>loss,</w:t>
        </w:r>
      </w:ins>
      <w:ins w:id="4410" w:author="ANANDHAKRISHNAN MADATHIL REMESH" w:date="2025-03-27T00:02:00Z" w16du:dateUtc="2025-03-27T00:02:00Z">
        <w:r w:rsidRPr="00272B1A">
          <w:rPr>
            <w:rFonts w:ascii="Trebuchet MS" w:hAnsi="Trebuchet MS"/>
          </w:rPr>
          <w:t xml:space="preserve"> and the orange line represents validation loss. The model started with a relatively high training loss of approximately 1.25, which steadily declined to 0.6032 by the 50th epoch. Meanwhile, the validation loss also decreased, reaching 0.5292, showing a healthy trend of model learning and generalization. The convergence </w:t>
        </w:r>
        <w:r w:rsidRPr="00272B1A">
          <w:rPr>
            <w:rFonts w:ascii="Trebuchet MS" w:hAnsi="Trebuchet MS"/>
          </w:rPr>
          <w:lastRenderedPageBreak/>
          <w:t>between both curves confirms that overfitting was minimal due to effective data augmentation and regularization strategies.</w:t>
        </w:r>
      </w:ins>
    </w:p>
    <w:p w14:paraId="54E920BE" w14:textId="77777777" w:rsidR="00D34023" w:rsidRPr="00272B1A" w:rsidRDefault="00D34023" w:rsidP="009354C8">
      <w:pPr>
        <w:spacing w:before="100" w:beforeAutospacing="1" w:after="100" w:afterAutospacing="1" w:line="276" w:lineRule="auto"/>
        <w:rPr>
          <w:ins w:id="4411" w:author="ANANDHAKRISHNAN MADATHIL REMESH" w:date="2025-03-27T00:02:00Z" w16du:dateUtc="2025-03-27T00:02:00Z"/>
          <w:rFonts w:ascii="Trebuchet MS" w:hAnsi="Trebuchet MS"/>
        </w:rPr>
      </w:pPr>
    </w:p>
    <w:p w14:paraId="27DDE415" w14:textId="77777777" w:rsidR="00D34023" w:rsidRDefault="009354C8">
      <w:pPr>
        <w:keepNext/>
        <w:spacing w:before="100" w:beforeAutospacing="1" w:after="100" w:afterAutospacing="1" w:line="276" w:lineRule="auto"/>
        <w:rPr>
          <w:ins w:id="4412" w:author="ANANDHAKRISHNAN MADATHIL REMESH" w:date="2025-03-31T23:30:00Z" w16du:dateUtc="2025-03-31T22:30:00Z"/>
        </w:rPr>
        <w:pPrChange w:id="4413" w:author="ANANDHAKRISHNAN MADATHIL REMESH" w:date="2025-03-31T23:30:00Z" w16du:dateUtc="2025-03-31T22:30:00Z">
          <w:pPr>
            <w:spacing w:before="100" w:beforeAutospacing="1" w:after="100" w:afterAutospacing="1" w:line="276" w:lineRule="auto"/>
          </w:pPr>
        </w:pPrChange>
      </w:pPr>
      <w:ins w:id="4414" w:author="ANANDHAKRISHNAN MADATHIL REMESH" w:date="2025-03-27T00:02:00Z" w16du:dateUtc="2025-03-27T00:02:00Z">
        <w:r w:rsidRPr="00272B1A">
          <w:rPr>
            <w:rFonts w:ascii="Trebuchet MS" w:hAnsi="Trebuchet MS"/>
            <w:noProof/>
          </w:rPr>
          <w:drawing>
            <wp:inline distT="0" distB="0" distL="0" distR="0" wp14:anchorId="011B7ACA" wp14:editId="1A5D02DB">
              <wp:extent cx="3985260" cy="4345081"/>
              <wp:effectExtent l="0" t="0" r="2540" b="0"/>
              <wp:docPr id="352204742" name="Picture 20"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4742" name="Picture 20" descr="A graph of a graph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8486" cy="4435822"/>
                      </a:xfrm>
                      <a:prstGeom prst="rect">
                        <a:avLst/>
                      </a:prstGeom>
                    </pic:spPr>
                  </pic:pic>
                </a:graphicData>
              </a:graphic>
            </wp:inline>
          </w:drawing>
        </w:r>
      </w:ins>
    </w:p>
    <w:p w14:paraId="305E7137" w14:textId="29E9C575" w:rsidR="009354C8" w:rsidRPr="00372502" w:rsidRDefault="00D34023" w:rsidP="00D34023">
      <w:pPr>
        <w:pStyle w:val="Caption"/>
        <w:rPr>
          <w:ins w:id="4415" w:author="ANANDHAKRISHNAN MADATHIL REMESH" w:date="2025-03-31T23:30:00Z" w16du:dateUtc="2025-03-31T22:30:00Z"/>
          <w:rFonts w:ascii="Trebuchet MS" w:hAnsi="Trebuchet MS"/>
          <w:rPrChange w:id="4416" w:author="ANANDHAKRISHNAN MADATHIL REMESH" w:date="2025-04-02T18:02:00Z" w16du:dateUtc="2025-04-02T17:02:00Z">
            <w:rPr>
              <w:ins w:id="4417" w:author="ANANDHAKRISHNAN MADATHIL REMESH" w:date="2025-03-31T23:30:00Z" w16du:dateUtc="2025-03-31T22:30:00Z"/>
            </w:rPr>
          </w:rPrChange>
        </w:rPr>
      </w:pPr>
      <w:bookmarkStart w:id="4418" w:name="_Toc195466852"/>
      <w:ins w:id="4419" w:author="ANANDHAKRISHNAN MADATHIL REMESH" w:date="2025-03-31T23:30:00Z" w16du:dateUtc="2025-03-31T22:30:00Z">
        <w:r w:rsidRPr="00372502">
          <w:rPr>
            <w:rFonts w:ascii="Trebuchet MS" w:hAnsi="Trebuchet MS"/>
            <w:rPrChange w:id="4420" w:author="ANANDHAKRISHNAN MADATHIL REMESH" w:date="2025-04-02T18:02:00Z" w16du:dateUtc="2025-04-02T17:02:00Z">
              <w:rPr/>
            </w:rPrChange>
          </w:rPr>
          <w:t xml:space="preserve">Figure </w:t>
        </w:r>
        <w:r w:rsidRPr="00372502">
          <w:rPr>
            <w:rFonts w:ascii="Trebuchet MS" w:hAnsi="Trebuchet MS"/>
            <w:rPrChange w:id="4421" w:author="ANANDHAKRISHNAN MADATHIL REMESH" w:date="2025-04-02T18:02:00Z" w16du:dateUtc="2025-04-02T17:02:00Z">
              <w:rPr/>
            </w:rPrChange>
          </w:rPr>
          <w:fldChar w:fldCharType="begin"/>
        </w:r>
        <w:r w:rsidRPr="00372502">
          <w:rPr>
            <w:rFonts w:ascii="Trebuchet MS" w:hAnsi="Trebuchet MS"/>
            <w:rPrChange w:id="4422" w:author="ANANDHAKRISHNAN MADATHIL REMESH" w:date="2025-04-02T18:02:00Z" w16du:dateUtc="2025-04-02T17:02:00Z">
              <w:rPr/>
            </w:rPrChange>
          </w:rPr>
          <w:instrText xml:space="preserve"> SEQ Figure \* ARABIC </w:instrText>
        </w:r>
      </w:ins>
      <w:r w:rsidRPr="00372502">
        <w:rPr>
          <w:rFonts w:ascii="Trebuchet MS" w:hAnsi="Trebuchet MS"/>
          <w:rPrChange w:id="4423" w:author="ANANDHAKRISHNAN MADATHIL REMESH" w:date="2025-04-02T18:02:00Z" w16du:dateUtc="2025-04-02T17:02:00Z">
            <w:rPr/>
          </w:rPrChange>
        </w:rPr>
        <w:fldChar w:fldCharType="separate"/>
      </w:r>
      <w:ins w:id="4424" w:author="ANANDHAKRISHNAN MADATHIL REMESH" w:date="2025-04-13T20:05:00Z" w16du:dateUtc="2025-04-13T19:05:00Z">
        <w:r w:rsidR="009B2C7D">
          <w:rPr>
            <w:rFonts w:ascii="Trebuchet MS" w:hAnsi="Trebuchet MS"/>
            <w:noProof/>
          </w:rPr>
          <w:t>40</w:t>
        </w:r>
      </w:ins>
      <w:ins w:id="4425" w:author="ANANDHAKRISHNAN MADATHIL REMESH" w:date="2025-03-31T23:30:00Z" w16du:dateUtc="2025-03-31T22:30:00Z">
        <w:r w:rsidRPr="00372502">
          <w:rPr>
            <w:rFonts w:ascii="Trebuchet MS" w:hAnsi="Trebuchet MS"/>
            <w:rPrChange w:id="4426" w:author="ANANDHAKRISHNAN MADATHIL REMESH" w:date="2025-04-02T18:02:00Z" w16du:dateUtc="2025-04-02T17:02:00Z">
              <w:rPr/>
            </w:rPrChange>
          </w:rPr>
          <w:fldChar w:fldCharType="end"/>
        </w:r>
        <w:r w:rsidRPr="00372502">
          <w:rPr>
            <w:rFonts w:ascii="Trebuchet MS" w:hAnsi="Trebuchet MS"/>
            <w:rPrChange w:id="4427" w:author="ANANDHAKRISHNAN MADATHIL REMESH" w:date="2025-04-02T18:02:00Z" w16du:dateUtc="2025-04-02T17:02:00Z">
              <w:rPr/>
            </w:rPrChange>
          </w:rPr>
          <w:t xml:space="preserve">  U-Net Training History (Epochs 1–50)</w:t>
        </w:r>
        <w:bookmarkEnd w:id="4418"/>
      </w:ins>
    </w:p>
    <w:p w14:paraId="00E889BC" w14:textId="77777777" w:rsidR="00D34023" w:rsidRPr="00D34023" w:rsidRDefault="00D34023">
      <w:pPr>
        <w:spacing w:after="120" w:line="360" w:lineRule="auto"/>
        <w:ind w:firstLine="567"/>
        <w:rPr>
          <w:ins w:id="4428" w:author="ANANDHAKRISHNAN MADATHIL REMESH" w:date="2025-03-27T00:02:00Z" w16du:dateUtc="2025-03-27T00:02:00Z"/>
          <w:rFonts w:eastAsiaTheme="minorEastAsia" w:cstheme="minorBidi"/>
          <w:szCs w:val="22"/>
          <w:rPrChange w:id="4429" w:author="ANANDHAKRISHNAN MADATHIL REMESH" w:date="2025-03-31T23:30:00Z" w16du:dateUtc="2025-03-31T22:30:00Z">
            <w:rPr>
              <w:ins w:id="4430" w:author="ANANDHAKRISHNAN MADATHIL REMESH" w:date="2025-03-27T00:02:00Z" w16du:dateUtc="2025-03-27T00:02:00Z"/>
              <w:rFonts w:ascii="Trebuchet MS" w:hAnsi="Trebuchet MS"/>
            </w:rPr>
          </w:rPrChange>
        </w:rPr>
        <w:pPrChange w:id="4431" w:author="ANANDHAKRISHNAN MADATHIL REMESH" w:date="2025-03-31T23:30:00Z" w16du:dateUtc="2025-03-31T22:30:00Z">
          <w:pPr>
            <w:spacing w:before="100" w:beforeAutospacing="1" w:after="100" w:afterAutospacing="1" w:line="276" w:lineRule="auto"/>
          </w:pPr>
        </w:pPrChange>
      </w:pPr>
    </w:p>
    <w:p w14:paraId="322A27E5" w14:textId="4056A06C" w:rsidR="009354C8" w:rsidRPr="00272B1A" w:rsidRDefault="009354C8">
      <w:pPr>
        <w:spacing w:before="100" w:beforeAutospacing="1" w:after="100" w:afterAutospacing="1" w:line="276" w:lineRule="auto"/>
        <w:jc w:val="both"/>
        <w:rPr>
          <w:ins w:id="4432" w:author="ANANDHAKRISHNAN MADATHIL REMESH" w:date="2025-03-27T00:02:00Z" w16du:dateUtc="2025-03-27T00:02:00Z"/>
          <w:rFonts w:ascii="Trebuchet MS" w:hAnsi="Trebuchet MS"/>
        </w:rPr>
        <w:pPrChange w:id="4433" w:author="ANANDHAKRISHNAN MADATHIL REMESH" w:date="2025-04-11T20:08:00Z" w16du:dateUtc="2025-04-11T19:08:00Z">
          <w:pPr>
            <w:spacing w:before="100" w:beforeAutospacing="1" w:after="100" w:afterAutospacing="1" w:line="276" w:lineRule="auto"/>
          </w:pPr>
        </w:pPrChange>
      </w:pPr>
      <w:ins w:id="4434" w:author="ANANDHAKRISHNAN MADATHIL REMESH" w:date="2025-03-27T00:02:00Z" w16du:dateUtc="2025-03-27T00:02:00Z">
        <w:r w:rsidRPr="00272B1A">
          <w:rPr>
            <w:rFonts w:ascii="Trebuchet MS" w:hAnsi="Trebuchet MS"/>
          </w:rPr>
          <w:t>The bottom graph in Figur</w:t>
        </w:r>
      </w:ins>
      <w:ins w:id="4435" w:author="ANANDHAKRISHNAN MADATHIL REMESH" w:date="2025-04-02T17:48:00Z" w16du:dateUtc="2025-04-02T16:48:00Z">
        <w:r w:rsidR="00421174">
          <w:rPr>
            <w:rFonts w:ascii="Trebuchet MS" w:hAnsi="Trebuchet MS"/>
          </w:rPr>
          <w:t>e 36</w:t>
        </w:r>
      </w:ins>
      <w:ins w:id="4436" w:author="ANANDHAKRISHNAN MADATHIL REMESH" w:date="2025-03-27T00:02:00Z" w16du:dateUtc="2025-03-27T00:02:00Z">
        <w:r w:rsidRPr="00272B1A">
          <w:rPr>
            <w:rFonts w:ascii="Trebuchet MS" w:hAnsi="Trebuchet MS"/>
          </w:rPr>
          <w:t xml:space="preserve"> illustrates the accuracy progression. The training accuracy began near 60% and improved to 85.32%, while the validation accuracy peaked at 88.45%. The consistent upward trend and the close alignment of both curves demonstrate strong generalization, suggesting that the model was successfully learning from spatial patterns in the satellite images and applying them well to unseen data.</w:t>
        </w:r>
      </w:ins>
    </w:p>
    <w:p w14:paraId="120F7547" w14:textId="5222F732" w:rsidR="009354C8" w:rsidRPr="00272B1A" w:rsidRDefault="009354C8" w:rsidP="009354C8">
      <w:pPr>
        <w:spacing w:before="100" w:beforeAutospacing="1" w:after="100" w:afterAutospacing="1" w:line="276" w:lineRule="auto"/>
        <w:rPr>
          <w:ins w:id="4437" w:author="ANANDHAKRISHNAN MADATHIL REMESH" w:date="2025-03-27T00:02:00Z" w16du:dateUtc="2025-03-27T00:02:00Z"/>
          <w:rFonts w:ascii="Trebuchet MS" w:hAnsi="Trebuchet MS"/>
        </w:rPr>
      </w:pPr>
    </w:p>
    <w:p w14:paraId="2E8EC1D0" w14:textId="77777777" w:rsidR="00D34023" w:rsidRDefault="009354C8">
      <w:pPr>
        <w:keepNext/>
        <w:spacing w:before="100" w:beforeAutospacing="1" w:after="100" w:afterAutospacing="1" w:line="276" w:lineRule="auto"/>
        <w:rPr>
          <w:ins w:id="4438" w:author="ANANDHAKRISHNAN MADATHIL REMESH" w:date="2025-03-31T23:32:00Z" w16du:dateUtc="2025-03-31T22:32:00Z"/>
        </w:rPr>
        <w:pPrChange w:id="4439" w:author="ANANDHAKRISHNAN MADATHIL REMESH" w:date="2025-03-31T23:32:00Z" w16du:dateUtc="2025-03-31T22:32:00Z">
          <w:pPr>
            <w:spacing w:before="100" w:beforeAutospacing="1" w:after="100" w:afterAutospacing="1" w:line="276" w:lineRule="auto"/>
          </w:pPr>
        </w:pPrChange>
      </w:pPr>
      <w:ins w:id="4440" w:author="ANANDHAKRISHNAN MADATHIL REMESH" w:date="2025-03-27T00:02:00Z" w16du:dateUtc="2025-03-27T00:02:00Z">
        <w:r w:rsidRPr="00272B1A">
          <w:rPr>
            <w:rFonts w:ascii="Trebuchet MS" w:hAnsi="Trebuchet MS"/>
            <w:noProof/>
          </w:rPr>
          <w:lastRenderedPageBreak/>
          <w:drawing>
            <wp:inline distT="0" distB="0" distL="0" distR="0" wp14:anchorId="2B4C8EE5" wp14:editId="4203799B">
              <wp:extent cx="3480391" cy="3855634"/>
              <wp:effectExtent l="0" t="0" r="0" b="5715"/>
              <wp:docPr id="1251868582" name="Picture 2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68582" name="Picture 21" descr="A graph of a graph of a graph of a graph of a graph of a graph of a graph of a graph of a graph of a graph of a graph of a graph of a graph of&#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4666" cy="3915761"/>
                      </a:xfrm>
                      <a:prstGeom prst="rect">
                        <a:avLst/>
                      </a:prstGeom>
                    </pic:spPr>
                  </pic:pic>
                </a:graphicData>
              </a:graphic>
            </wp:inline>
          </w:drawing>
        </w:r>
      </w:ins>
    </w:p>
    <w:p w14:paraId="7612DC03" w14:textId="18C8C2E3" w:rsidR="009354C8" w:rsidRPr="00372502" w:rsidRDefault="00D34023">
      <w:pPr>
        <w:pStyle w:val="Caption"/>
        <w:rPr>
          <w:ins w:id="4441" w:author="ANANDHAKRISHNAN MADATHIL REMESH" w:date="2025-03-27T00:02:00Z" w16du:dateUtc="2025-03-27T00:02:00Z"/>
          <w:rFonts w:ascii="Trebuchet MS" w:hAnsi="Trebuchet MS"/>
        </w:rPr>
        <w:pPrChange w:id="4442" w:author="ANANDHAKRISHNAN MADATHIL REMESH" w:date="2025-03-31T23:32:00Z" w16du:dateUtc="2025-03-31T22:32:00Z">
          <w:pPr>
            <w:spacing w:before="100" w:beforeAutospacing="1" w:after="100" w:afterAutospacing="1" w:line="276" w:lineRule="auto"/>
          </w:pPr>
        </w:pPrChange>
      </w:pPr>
      <w:bookmarkStart w:id="4443" w:name="_Toc195466853"/>
      <w:ins w:id="4444" w:author="ANANDHAKRISHNAN MADATHIL REMESH" w:date="2025-03-31T23:32:00Z" w16du:dateUtc="2025-03-31T22:32:00Z">
        <w:r w:rsidRPr="00372502">
          <w:rPr>
            <w:rFonts w:ascii="Trebuchet MS" w:hAnsi="Trebuchet MS"/>
            <w:rPrChange w:id="4445" w:author="ANANDHAKRISHNAN MADATHIL REMESH" w:date="2025-04-02T18:02:00Z" w16du:dateUtc="2025-04-02T17:02:00Z">
              <w:rPr>
                <w:bCs/>
                <w:szCs w:val="22"/>
              </w:rPr>
            </w:rPrChange>
          </w:rPr>
          <w:t xml:space="preserve">Figure </w:t>
        </w:r>
        <w:r w:rsidRPr="00372502">
          <w:rPr>
            <w:rFonts w:ascii="Trebuchet MS" w:hAnsi="Trebuchet MS"/>
            <w:rPrChange w:id="4446" w:author="ANANDHAKRISHNAN MADATHIL REMESH" w:date="2025-04-02T18:02:00Z" w16du:dateUtc="2025-04-02T17:02:00Z">
              <w:rPr>
                <w:bCs/>
                <w:szCs w:val="22"/>
              </w:rPr>
            </w:rPrChange>
          </w:rPr>
          <w:fldChar w:fldCharType="begin"/>
        </w:r>
        <w:r w:rsidRPr="00372502">
          <w:rPr>
            <w:rFonts w:ascii="Trebuchet MS" w:hAnsi="Trebuchet MS"/>
            <w:rPrChange w:id="4447" w:author="ANANDHAKRISHNAN MADATHIL REMESH" w:date="2025-04-02T18:02:00Z" w16du:dateUtc="2025-04-02T17:02:00Z">
              <w:rPr>
                <w:bCs/>
                <w:szCs w:val="22"/>
              </w:rPr>
            </w:rPrChange>
          </w:rPr>
          <w:instrText xml:space="preserve"> SEQ Figure \* ARABIC </w:instrText>
        </w:r>
      </w:ins>
      <w:r w:rsidRPr="00372502">
        <w:rPr>
          <w:rFonts w:ascii="Trebuchet MS" w:hAnsi="Trebuchet MS"/>
          <w:rPrChange w:id="4448" w:author="ANANDHAKRISHNAN MADATHIL REMESH" w:date="2025-04-02T18:02:00Z" w16du:dateUtc="2025-04-02T17:02:00Z">
            <w:rPr>
              <w:bCs/>
              <w:szCs w:val="22"/>
            </w:rPr>
          </w:rPrChange>
        </w:rPr>
        <w:fldChar w:fldCharType="separate"/>
      </w:r>
      <w:ins w:id="4449" w:author="ANANDHAKRISHNAN MADATHIL REMESH" w:date="2025-04-13T20:05:00Z" w16du:dateUtc="2025-04-13T19:05:00Z">
        <w:r w:rsidR="009B2C7D">
          <w:rPr>
            <w:rFonts w:ascii="Trebuchet MS" w:hAnsi="Trebuchet MS"/>
            <w:noProof/>
          </w:rPr>
          <w:t>41</w:t>
        </w:r>
      </w:ins>
      <w:ins w:id="4450" w:author="ANANDHAKRISHNAN MADATHIL REMESH" w:date="2025-03-31T23:32:00Z" w16du:dateUtc="2025-03-31T22:32:00Z">
        <w:r w:rsidRPr="00372502">
          <w:rPr>
            <w:rFonts w:ascii="Trebuchet MS" w:hAnsi="Trebuchet MS"/>
            <w:rPrChange w:id="4451" w:author="ANANDHAKRISHNAN MADATHIL REMESH" w:date="2025-04-02T18:02:00Z" w16du:dateUtc="2025-04-02T17:02:00Z">
              <w:rPr>
                <w:bCs/>
                <w:szCs w:val="22"/>
              </w:rPr>
            </w:rPrChange>
          </w:rPr>
          <w:fldChar w:fldCharType="end"/>
        </w:r>
        <w:r w:rsidRPr="00372502">
          <w:rPr>
            <w:rFonts w:ascii="Trebuchet MS" w:hAnsi="Trebuchet MS"/>
            <w:rPrChange w:id="4452" w:author="ANANDHAKRISHNAN MADATHIL REMESH" w:date="2025-04-02T18:02:00Z" w16du:dateUtc="2025-04-02T17:02:00Z">
              <w:rPr>
                <w:bCs/>
                <w:szCs w:val="22"/>
              </w:rPr>
            </w:rPrChange>
          </w:rPr>
          <w:t xml:space="preserve"> U-Net Fine-Tuning </w:t>
        </w:r>
      </w:ins>
      <w:ins w:id="4453" w:author="ANANDHAKRISHNAN MADATHIL REMESH" w:date="2025-04-10T23:48:00Z" w16du:dateUtc="2025-04-10T22:48:00Z">
        <w:r w:rsidR="00550A90">
          <w:rPr>
            <w:rFonts w:ascii="Trebuchet MS" w:hAnsi="Trebuchet MS"/>
          </w:rPr>
          <w:t xml:space="preserve">Training </w:t>
        </w:r>
      </w:ins>
      <w:ins w:id="4454" w:author="ANANDHAKRISHNAN MADATHIL REMESH" w:date="2025-03-31T23:32:00Z" w16du:dateUtc="2025-03-31T22:32:00Z">
        <w:r w:rsidRPr="00372502">
          <w:rPr>
            <w:rFonts w:ascii="Trebuchet MS" w:hAnsi="Trebuchet MS"/>
            <w:rPrChange w:id="4455" w:author="ANANDHAKRISHNAN MADATHIL REMESH" w:date="2025-04-02T18:02:00Z" w16du:dateUtc="2025-04-02T17:02:00Z">
              <w:rPr>
                <w:bCs/>
                <w:szCs w:val="22"/>
              </w:rPr>
            </w:rPrChange>
          </w:rPr>
          <w:t>History (Epochs 51–60)</w:t>
        </w:r>
      </w:ins>
      <w:bookmarkEnd w:id="4443"/>
    </w:p>
    <w:p w14:paraId="4C8F5A46" w14:textId="533EAC81" w:rsidR="009354C8" w:rsidRPr="00272B1A" w:rsidRDefault="009354C8">
      <w:pPr>
        <w:spacing w:before="100" w:beforeAutospacing="1" w:after="100" w:afterAutospacing="1" w:line="276" w:lineRule="auto"/>
        <w:jc w:val="both"/>
        <w:rPr>
          <w:ins w:id="4456" w:author="ANANDHAKRISHNAN MADATHIL REMESH" w:date="2025-03-27T00:02:00Z" w16du:dateUtc="2025-03-27T00:02:00Z"/>
          <w:rFonts w:ascii="Trebuchet MS" w:hAnsi="Trebuchet MS"/>
        </w:rPr>
        <w:pPrChange w:id="4457" w:author="ANANDHAKRISHNAN MADATHIL REMESH" w:date="2025-04-11T20:08:00Z" w16du:dateUtc="2025-04-11T19:08:00Z">
          <w:pPr>
            <w:spacing w:before="100" w:beforeAutospacing="1" w:after="100" w:afterAutospacing="1" w:line="276" w:lineRule="auto"/>
          </w:pPr>
        </w:pPrChange>
      </w:pPr>
      <w:ins w:id="4458" w:author="ANANDHAKRISHNAN MADATHIL REMESH" w:date="2025-03-27T00:02:00Z" w16du:dateUtc="2025-03-27T00:02:00Z">
        <w:r w:rsidRPr="00272B1A">
          <w:rPr>
            <w:rFonts w:ascii="Trebuchet MS" w:hAnsi="Trebuchet MS"/>
          </w:rPr>
          <w:t xml:space="preserve">After evaluating the model’s performance, a fine-tuning phase was introduced for an additional 10 epochs using a lower learning rate to refine the weights. As seen in Figure </w:t>
        </w:r>
      </w:ins>
      <w:ins w:id="4459" w:author="ANANDHAKRISHNAN MADATHIL REMESH" w:date="2025-04-02T17:49:00Z" w16du:dateUtc="2025-04-02T16:49:00Z">
        <w:r w:rsidR="00421174">
          <w:rPr>
            <w:rFonts w:ascii="Trebuchet MS" w:hAnsi="Trebuchet MS"/>
          </w:rPr>
          <w:t>37</w:t>
        </w:r>
      </w:ins>
      <w:ins w:id="4460" w:author="ANANDHAKRISHNAN MADATHIL REMESH" w:date="2025-03-27T00:02:00Z" w16du:dateUtc="2025-03-27T00:02:00Z">
        <w:r w:rsidRPr="00272B1A">
          <w:rPr>
            <w:rFonts w:ascii="Trebuchet MS" w:hAnsi="Trebuchet MS"/>
          </w:rPr>
          <w:t>, further improvements were observed. The training loss continued to decrease from 0.6032 to 0.5822, while validation loss slightly improved from 0.5292 to 0.5241, reflecting incremental learning gains and stabilization.</w:t>
        </w:r>
      </w:ins>
    </w:p>
    <w:p w14:paraId="3286FA95" w14:textId="77777777" w:rsidR="009354C8" w:rsidRPr="00272B1A" w:rsidRDefault="009354C8" w:rsidP="009354C8">
      <w:pPr>
        <w:spacing w:before="100" w:beforeAutospacing="1" w:after="100" w:afterAutospacing="1" w:line="276" w:lineRule="auto"/>
        <w:rPr>
          <w:ins w:id="4461" w:author="ANANDHAKRISHNAN MADATHIL REMESH" w:date="2025-03-27T00:02:00Z" w16du:dateUtc="2025-03-27T00:02:00Z"/>
          <w:rFonts w:ascii="Trebuchet MS" w:hAnsi="Trebuchet MS"/>
        </w:rPr>
      </w:pPr>
    </w:p>
    <w:p w14:paraId="281C4015" w14:textId="77777777" w:rsidR="00D34023" w:rsidRDefault="009354C8" w:rsidP="009354C8">
      <w:pPr>
        <w:pStyle w:val="p1"/>
        <w:spacing w:line="276" w:lineRule="auto"/>
        <w:jc w:val="both"/>
        <w:rPr>
          <w:ins w:id="4462" w:author="ANANDHAKRISHNAN MADATHIL REMESH" w:date="2025-04-02T16:47:00Z" w16du:dateUtc="2025-04-02T15:47:00Z"/>
          <w:rFonts w:ascii="Trebuchet MS" w:hAnsi="Trebuchet MS"/>
        </w:rPr>
      </w:pPr>
      <w:ins w:id="4463" w:author="ANANDHAKRISHNAN MADATHIL REMESH" w:date="2025-03-27T00:02:00Z" w16du:dateUtc="2025-03-27T00:02:00Z">
        <w:r w:rsidRPr="00272B1A">
          <w:rPr>
            <w:rFonts w:ascii="Trebuchet MS" w:hAnsi="Trebuchet MS"/>
          </w:rPr>
          <w:t xml:space="preserve">Accuracy metrics also experienced a modest boost. The training accuracy increased from 85.32% to 86.12%, and the validation accuracy improved from 88.45% to 88.51%. </w:t>
        </w:r>
      </w:ins>
      <w:ins w:id="4464" w:author="ANANDHAKRISHNAN MADATHIL REMESH" w:date="2025-03-31T23:09:00Z" w16du:dateUtc="2025-03-31T22:09:00Z">
        <w:r w:rsidR="00A53341" w:rsidRPr="00272B1A">
          <w:rPr>
            <w:rFonts w:ascii="Trebuchet MS" w:hAnsi="Trebuchet MS"/>
          </w:rPr>
          <w:t>These marginals</w:t>
        </w:r>
      </w:ins>
      <w:ins w:id="4465" w:author="ANANDHAKRISHNAN MADATHIL REMESH" w:date="2025-03-27T00:02:00Z" w16du:dateUtc="2025-03-27T00:02:00Z">
        <w:r w:rsidRPr="00272B1A">
          <w:rPr>
            <w:rFonts w:ascii="Trebuchet MS" w:hAnsi="Trebuchet MS"/>
          </w:rPr>
          <w:t xml:space="preserve"> yet important improvements in the fine-tuning stage highlight the advantage of staged training and underscore the effectiveness of early stopping and learning rate scheduling.</w:t>
        </w:r>
      </w:ins>
    </w:p>
    <w:p w14:paraId="1D0DC524" w14:textId="77777777" w:rsidR="00866033" w:rsidRDefault="00866033" w:rsidP="009354C8">
      <w:pPr>
        <w:pStyle w:val="p1"/>
        <w:spacing w:line="276" w:lineRule="auto"/>
        <w:jc w:val="both"/>
        <w:rPr>
          <w:ins w:id="4466" w:author="ANANDHAKRISHNAN MADATHIL REMESH" w:date="2025-04-02T16:47:00Z" w16du:dateUtc="2025-04-02T15:47:00Z"/>
          <w:rFonts w:ascii="Trebuchet MS" w:hAnsi="Trebuchet MS"/>
        </w:rPr>
      </w:pPr>
    </w:p>
    <w:p w14:paraId="0881CA00" w14:textId="77777777" w:rsidR="00866033" w:rsidRDefault="00866033" w:rsidP="009354C8">
      <w:pPr>
        <w:pStyle w:val="p1"/>
        <w:spacing w:line="276" w:lineRule="auto"/>
        <w:jc w:val="both"/>
        <w:rPr>
          <w:ins w:id="4467" w:author="ANANDHAKRISHNAN MADATHIL REMESH" w:date="2025-04-02T16:47:00Z" w16du:dateUtc="2025-04-02T15:47:00Z"/>
          <w:rFonts w:ascii="Trebuchet MS" w:hAnsi="Trebuchet MS"/>
        </w:rPr>
      </w:pPr>
    </w:p>
    <w:p w14:paraId="7746286D" w14:textId="77777777" w:rsidR="00866033" w:rsidRDefault="00866033" w:rsidP="009354C8">
      <w:pPr>
        <w:pStyle w:val="p1"/>
        <w:spacing w:line="276" w:lineRule="auto"/>
        <w:jc w:val="both"/>
        <w:rPr>
          <w:ins w:id="4468" w:author="ANANDHAKRISHNAN MADATHIL REMESH" w:date="2025-04-02T16:47:00Z" w16du:dateUtc="2025-04-02T15:47:00Z"/>
          <w:rFonts w:ascii="Trebuchet MS" w:hAnsi="Trebuchet MS"/>
        </w:rPr>
      </w:pPr>
    </w:p>
    <w:p w14:paraId="3C240498" w14:textId="77777777" w:rsidR="00866033" w:rsidRDefault="00866033" w:rsidP="009354C8">
      <w:pPr>
        <w:pStyle w:val="p1"/>
        <w:spacing w:line="276" w:lineRule="auto"/>
        <w:jc w:val="both"/>
        <w:rPr>
          <w:ins w:id="4469" w:author="ANANDHAKRISHNAN MADATHIL REMESH" w:date="2025-03-31T23:29:00Z" w16du:dateUtc="2025-03-31T22:29:00Z"/>
          <w:rFonts w:ascii="Trebuchet MS" w:hAnsi="Trebuchet MS"/>
        </w:rPr>
      </w:pPr>
    </w:p>
    <w:p w14:paraId="65D4164B" w14:textId="7B4EB13C" w:rsidR="00A53341" w:rsidRDefault="009354C8" w:rsidP="009354C8">
      <w:pPr>
        <w:pStyle w:val="p1"/>
        <w:spacing w:line="276" w:lineRule="auto"/>
        <w:jc w:val="both"/>
        <w:rPr>
          <w:ins w:id="4470" w:author="ANANDHAKRISHNAN MADATHIL REMESH" w:date="2025-03-31T23:10:00Z" w16du:dateUtc="2025-03-31T22:10:00Z"/>
          <w:rFonts w:ascii="Trebuchet MS" w:hAnsi="Trebuchet MS"/>
        </w:rPr>
      </w:pPr>
      <w:ins w:id="4471" w:author="ANANDHAKRISHNAN MADATHIL REMESH" w:date="2025-03-27T00:02:00Z" w16du:dateUtc="2025-03-27T00:02:00Z">
        <w:r w:rsidRPr="00272B1A">
          <w:rPr>
            <w:rFonts w:ascii="Trebuchet MS" w:hAnsi="Trebuchet MS"/>
          </w:rPr>
          <w:lastRenderedPageBreak/>
          <w:br/>
        </w:r>
      </w:ins>
    </w:p>
    <w:p w14:paraId="1B062E5D" w14:textId="379AC089" w:rsidR="00421174" w:rsidRDefault="00421174">
      <w:pPr>
        <w:pStyle w:val="Caption"/>
        <w:keepNext/>
        <w:rPr>
          <w:ins w:id="4472" w:author="ANANDHAKRISHNAN MADATHIL REMESH" w:date="2025-04-11T16:29:00Z" w16du:dateUtc="2025-04-11T15:29:00Z"/>
          <w:rFonts w:ascii="Trebuchet MS" w:hAnsi="Trebuchet MS"/>
        </w:rPr>
      </w:pPr>
      <w:bookmarkStart w:id="4473" w:name="_Toc194957484"/>
      <w:ins w:id="4474" w:author="ANANDHAKRISHNAN MADATHIL REMESH" w:date="2025-04-02T17:49:00Z" w16du:dateUtc="2025-04-02T16:49:00Z">
        <w:r w:rsidRPr="00372502">
          <w:rPr>
            <w:rFonts w:ascii="Trebuchet MS" w:hAnsi="Trebuchet MS"/>
            <w:rPrChange w:id="4475" w:author="ANANDHAKRISHNAN MADATHIL REMESH" w:date="2025-04-02T18:02:00Z" w16du:dateUtc="2025-04-02T17:02:00Z">
              <w:rPr>
                <w:szCs w:val="22"/>
              </w:rPr>
            </w:rPrChange>
          </w:rPr>
          <w:t xml:space="preserve">Table </w:t>
        </w:r>
        <w:r w:rsidRPr="00372502">
          <w:rPr>
            <w:rFonts w:ascii="Trebuchet MS" w:hAnsi="Trebuchet MS"/>
            <w:rPrChange w:id="4476" w:author="ANANDHAKRISHNAN MADATHIL REMESH" w:date="2025-04-02T18:02:00Z" w16du:dateUtc="2025-04-02T17:02:00Z">
              <w:rPr>
                <w:szCs w:val="22"/>
              </w:rPr>
            </w:rPrChange>
          </w:rPr>
          <w:fldChar w:fldCharType="begin"/>
        </w:r>
        <w:r w:rsidRPr="00372502">
          <w:rPr>
            <w:rFonts w:ascii="Trebuchet MS" w:hAnsi="Trebuchet MS"/>
            <w:rPrChange w:id="4477" w:author="ANANDHAKRISHNAN MADATHIL REMESH" w:date="2025-04-02T18:02:00Z" w16du:dateUtc="2025-04-02T17:02:00Z">
              <w:rPr>
                <w:szCs w:val="22"/>
              </w:rPr>
            </w:rPrChange>
          </w:rPr>
          <w:instrText xml:space="preserve"> SEQ Table \* ARABIC </w:instrText>
        </w:r>
      </w:ins>
      <w:r w:rsidRPr="00372502">
        <w:rPr>
          <w:rFonts w:ascii="Trebuchet MS" w:hAnsi="Trebuchet MS"/>
          <w:rPrChange w:id="4478" w:author="ANANDHAKRISHNAN MADATHIL REMESH" w:date="2025-04-02T18:02:00Z" w16du:dateUtc="2025-04-02T17:02:00Z">
            <w:rPr>
              <w:szCs w:val="22"/>
            </w:rPr>
          </w:rPrChange>
        </w:rPr>
        <w:fldChar w:fldCharType="separate"/>
      </w:r>
      <w:ins w:id="4479" w:author="ANANDHAKRISHNAN MADATHIL REMESH" w:date="2025-04-13T20:05:00Z" w16du:dateUtc="2025-04-13T19:05:00Z">
        <w:r w:rsidR="009B2C7D">
          <w:rPr>
            <w:rFonts w:ascii="Trebuchet MS" w:hAnsi="Trebuchet MS"/>
            <w:noProof/>
          </w:rPr>
          <w:t>10</w:t>
        </w:r>
      </w:ins>
      <w:ins w:id="4480" w:author="ANANDHAKRISHNAN MADATHIL REMESH" w:date="2025-04-02T17:49:00Z" w16du:dateUtc="2025-04-02T16:49:00Z">
        <w:r w:rsidRPr="00372502">
          <w:rPr>
            <w:rFonts w:ascii="Trebuchet MS" w:hAnsi="Trebuchet MS"/>
            <w:rPrChange w:id="4481" w:author="ANANDHAKRISHNAN MADATHIL REMESH" w:date="2025-04-02T18:02:00Z" w16du:dateUtc="2025-04-02T17:02:00Z">
              <w:rPr>
                <w:szCs w:val="22"/>
              </w:rPr>
            </w:rPrChange>
          </w:rPr>
          <w:fldChar w:fldCharType="end"/>
        </w:r>
        <w:r w:rsidRPr="00372502">
          <w:rPr>
            <w:rFonts w:ascii="Trebuchet MS" w:hAnsi="Trebuchet MS"/>
            <w:rPrChange w:id="4482" w:author="ANANDHAKRISHNAN MADATHIL REMESH" w:date="2025-04-02T18:02:00Z" w16du:dateUtc="2025-04-02T17:02:00Z">
              <w:rPr>
                <w:szCs w:val="22"/>
              </w:rPr>
            </w:rPrChange>
          </w:rPr>
          <w:t xml:space="preserve"> Summary Table: U-Net Training Metrics</w:t>
        </w:r>
      </w:ins>
      <w:bookmarkEnd w:id="4473"/>
    </w:p>
    <w:p w14:paraId="1A015454" w14:textId="77777777" w:rsidR="00B66352" w:rsidRPr="00B66352" w:rsidRDefault="00B66352" w:rsidP="00B66352">
      <w:pPr>
        <w:rPr>
          <w:ins w:id="4483" w:author="ANANDHAKRISHNAN MADATHIL REMESH" w:date="2025-04-02T17:49:00Z" w16du:dateUtc="2025-04-02T16:49:00Z"/>
        </w:rPr>
      </w:pPr>
    </w:p>
    <w:tbl>
      <w:tblPr>
        <w:tblStyle w:val="TableGrid"/>
        <w:tblW w:w="9342" w:type="dxa"/>
        <w:tblInd w:w="-5" w:type="dxa"/>
        <w:tblLook w:val="04A0" w:firstRow="1" w:lastRow="0" w:firstColumn="1" w:lastColumn="0" w:noHBand="0" w:noVBand="1"/>
        <w:tblPrChange w:id="4484" w:author="ANANDHAKRISHNAN MADATHIL REMESH" w:date="2025-04-11T16:29:00Z" w16du:dateUtc="2025-04-11T15:29:00Z">
          <w:tblPr>
            <w:tblStyle w:val="TableGrid"/>
            <w:tblW w:w="8376" w:type="dxa"/>
            <w:tblInd w:w="-281" w:type="dxa"/>
            <w:tblLook w:val="04A0" w:firstRow="1" w:lastRow="0" w:firstColumn="1" w:lastColumn="0" w:noHBand="0" w:noVBand="1"/>
          </w:tblPr>
        </w:tblPrChange>
      </w:tblPr>
      <w:tblGrid>
        <w:gridCol w:w="2134"/>
        <w:gridCol w:w="1183"/>
        <w:gridCol w:w="1589"/>
        <w:gridCol w:w="1297"/>
        <w:gridCol w:w="1167"/>
        <w:gridCol w:w="987"/>
        <w:gridCol w:w="985"/>
        <w:tblGridChange w:id="4485">
          <w:tblGrid>
            <w:gridCol w:w="572"/>
            <w:gridCol w:w="1562"/>
            <w:gridCol w:w="579"/>
            <w:gridCol w:w="604"/>
            <w:gridCol w:w="579"/>
            <w:gridCol w:w="1010"/>
            <w:gridCol w:w="582"/>
            <w:gridCol w:w="715"/>
            <w:gridCol w:w="585"/>
            <w:gridCol w:w="582"/>
            <w:gridCol w:w="588"/>
            <w:gridCol w:w="399"/>
            <w:gridCol w:w="591"/>
            <w:gridCol w:w="394"/>
            <w:gridCol w:w="596"/>
          </w:tblGrid>
        </w:tblGridChange>
      </w:tblGrid>
      <w:tr w:rsidR="00D34023" w14:paraId="7A823623" w14:textId="0BD97CF8" w:rsidTr="00B66352">
        <w:trPr>
          <w:trHeight w:val="469"/>
          <w:ins w:id="4486" w:author="ANANDHAKRISHNAN MADATHIL REMESH" w:date="2025-03-31T23:10:00Z"/>
          <w:trPrChange w:id="4487" w:author="ANANDHAKRISHNAN MADATHIL REMESH" w:date="2025-04-11T16:29:00Z" w16du:dateUtc="2025-04-11T15:29:00Z">
            <w:trPr>
              <w:gridBefore w:val="1"/>
              <w:trHeight w:val="469"/>
            </w:trPr>
          </w:trPrChange>
        </w:trPr>
        <w:tc>
          <w:tcPr>
            <w:tcW w:w="2134" w:type="dxa"/>
            <w:tcPrChange w:id="4488" w:author="ANANDHAKRISHNAN MADATHIL REMESH" w:date="2025-04-11T16:29:00Z" w16du:dateUtc="2025-04-11T15:29:00Z">
              <w:tcPr>
                <w:tcW w:w="2141" w:type="dxa"/>
                <w:gridSpan w:val="2"/>
              </w:tcPr>
            </w:tcPrChange>
          </w:tcPr>
          <w:p w14:paraId="597C7DC6" w14:textId="77777777" w:rsidR="00D34023" w:rsidRDefault="00D34023" w:rsidP="00A03A73">
            <w:pPr>
              <w:pStyle w:val="p3"/>
              <w:spacing w:line="276" w:lineRule="auto"/>
              <w:jc w:val="both"/>
              <w:rPr>
                <w:ins w:id="4489" w:author="ANANDHAKRISHNAN MADATHIL REMESH" w:date="2025-03-31T23:10:00Z" w16du:dateUtc="2025-03-31T22:10:00Z"/>
                <w:rFonts w:ascii="Trebuchet MS" w:hAnsi="Trebuchet MS"/>
              </w:rPr>
            </w:pPr>
            <w:ins w:id="4490" w:author="ANANDHAKRISHNAN MADATHIL REMESH" w:date="2025-03-31T23:10:00Z" w16du:dateUtc="2025-03-31T22:10:00Z">
              <w:r>
                <w:rPr>
                  <w:rFonts w:ascii="Trebuchet MS" w:hAnsi="Trebuchet MS"/>
                </w:rPr>
                <w:t xml:space="preserve">Training Phase </w:t>
              </w:r>
            </w:ins>
          </w:p>
        </w:tc>
        <w:tc>
          <w:tcPr>
            <w:tcW w:w="1183" w:type="dxa"/>
            <w:tcPrChange w:id="4491" w:author="ANANDHAKRISHNAN MADATHIL REMESH" w:date="2025-04-11T16:29:00Z" w16du:dateUtc="2025-04-11T15:29:00Z">
              <w:tcPr>
                <w:tcW w:w="1183" w:type="dxa"/>
                <w:gridSpan w:val="2"/>
              </w:tcPr>
            </w:tcPrChange>
          </w:tcPr>
          <w:p w14:paraId="17F2051A" w14:textId="63EF0C57" w:rsidR="00D34023" w:rsidRDefault="00D34023" w:rsidP="00A03A73">
            <w:pPr>
              <w:pStyle w:val="p3"/>
              <w:spacing w:line="276" w:lineRule="auto"/>
              <w:jc w:val="both"/>
              <w:rPr>
                <w:ins w:id="4492" w:author="ANANDHAKRISHNAN MADATHIL REMESH" w:date="2025-03-31T23:10:00Z" w16du:dateUtc="2025-03-31T22:10:00Z"/>
                <w:rFonts w:ascii="Trebuchet MS" w:hAnsi="Trebuchet MS"/>
              </w:rPr>
            </w:pPr>
            <w:ins w:id="4493" w:author="ANANDHAKRISHNAN MADATHIL REMESH" w:date="2025-03-31T23:10:00Z" w16du:dateUtc="2025-03-31T22:10:00Z">
              <w:r>
                <w:rPr>
                  <w:rFonts w:ascii="Trebuchet MS" w:hAnsi="Trebuchet MS"/>
                </w:rPr>
                <w:t>Train Accuracy</w:t>
              </w:r>
            </w:ins>
          </w:p>
        </w:tc>
        <w:tc>
          <w:tcPr>
            <w:tcW w:w="1589" w:type="dxa"/>
            <w:tcPrChange w:id="4494" w:author="ANANDHAKRISHNAN MADATHIL REMESH" w:date="2025-04-11T16:29:00Z" w16du:dateUtc="2025-04-11T15:29:00Z">
              <w:tcPr>
                <w:tcW w:w="1592" w:type="dxa"/>
                <w:gridSpan w:val="2"/>
              </w:tcPr>
            </w:tcPrChange>
          </w:tcPr>
          <w:p w14:paraId="3ABA66B3" w14:textId="7F7590D6" w:rsidR="00D34023" w:rsidRDefault="00D34023" w:rsidP="00A03A73">
            <w:pPr>
              <w:pStyle w:val="p3"/>
              <w:spacing w:line="276" w:lineRule="auto"/>
              <w:jc w:val="both"/>
              <w:rPr>
                <w:ins w:id="4495" w:author="ANANDHAKRISHNAN MADATHIL REMESH" w:date="2025-03-31T23:10:00Z" w16du:dateUtc="2025-03-31T22:10:00Z"/>
                <w:rFonts w:ascii="Trebuchet MS" w:hAnsi="Trebuchet MS"/>
              </w:rPr>
            </w:pPr>
            <w:ins w:id="4496" w:author="ANANDHAKRISHNAN MADATHIL REMESH" w:date="2025-03-31T23:10:00Z" w16du:dateUtc="2025-03-31T22:10:00Z">
              <w:r>
                <w:rPr>
                  <w:rFonts w:ascii="Trebuchet MS" w:hAnsi="Trebuchet MS"/>
                </w:rPr>
                <w:t xml:space="preserve">Val Accuracy </w:t>
              </w:r>
            </w:ins>
          </w:p>
        </w:tc>
        <w:tc>
          <w:tcPr>
            <w:tcW w:w="1297" w:type="dxa"/>
            <w:tcPrChange w:id="4497" w:author="ANANDHAKRISHNAN MADATHIL REMESH" w:date="2025-04-11T16:29:00Z" w16du:dateUtc="2025-04-11T15:29:00Z">
              <w:tcPr>
                <w:tcW w:w="1300" w:type="dxa"/>
                <w:gridSpan w:val="2"/>
              </w:tcPr>
            </w:tcPrChange>
          </w:tcPr>
          <w:p w14:paraId="1C02B9F8" w14:textId="1E613AB0" w:rsidR="00D34023" w:rsidRDefault="00D34023" w:rsidP="00A03A73">
            <w:pPr>
              <w:pStyle w:val="p3"/>
              <w:spacing w:line="276" w:lineRule="auto"/>
              <w:jc w:val="both"/>
              <w:rPr>
                <w:ins w:id="4498" w:author="ANANDHAKRISHNAN MADATHIL REMESH" w:date="2025-03-31T23:10:00Z" w16du:dateUtc="2025-03-31T22:10:00Z"/>
                <w:rFonts w:ascii="Trebuchet MS" w:hAnsi="Trebuchet MS"/>
              </w:rPr>
            </w:pPr>
            <w:ins w:id="4499" w:author="ANANDHAKRISHNAN MADATHIL REMESH" w:date="2025-03-31T23:27:00Z" w16du:dateUtc="2025-03-31T22:27:00Z">
              <w:r>
                <w:rPr>
                  <w:rFonts w:ascii="Trebuchet MS" w:hAnsi="Trebuchet MS"/>
                </w:rPr>
                <w:t>Train Loss</w:t>
              </w:r>
            </w:ins>
          </w:p>
        </w:tc>
        <w:tc>
          <w:tcPr>
            <w:tcW w:w="1167" w:type="dxa"/>
            <w:tcPrChange w:id="4500" w:author="ANANDHAKRISHNAN MADATHIL REMESH" w:date="2025-04-11T16:29:00Z" w16du:dateUtc="2025-04-11T15:29:00Z">
              <w:tcPr>
                <w:tcW w:w="1170" w:type="dxa"/>
                <w:gridSpan w:val="2"/>
              </w:tcPr>
            </w:tcPrChange>
          </w:tcPr>
          <w:p w14:paraId="2FA529E0" w14:textId="4A3CA719" w:rsidR="00D34023" w:rsidRDefault="00D34023" w:rsidP="00A03A73">
            <w:pPr>
              <w:pStyle w:val="p3"/>
              <w:spacing w:line="276" w:lineRule="auto"/>
              <w:jc w:val="both"/>
              <w:rPr>
                <w:ins w:id="4501" w:author="ANANDHAKRISHNAN MADATHIL REMESH" w:date="2025-03-31T23:10:00Z" w16du:dateUtc="2025-03-31T22:10:00Z"/>
                <w:rFonts w:ascii="Trebuchet MS" w:hAnsi="Trebuchet MS"/>
              </w:rPr>
            </w:pPr>
            <w:ins w:id="4502" w:author="ANANDHAKRISHNAN MADATHIL REMESH" w:date="2025-03-31T23:10:00Z" w16du:dateUtc="2025-03-31T22:10:00Z">
              <w:r>
                <w:rPr>
                  <w:rFonts w:ascii="Trebuchet MS" w:hAnsi="Trebuchet MS"/>
                </w:rPr>
                <w:t>Val Loss</w:t>
              </w:r>
            </w:ins>
          </w:p>
        </w:tc>
        <w:tc>
          <w:tcPr>
            <w:tcW w:w="987" w:type="dxa"/>
            <w:tcPrChange w:id="4503" w:author="ANANDHAKRISHNAN MADATHIL REMESH" w:date="2025-04-11T16:29:00Z" w16du:dateUtc="2025-04-11T15:29:00Z">
              <w:tcPr>
                <w:tcW w:w="990" w:type="dxa"/>
                <w:gridSpan w:val="2"/>
              </w:tcPr>
            </w:tcPrChange>
          </w:tcPr>
          <w:p w14:paraId="26AEDD50" w14:textId="46B4C846" w:rsidR="00D34023" w:rsidRDefault="00D34023" w:rsidP="00A03A73">
            <w:pPr>
              <w:pStyle w:val="p3"/>
              <w:spacing w:line="276" w:lineRule="auto"/>
              <w:jc w:val="both"/>
              <w:rPr>
                <w:ins w:id="4504" w:author="ANANDHAKRISHNAN MADATHIL REMESH" w:date="2025-03-31T23:24:00Z" w16du:dateUtc="2025-03-31T22:24:00Z"/>
                <w:rFonts w:ascii="Trebuchet MS" w:hAnsi="Trebuchet MS"/>
              </w:rPr>
            </w:pPr>
            <w:proofErr w:type="spellStart"/>
            <w:ins w:id="4505" w:author="ANANDHAKRISHNAN MADATHIL REMESH" w:date="2025-03-31T23:27:00Z" w16du:dateUtc="2025-03-31T22:27:00Z">
              <w:r>
                <w:rPr>
                  <w:rFonts w:ascii="Trebuchet MS" w:hAnsi="Trebuchet MS"/>
                </w:rPr>
                <w:t>Io</w:t>
              </w:r>
            </w:ins>
            <w:ins w:id="4506" w:author="ANANDHAKRISHNAN MADATHIL REMESH" w:date="2025-03-31T23:29:00Z" w16du:dateUtc="2025-03-31T22:29:00Z">
              <w:r>
                <w:rPr>
                  <w:rFonts w:ascii="Trebuchet MS" w:hAnsi="Trebuchet MS"/>
                </w:rPr>
                <w:t>U</w:t>
              </w:r>
            </w:ins>
            <w:proofErr w:type="spellEnd"/>
          </w:p>
        </w:tc>
        <w:tc>
          <w:tcPr>
            <w:tcW w:w="985" w:type="dxa"/>
            <w:tcPrChange w:id="4507" w:author="ANANDHAKRISHNAN MADATHIL REMESH" w:date="2025-04-11T16:29:00Z" w16du:dateUtc="2025-04-11T15:29:00Z">
              <w:tcPr>
                <w:tcW w:w="990" w:type="dxa"/>
                <w:gridSpan w:val="2"/>
              </w:tcPr>
            </w:tcPrChange>
          </w:tcPr>
          <w:p w14:paraId="319BF4A9" w14:textId="77AB6E53" w:rsidR="00D34023" w:rsidRDefault="00D34023" w:rsidP="00A03A73">
            <w:pPr>
              <w:pStyle w:val="p3"/>
              <w:spacing w:line="276" w:lineRule="auto"/>
              <w:jc w:val="both"/>
              <w:rPr>
                <w:ins w:id="4508" w:author="ANANDHAKRISHNAN MADATHIL REMESH" w:date="2025-03-31T23:27:00Z" w16du:dateUtc="2025-03-31T22:27:00Z"/>
                <w:rFonts w:ascii="Trebuchet MS" w:hAnsi="Trebuchet MS"/>
              </w:rPr>
            </w:pPr>
            <w:ins w:id="4509" w:author="ANANDHAKRISHNAN MADATHIL REMESH" w:date="2025-03-31T23:27:00Z" w16du:dateUtc="2025-03-31T22:27:00Z">
              <w:r>
                <w:rPr>
                  <w:rFonts w:ascii="Trebuchet MS" w:hAnsi="Trebuchet MS"/>
                </w:rPr>
                <w:t>Dice</w:t>
              </w:r>
            </w:ins>
          </w:p>
        </w:tc>
      </w:tr>
      <w:tr w:rsidR="00D34023" w14:paraId="65FAFB26" w14:textId="4705C492" w:rsidTr="00B66352">
        <w:trPr>
          <w:trHeight w:val="477"/>
          <w:ins w:id="4510" w:author="ANANDHAKRISHNAN MADATHIL REMESH" w:date="2025-03-31T23:10:00Z"/>
          <w:trPrChange w:id="4511" w:author="ANANDHAKRISHNAN MADATHIL REMESH" w:date="2025-04-11T16:29:00Z" w16du:dateUtc="2025-04-11T15:29:00Z">
            <w:trPr>
              <w:gridBefore w:val="1"/>
              <w:trHeight w:val="477"/>
            </w:trPr>
          </w:trPrChange>
        </w:trPr>
        <w:tc>
          <w:tcPr>
            <w:tcW w:w="2134" w:type="dxa"/>
            <w:tcPrChange w:id="4512" w:author="ANANDHAKRISHNAN MADATHIL REMESH" w:date="2025-04-11T16:29:00Z" w16du:dateUtc="2025-04-11T15:29:00Z">
              <w:tcPr>
                <w:tcW w:w="2141" w:type="dxa"/>
                <w:gridSpan w:val="2"/>
              </w:tcPr>
            </w:tcPrChange>
          </w:tcPr>
          <w:p w14:paraId="499E8F81" w14:textId="1C8DBF8B" w:rsidR="00D34023" w:rsidRDefault="00D34023" w:rsidP="00A03A73">
            <w:pPr>
              <w:pStyle w:val="p3"/>
              <w:spacing w:line="276" w:lineRule="auto"/>
              <w:jc w:val="both"/>
              <w:rPr>
                <w:ins w:id="4513" w:author="ANANDHAKRISHNAN MADATHIL REMESH" w:date="2025-03-31T23:10:00Z" w16du:dateUtc="2025-03-31T22:10:00Z"/>
                <w:rFonts w:ascii="Trebuchet MS" w:hAnsi="Trebuchet MS"/>
              </w:rPr>
            </w:pPr>
            <w:ins w:id="4514" w:author="ANANDHAKRISHNAN MADATHIL REMESH" w:date="2025-03-31T23:25:00Z" w16du:dateUtc="2025-03-31T22:25:00Z">
              <w:r>
                <w:rPr>
                  <w:rFonts w:ascii="Trebuchet MS" w:hAnsi="Trebuchet MS"/>
                </w:rPr>
                <w:t>Epochs 1-50</w:t>
              </w:r>
            </w:ins>
          </w:p>
        </w:tc>
        <w:tc>
          <w:tcPr>
            <w:tcW w:w="1183" w:type="dxa"/>
            <w:tcPrChange w:id="4515" w:author="ANANDHAKRISHNAN MADATHIL REMESH" w:date="2025-04-11T16:29:00Z" w16du:dateUtc="2025-04-11T15:29:00Z">
              <w:tcPr>
                <w:tcW w:w="1183" w:type="dxa"/>
                <w:gridSpan w:val="2"/>
              </w:tcPr>
            </w:tcPrChange>
          </w:tcPr>
          <w:p w14:paraId="62F41783" w14:textId="1B9F2F34" w:rsidR="00D34023" w:rsidRDefault="00D34023" w:rsidP="00A03A73">
            <w:pPr>
              <w:pStyle w:val="p3"/>
              <w:spacing w:line="276" w:lineRule="auto"/>
              <w:jc w:val="both"/>
              <w:rPr>
                <w:ins w:id="4516" w:author="ANANDHAKRISHNAN MADATHIL REMESH" w:date="2025-03-31T23:10:00Z" w16du:dateUtc="2025-03-31T22:10:00Z"/>
                <w:rFonts w:ascii="Trebuchet MS" w:hAnsi="Trebuchet MS"/>
              </w:rPr>
            </w:pPr>
            <w:ins w:id="4517" w:author="ANANDHAKRISHNAN MADATHIL REMESH" w:date="2025-03-31T23:10:00Z" w16du:dateUtc="2025-03-31T22:10:00Z">
              <w:r>
                <w:rPr>
                  <w:rFonts w:ascii="Trebuchet MS" w:hAnsi="Trebuchet MS"/>
                </w:rPr>
                <w:t>8</w:t>
              </w:r>
            </w:ins>
            <w:ins w:id="4518" w:author="ANANDHAKRISHNAN MADATHIL REMESH" w:date="2025-03-31T23:28:00Z" w16du:dateUtc="2025-03-31T22:28:00Z">
              <w:r>
                <w:rPr>
                  <w:rFonts w:ascii="Trebuchet MS" w:hAnsi="Trebuchet MS"/>
                </w:rPr>
                <w:t>5.32</w:t>
              </w:r>
            </w:ins>
            <w:ins w:id="4519" w:author="ANANDHAKRISHNAN MADATHIL REMESH" w:date="2025-03-31T23:10:00Z" w16du:dateUtc="2025-03-31T22:10:00Z">
              <w:r>
                <w:rPr>
                  <w:rFonts w:ascii="Trebuchet MS" w:hAnsi="Trebuchet MS"/>
                </w:rPr>
                <w:t>%</w:t>
              </w:r>
            </w:ins>
          </w:p>
        </w:tc>
        <w:tc>
          <w:tcPr>
            <w:tcW w:w="1589" w:type="dxa"/>
            <w:tcPrChange w:id="4520" w:author="ANANDHAKRISHNAN MADATHIL REMESH" w:date="2025-04-11T16:29:00Z" w16du:dateUtc="2025-04-11T15:29:00Z">
              <w:tcPr>
                <w:tcW w:w="1592" w:type="dxa"/>
                <w:gridSpan w:val="2"/>
              </w:tcPr>
            </w:tcPrChange>
          </w:tcPr>
          <w:p w14:paraId="4936D9A7" w14:textId="4F086E9F" w:rsidR="00D34023" w:rsidRDefault="00D34023" w:rsidP="00A03A73">
            <w:pPr>
              <w:pStyle w:val="p3"/>
              <w:spacing w:line="276" w:lineRule="auto"/>
              <w:jc w:val="both"/>
              <w:rPr>
                <w:ins w:id="4521" w:author="ANANDHAKRISHNAN MADATHIL REMESH" w:date="2025-03-31T23:10:00Z" w16du:dateUtc="2025-03-31T22:10:00Z"/>
                <w:rFonts w:ascii="Trebuchet MS" w:hAnsi="Trebuchet MS"/>
              </w:rPr>
            </w:pPr>
            <w:ins w:id="4522" w:author="ANANDHAKRISHNAN MADATHIL REMESH" w:date="2025-03-31T23:28:00Z" w16du:dateUtc="2025-03-31T22:28:00Z">
              <w:r>
                <w:rPr>
                  <w:rFonts w:ascii="Trebuchet MS" w:hAnsi="Trebuchet MS"/>
                </w:rPr>
                <w:t>88.45%</w:t>
              </w:r>
            </w:ins>
          </w:p>
        </w:tc>
        <w:tc>
          <w:tcPr>
            <w:tcW w:w="1297" w:type="dxa"/>
            <w:tcPrChange w:id="4523" w:author="ANANDHAKRISHNAN MADATHIL REMESH" w:date="2025-04-11T16:29:00Z" w16du:dateUtc="2025-04-11T15:29:00Z">
              <w:tcPr>
                <w:tcW w:w="1300" w:type="dxa"/>
                <w:gridSpan w:val="2"/>
              </w:tcPr>
            </w:tcPrChange>
          </w:tcPr>
          <w:p w14:paraId="5848A612" w14:textId="164C7C83" w:rsidR="00D34023" w:rsidRDefault="00D34023" w:rsidP="00A03A73">
            <w:pPr>
              <w:pStyle w:val="p3"/>
              <w:spacing w:line="276" w:lineRule="auto"/>
              <w:jc w:val="both"/>
              <w:rPr>
                <w:ins w:id="4524" w:author="ANANDHAKRISHNAN MADATHIL REMESH" w:date="2025-03-31T23:10:00Z" w16du:dateUtc="2025-03-31T22:10:00Z"/>
                <w:rFonts w:ascii="Trebuchet MS" w:hAnsi="Trebuchet MS"/>
              </w:rPr>
            </w:pPr>
            <w:ins w:id="4525" w:author="ANANDHAKRISHNAN MADATHIL REMESH" w:date="2025-03-31T23:10:00Z" w16du:dateUtc="2025-03-31T22:10:00Z">
              <w:r>
                <w:rPr>
                  <w:rFonts w:ascii="Trebuchet MS" w:hAnsi="Trebuchet MS"/>
                </w:rPr>
                <w:t>0.</w:t>
              </w:r>
            </w:ins>
            <w:ins w:id="4526" w:author="ANANDHAKRISHNAN MADATHIL REMESH" w:date="2025-03-31T23:28:00Z" w16du:dateUtc="2025-03-31T22:28:00Z">
              <w:r>
                <w:rPr>
                  <w:rFonts w:ascii="Trebuchet MS" w:hAnsi="Trebuchet MS"/>
                </w:rPr>
                <w:t>60</w:t>
              </w:r>
            </w:ins>
          </w:p>
        </w:tc>
        <w:tc>
          <w:tcPr>
            <w:tcW w:w="1167" w:type="dxa"/>
            <w:tcPrChange w:id="4527" w:author="ANANDHAKRISHNAN MADATHIL REMESH" w:date="2025-04-11T16:29:00Z" w16du:dateUtc="2025-04-11T15:29:00Z">
              <w:tcPr>
                <w:tcW w:w="1170" w:type="dxa"/>
                <w:gridSpan w:val="2"/>
              </w:tcPr>
            </w:tcPrChange>
          </w:tcPr>
          <w:p w14:paraId="7617E889" w14:textId="77777777" w:rsidR="00D34023" w:rsidRDefault="00D34023" w:rsidP="00A03A73">
            <w:pPr>
              <w:pStyle w:val="p3"/>
              <w:spacing w:line="276" w:lineRule="auto"/>
              <w:jc w:val="both"/>
              <w:rPr>
                <w:ins w:id="4528" w:author="ANANDHAKRISHNAN MADATHIL REMESH" w:date="2025-03-31T23:10:00Z" w16du:dateUtc="2025-03-31T22:10:00Z"/>
                <w:rFonts w:ascii="Trebuchet MS" w:hAnsi="Trebuchet MS"/>
              </w:rPr>
            </w:pPr>
            <w:ins w:id="4529" w:author="ANANDHAKRISHNAN MADATHIL REMESH" w:date="2025-03-31T23:10:00Z" w16du:dateUtc="2025-03-31T22:10:00Z">
              <w:r>
                <w:rPr>
                  <w:rFonts w:ascii="Trebuchet MS" w:hAnsi="Trebuchet MS"/>
                </w:rPr>
                <w:t>0.52</w:t>
              </w:r>
            </w:ins>
          </w:p>
        </w:tc>
        <w:tc>
          <w:tcPr>
            <w:tcW w:w="987" w:type="dxa"/>
            <w:tcPrChange w:id="4530" w:author="ANANDHAKRISHNAN MADATHIL REMESH" w:date="2025-04-11T16:29:00Z" w16du:dateUtc="2025-04-11T15:29:00Z">
              <w:tcPr>
                <w:tcW w:w="990" w:type="dxa"/>
                <w:gridSpan w:val="2"/>
              </w:tcPr>
            </w:tcPrChange>
          </w:tcPr>
          <w:p w14:paraId="7BA7B288" w14:textId="4EF8C5C3" w:rsidR="00D34023" w:rsidRDefault="00D34023" w:rsidP="00A03A73">
            <w:pPr>
              <w:pStyle w:val="p3"/>
              <w:spacing w:line="276" w:lineRule="auto"/>
              <w:jc w:val="both"/>
              <w:rPr>
                <w:ins w:id="4531" w:author="ANANDHAKRISHNAN MADATHIL REMESH" w:date="2025-03-31T23:24:00Z" w16du:dateUtc="2025-03-31T22:24:00Z"/>
                <w:rFonts w:ascii="Trebuchet MS" w:hAnsi="Trebuchet MS"/>
              </w:rPr>
            </w:pPr>
            <w:ins w:id="4532" w:author="ANANDHAKRISHNAN MADATHIL REMESH" w:date="2025-03-31T23:28:00Z" w16du:dateUtc="2025-03-31T22:28:00Z">
              <w:r>
                <w:rPr>
                  <w:rFonts w:ascii="Trebuchet MS" w:hAnsi="Trebuchet MS"/>
                </w:rPr>
                <w:t>0.69</w:t>
              </w:r>
            </w:ins>
          </w:p>
        </w:tc>
        <w:tc>
          <w:tcPr>
            <w:tcW w:w="985" w:type="dxa"/>
            <w:tcPrChange w:id="4533" w:author="ANANDHAKRISHNAN MADATHIL REMESH" w:date="2025-04-11T16:29:00Z" w16du:dateUtc="2025-04-11T15:29:00Z">
              <w:tcPr>
                <w:tcW w:w="990" w:type="dxa"/>
                <w:gridSpan w:val="2"/>
              </w:tcPr>
            </w:tcPrChange>
          </w:tcPr>
          <w:p w14:paraId="4352F253" w14:textId="66D879FB" w:rsidR="00D34023" w:rsidRDefault="00D34023" w:rsidP="00A03A73">
            <w:pPr>
              <w:pStyle w:val="p3"/>
              <w:spacing w:line="276" w:lineRule="auto"/>
              <w:jc w:val="both"/>
              <w:rPr>
                <w:ins w:id="4534" w:author="ANANDHAKRISHNAN MADATHIL REMESH" w:date="2025-03-31T23:27:00Z" w16du:dateUtc="2025-03-31T22:27:00Z"/>
                <w:rFonts w:ascii="Trebuchet MS" w:hAnsi="Trebuchet MS"/>
              </w:rPr>
            </w:pPr>
            <w:ins w:id="4535" w:author="ANANDHAKRISHNAN MADATHIL REMESH" w:date="2025-03-31T23:28:00Z" w16du:dateUtc="2025-03-31T22:28:00Z">
              <w:r>
                <w:rPr>
                  <w:rFonts w:ascii="Trebuchet MS" w:hAnsi="Trebuchet MS"/>
                </w:rPr>
                <w:t>0.81</w:t>
              </w:r>
            </w:ins>
          </w:p>
        </w:tc>
      </w:tr>
      <w:tr w:rsidR="00D34023" w14:paraId="52C1F3BC" w14:textId="60273976" w:rsidTr="00B66352">
        <w:trPr>
          <w:trHeight w:val="624"/>
          <w:ins w:id="4536" w:author="ANANDHAKRISHNAN MADATHIL REMESH" w:date="2025-03-31T23:10:00Z"/>
          <w:trPrChange w:id="4537" w:author="ANANDHAKRISHNAN MADATHIL REMESH" w:date="2025-04-11T16:29:00Z" w16du:dateUtc="2025-04-11T15:29:00Z">
            <w:trPr>
              <w:gridBefore w:val="1"/>
              <w:trHeight w:val="624"/>
            </w:trPr>
          </w:trPrChange>
        </w:trPr>
        <w:tc>
          <w:tcPr>
            <w:tcW w:w="2134" w:type="dxa"/>
            <w:tcPrChange w:id="4538" w:author="ANANDHAKRISHNAN MADATHIL REMESH" w:date="2025-04-11T16:29:00Z" w16du:dateUtc="2025-04-11T15:29:00Z">
              <w:tcPr>
                <w:tcW w:w="2141" w:type="dxa"/>
                <w:gridSpan w:val="2"/>
              </w:tcPr>
            </w:tcPrChange>
          </w:tcPr>
          <w:p w14:paraId="6823CD71" w14:textId="708B336A" w:rsidR="00D34023" w:rsidRDefault="00D34023" w:rsidP="00A03A73">
            <w:pPr>
              <w:pStyle w:val="p3"/>
              <w:spacing w:line="276" w:lineRule="auto"/>
              <w:jc w:val="both"/>
              <w:rPr>
                <w:ins w:id="4539" w:author="ANANDHAKRISHNAN MADATHIL REMESH" w:date="2025-03-31T23:10:00Z" w16du:dateUtc="2025-03-31T22:10:00Z"/>
                <w:rFonts w:ascii="Trebuchet MS" w:hAnsi="Trebuchet MS"/>
              </w:rPr>
            </w:pPr>
            <w:ins w:id="4540" w:author="ANANDHAKRISHNAN MADATHIL REMESH" w:date="2025-03-31T23:26:00Z" w16du:dateUtc="2025-03-31T22:26:00Z">
              <w:r>
                <w:rPr>
                  <w:rFonts w:ascii="Trebuchet MS" w:hAnsi="Trebuchet MS"/>
                </w:rPr>
                <w:t>Epochs 51-60(FT)</w:t>
              </w:r>
            </w:ins>
          </w:p>
        </w:tc>
        <w:tc>
          <w:tcPr>
            <w:tcW w:w="1183" w:type="dxa"/>
            <w:tcPrChange w:id="4541" w:author="ANANDHAKRISHNAN MADATHIL REMESH" w:date="2025-04-11T16:29:00Z" w16du:dateUtc="2025-04-11T15:29:00Z">
              <w:tcPr>
                <w:tcW w:w="1183" w:type="dxa"/>
                <w:gridSpan w:val="2"/>
              </w:tcPr>
            </w:tcPrChange>
          </w:tcPr>
          <w:p w14:paraId="408D5DB0" w14:textId="7CAAA4AD" w:rsidR="00D34023" w:rsidRDefault="00D34023" w:rsidP="00A03A73">
            <w:pPr>
              <w:pStyle w:val="p3"/>
              <w:spacing w:line="276" w:lineRule="auto"/>
              <w:jc w:val="both"/>
              <w:rPr>
                <w:ins w:id="4542" w:author="ANANDHAKRISHNAN MADATHIL REMESH" w:date="2025-03-31T23:10:00Z" w16du:dateUtc="2025-03-31T22:10:00Z"/>
                <w:rFonts w:ascii="Trebuchet MS" w:hAnsi="Trebuchet MS"/>
              </w:rPr>
            </w:pPr>
            <w:ins w:id="4543" w:author="ANANDHAKRISHNAN MADATHIL REMESH" w:date="2025-03-31T23:10:00Z" w16du:dateUtc="2025-03-31T22:10:00Z">
              <w:r>
                <w:rPr>
                  <w:rFonts w:ascii="Trebuchet MS" w:hAnsi="Trebuchet MS"/>
                </w:rPr>
                <w:t>8</w:t>
              </w:r>
            </w:ins>
            <w:ins w:id="4544" w:author="ANANDHAKRISHNAN MADATHIL REMESH" w:date="2025-03-31T23:28:00Z" w16du:dateUtc="2025-03-31T22:28:00Z">
              <w:r>
                <w:rPr>
                  <w:rFonts w:ascii="Trebuchet MS" w:hAnsi="Trebuchet MS"/>
                </w:rPr>
                <w:t>6.12</w:t>
              </w:r>
            </w:ins>
            <w:ins w:id="4545" w:author="ANANDHAKRISHNAN MADATHIL REMESH" w:date="2025-03-31T23:10:00Z" w16du:dateUtc="2025-03-31T22:10:00Z">
              <w:r>
                <w:rPr>
                  <w:rFonts w:ascii="Trebuchet MS" w:hAnsi="Trebuchet MS"/>
                </w:rPr>
                <w:t>%</w:t>
              </w:r>
            </w:ins>
          </w:p>
        </w:tc>
        <w:tc>
          <w:tcPr>
            <w:tcW w:w="1589" w:type="dxa"/>
            <w:tcPrChange w:id="4546" w:author="ANANDHAKRISHNAN MADATHIL REMESH" w:date="2025-04-11T16:29:00Z" w16du:dateUtc="2025-04-11T15:29:00Z">
              <w:tcPr>
                <w:tcW w:w="1592" w:type="dxa"/>
                <w:gridSpan w:val="2"/>
              </w:tcPr>
            </w:tcPrChange>
          </w:tcPr>
          <w:p w14:paraId="0A500986" w14:textId="77929110" w:rsidR="00D34023" w:rsidRDefault="00D34023" w:rsidP="00A03A73">
            <w:pPr>
              <w:pStyle w:val="p3"/>
              <w:spacing w:line="276" w:lineRule="auto"/>
              <w:jc w:val="both"/>
              <w:rPr>
                <w:ins w:id="4547" w:author="ANANDHAKRISHNAN MADATHIL REMESH" w:date="2025-03-31T23:10:00Z" w16du:dateUtc="2025-03-31T22:10:00Z"/>
                <w:rFonts w:ascii="Trebuchet MS" w:hAnsi="Trebuchet MS"/>
              </w:rPr>
            </w:pPr>
            <w:ins w:id="4548" w:author="ANANDHAKRISHNAN MADATHIL REMESH" w:date="2025-03-31T23:28:00Z" w16du:dateUtc="2025-03-31T22:28:00Z">
              <w:r>
                <w:rPr>
                  <w:rFonts w:ascii="Trebuchet MS" w:hAnsi="Trebuchet MS"/>
                </w:rPr>
                <w:t>88.51%</w:t>
              </w:r>
            </w:ins>
          </w:p>
        </w:tc>
        <w:tc>
          <w:tcPr>
            <w:tcW w:w="1297" w:type="dxa"/>
            <w:tcPrChange w:id="4549" w:author="ANANDHAKRISHNAN MADATHIL REMESH" w:date="2025-04-11T16:29:00Z" w16du:dateUtc="2025-04-11T15:29:00Z">
              <w:tcPr>
                <w:tcW w:w="1300" w:type="dxa"/>
                <w:gridSpan w:val="2"/>
              </w:tcPr>
            </w:tcPrChange>
          </w:tcPr>
          <w:p w14:paraId="3B8A1253" w14:textId="6F32A180" w:rsidR="00D34023" w:rsidRDefault="00D34023" w:rsidP="00A03A73">
            <w:pPr>
              <w:pStyle w:val="p3"/>
              <w:spacing w:line="276" w:lineRule="auto"/>
              <w:jc w:val="both"/>
              <w:rPr>
                <w:ins w:id="4550" w:author="ANANDHAKRISHNAN MADATHIL REMESH" w:date="2025-03-31T23:10:00Z" w16du:dateUtc="2025-03-31T22:10:00Z"/>
                <w:rFonts w:ascii="Trebuchet MS" w:hAnsi="Trebuchet MS"/>
              </w:rPr>
            </w:pPr>
            <w:ins w:id="4551" w:author="ANANDHAKRISHNAN MADATHIL REMESH" w:date="2025-03-31T23:10:00Z" w16du:dateUtc="2025-03-31T22:10:00Z">
              <w:r>
                <w:rPr>
                  <w:rFonts w:ascii="Trebuchet MS" w:hAnsi="Trebuchet MS"/>
                </w:rPr>
                <w:t>0.</w:t>
              </w:r>
            </w:ins>
            <w:ins w:id="4552" w:author="ANANDHAKRISHNAN MADATHIL REMESH" w:date="2025-03-31T23:28:00Z" w16du:dateUtc="2025-03-31T22:28:00Z">
              <w:r>
                <w:rPr>
                  <w:rFonts w:ascii="Trebuchet MS" w:hAnsi="Trebuchet MS"/>
                </w:rPr>
                <w:t>58</w:t>
              </w:r>
            </w:ins>
          </w:p>
        </w:tc>
        <w:tc>
          <w:tcPr>
            <w:tcW w:w="1167" w:type="dxa"/>
            <w:tcPrChange w:id="4553" w:author="ANANDHAKRISHNAN MADATHIL REMESH" w:date="2025-04-11T16:29:00Z" w16du:dateUtc="2025-04-11T15:29:00Z">
              <w:tcPr>
                <w:tcW w:w="1170" w:type="dxa"/>
                <w:gridSpan w:val="2"/>
              </w:tcPr>
            </w:tcPrChange>
          </w:tcPr>
          <w:p w14:paraId="3AEDE048" w14:textId="77777777" w:rsidR="00D34023" w:rsidRDefault="00D34023" w:rsidP="00A03A73">
            <w:pPr>
              <w:pStyle w:val="p3"/>
              <w:spacing w:line="276" w:lineRule="auto"/>
              <w:jc w:val="both"/>
              <w:rPr>
                <w:ins w:id="4554" w:author="ANANDHAKRISHNAN MADATHIL REMESH" w:date="2025-03-31T23:10:00Z" w16du:dateUtc="2025-03-31T22:10:00Z"/>
                <w:rFonts w:ascii="Trebuchet MS" w:hAnsi="Trebuchet MS"/>
              </w:rPr>
            </w:pPr>
            <w:ins w:id="4555" w:author="ANANDHAKRISHNAN MADATHIL REMESH" w:date="2025-03-31T23:10:00Z" w16du:dateUtc="2025-03-31T22:10:00Z">
              <w:r>
                <w:rPr>
                  <w:rFonts w:ascii="Trebuchet MS" w:hAnsi="Trebuchet MS"/>
                </w:rPr>
                <w:t>0.52</w:t>
              </w:r>
            </w:ins>
          </w:p>
        </w:tc>
        <w:tc>
          <w:tcPr>
            <w:tcW w:w="987" w:type="dxa"/>
            <w:tcPrChange w:id="4556" w:author="ANANDHAKRISHNAN MADATHIL REMESH" w:date="2025-04-11T16:29:00Z" w16du:dateUtc="2025-04-11T15:29:00Z">
              <w:tcPr>
                <w:tcW w:w="990" w:type="dxa"/>
                <w:gridSpan w:val="2"/>
              </w:tcPr>
            </w:tcPrChange>
          </w:tcPr>
          <w:p w14:paraId="1AFEF108" w14:textId="09114282" w:rsidR="00D34023" w:rsidRDefault="00D34023" w:rsidP="00A03A73">
            <w:pPr>
              <w:pStyle w:val="p3"/>
              <w:spacing w:line="276" w:lineRule="auto"/>
              <w:jc w:val="both"/>
              <w:rPr>
                <w:ins w:id="4557" w:author="ANANDHAKRISHNAN MADATHIL REMESH" w:date="2025-03-31T23:24:00Z" w16du:dateUtc="2025-03-31T22:24:00Z"/>
                <w:rFonts w:ascii="Trebuchet MS" w:hAnsi="Trebuchet MS"/>
              </w:rPr>
            </w:pPr>
            <w:ins w:id="4558" w:author="ANANDHAKRISHNAN MADATHIL REMESH" w:date="2025-03-31T23:28:00Z" w16du:dateUtc="2025-03-31T22:28:00Z">
              <w:r>
                <w:rPr>
                  <w:rFonts w:ascii="Trebuchet MS" w:hAnsi="Trebuchet MS"/>
                </w:rPr>
                <w:t>0.70</w:t>
              </w:r>
            </w:ins>
          </w:p>
        </w:tc>
        <w:tc>
          <w:tcPr>
            <w:tcW w:w="985" w:type="dxa"/>
            <w:tcPrChange w:id="4559" w:author="ANANDHAKRISHNAN MADATHIL REMESH" w:date="2025-04-11T16:29:00Z" w16du:dateUtc="2025-04-11T15:29:00Z">
              <w:tcPr>
                <w:tcW w:w="990" w:type="dxa"/>
                <w:gridSpan w:val="2"/>
              </w:tcPr>
            </w:tcPrChange>
          </w:tcPr>
          <w:p w14:paraId="5BD43F81" w14:textId="0C1C8833" w:rsidR="00D34023" w:rsidRDefault="00D34023" w:rsidP="00A03A73">
            <w:pPr>
              <w:pStyle w:val="p3"/>
              <w:spacing w:line="276" w:lineRule="auto"/>
              <w:jc w:val="both"/>
              <w:rPr>
                <w:ins w:id="4560" w:author="ANANDHAKRISHNAN MADATHIL REMESH" w:date="2025-03-31T23:27:00Z" w16du:dateUtc="2025-03-31T22:27:00Z"/>
                <w:rFonts w:ascii="Trebuchet MS" w:hAnsi="Trebuchet MS"/>
              </w:rPr>
            </w:pPr>
            <w:ins w:id="4561" w:author="ANANDHAKRISHNAN MADATHIL REMESH" w:date="2025-03-31T23:28:00Z" w16du:dateUtc="2025-03-31T22:28:00Z">
              <w:r>
                <w:rPr>
                  <w:rFonts w:ascii="Trebuchet MS" w:hAnsi="Trebuchet MS"/>
                </w:rPr>
                <w:t>0.</w:t>
              </w:r>
            </w:ins>
            <w:ins w:id="4562" w:author="ANANDHAKRISHNAN MADATHIL REMESH" w:date="2025-03-31T23:29:00Z" w16du:dateUtc="2025-03-31T22:29:00Z">
              <w:r>
                <w:rPr>
                  <w:rFonts w:ascii="Trebuchet MS" w:hAnsi="Trebuchet MS"/>
                </w:rPr>
                <w:t>82</w:t>
              </w:r>
            </w:ins>
          </w:p>
        </w:tc>
      </w:tr>
    </w:tbl>
    <w:p w14:paraId="2B7FEA48" w14:textId="173DF8F5" w:rsidR="009354C8" w:rsidRPr="00272B1A" w:rsidRDefault="009354C8" w:rsidP="009354C8">
      <w:pPr>
        <w:pStyle w:val="p1"/>
        <w:spacing w:line="276" w:lineRule="auto"/>
        <w:jc w:val="both"/>
        <w:rPr>
          <w:ins w:id="4563" w:author="ANANDHAKRISHNAN MADATHIL REMESH" w:date="2025-03-27T00:02:00Z" w16du:dateUtc="2025-03-27T00:02:00Z"/>
          <w:rFonts w:ascii="Trebuchet MS" w:hAnsi="Trebuchet MS"/>
        </w:rPr>
      </w:pPr>
      <w:ins w:id="4564" w:author="ANANDHAKRISHNAN MADATHIL REMESH" w:date="2025-03-27T00:02:00Z" w16du:dateUtc="2025-03-27T00:02:00Z">
        <w:r w:rsidRPr="00272B1A">
          <w:rPr>
            <w:rFonts w:ascii="Trebuchet MS" w:hAnsi="Trebuchet MS"/>
          </w:rPr>
          <w:br/>
          <w:t>These learning curves and metrics collectively demonstrate that the U-Net model was able to robustly learn flood-affected area segmentation. The clear reduction in loss, consistent increase in accuracy, and well-aligned validation performance support the conclusion that the model is not just memorizing but generalizing effectively. The staged training approach enabled better fine-tuning of spatial features, which is particularly crucial for satellite imagery where visual patterns are highly complex.</w:t>
        </w:r>
      </w:ins>
    </w:p>
    <w:p w14:paraId="654B9E93" w14:textId="77777777" w:rsidR="009354C8" w:rsidRPr="00272B1A" w:rsidRDefault="009354C8" w:rsidP="009354C8">
      <w:pPr>
        <w:spacing w:before="100" w:beforeAutospacing="1" w:after="100" w:afterAutospacing="1" w:line="276" w:lineRule="auto"/>
        <w:rPr>
          <w:ins w:id="4565" w:author="ANANDHAKRISHNAN MADATHIL REMESH" w:date="2025-03-27T00:02:00Z" w16du:dateUtc="2025-03-27T00:02:00Z"/>
          <w:rFonts w:ascii="Trebuchet MS" w:hAnsi="Trebuchet MS"/>
        </w:rPr>
      </w:pPr>
    </w:p>
    <w:p w14:paraId="210F661D" w14:textId="77777777" w:rsidR="009354C8" w:rsidRPr="00272B1A" w:rsidRDefault="009354C8" w:rsidP="009354C8">
      <w:pPr>
        <w:pStyle w:val="p1"/>
        <w:spacing w:line="276" w:lineRule="auto"/>
        <w:jc w:val="both"/>
        <w:rPr>
          <w:ins w:id="4566" w:author="ANANDHAKRISHNAN MADATHIL REMESH" w:date="2025-03-27T00:02:00Z" w16du:dateUtc="2025-03-27T00:02:00Z"/>
          <w:rFonts w:ascii="Trebuchet MS" w:hAnsi="Trebuchet MS"/>
        </w:rPr>
      </w:pPr>
    </w:p>
    <w:p w14:paraId="66CD31E9" w14:textId="77777777" w:rsidR="009354C8" w:rsidRPr="00272B1A" w:rsidRDefault="009354C8" w:rsidP="009354C8">
      <w:pPr>
        <w:pStyle w:val="p1"/>
        <w:spacing w:line="276" w:lineRule="auto"/>
        <w:jc w:val="both"/>
        <w:rPr>
          <w:ins w:id="4567" w:author="ANANDHAKRISHNAN MADATHIL REMESH" w:date="2025-03-27T00:02:00Z" w16du:dateUtc="2025-03-27T00:02:00Z"/>
          <w:rFonts w:ascii="Trebuchet MS" w:hAnsi="Trebuchet MS"/>
        </w:rPr>
      </w:pPr>
    </w:p>
    <w:p w14:paraId="6900AD81" w14:textId="77777777" w:rsidR="009354C8" w:rsidRPr="00272B1A" w:rsidRDefault="009354C8" w:rsidP="009354C8">
      <w:pPr>
        <w:pStyle w:val="p1"/>
        <w:spacing w:line="276" w:lineRule="auto"/>
        <w:jc w:val="both"/>
        <w:rPr>
          <w:ins w:id="4568" w:author="ANANDHAKRISHNAN MADATHIL REMESH" w:date="2025-03-27T00:02:00Z" w16du:dateUtc="2025-03-27T00:02:00Z"/>
          <w:rFonts w:ascii="Trebuchet MS" w:hAnsi="Trebuchet MS"/>
        </w:rPr>
      </w:pPr>
    </w:p>
    <w:p w14:paraId="5A0D2359" w14:textId="77777777" w:rsidR="009354C8" w:rsidRPr="00272B1A" w:rsidRDefault="009354C8" w:rsidP="009354C8">
      <w:pPr>
        <w:pStyle w:val="p1"/>
        <w:spacing w:line="276" w:lineRule="auto"/>
        <w:jc w:val="both"/>
        <w:rPr>
          <w:ins w:id="4569" w:author="ANANDHAKRISHNAN MADATHIL REMESH" w:date="2025-03-27T00:36:00Z" w16du:dateUtc="2025-03-27T00:36:00Z"/>
          <w:rFonts w:ascii="Trebuchet MS" w:hAnsi="Trebuchet MS"/>
        </w:rPr>
      </w:pPr>
    </w:p>
    <w:p w14:paraId="41B7A080" w14:textId="77777777" w:rsidR="00BF7AC6" w:rsidRDefault="00BF7AC6" w:rsidP="009354C8">
      <w:pPr>
        <w:pStyle w:val="p1"/>
        <w:spacing w:line="276" w:lineRule="auto"/>
        <w:jc w:val="both"/>
        <w:rPr>
          <w:ins w:id="4570" w:author="ANANDHAKRISHNAN MADATHIL REMESH" w:date="2025-03-31T23:31:00Z" w16du:dateUtc="2025-03-31T22:31:00Z"/>
          <w:rFonts w:ascii="Trebuchet MS" w:hAnsi="Trebuchet MS"/>
        </w:rPr>
      </w:pPr>
    </w:p>
    <w:p w14:paraId="77FE0D6F" w14:textId="77777777" w:rsidR="00D34023" w:rsidRDefault="00D34023" w:rsidP="009354C8">
      <w:pPr>
        <w:pStyle w:val="p1"/>
        <w:spacing w:line="276" w:lineRule="auto"/>
        <w:jc w:val="both"/>
        <w:rPr>
          <w:ins w:id="4571" w:author="ANANDHAKRISHNAN MADATHIL REMESH" w:date="2025-03-31T23:31:00Z" w16du:dateUtc="2025-03-31T22:31:00Z"/>
          <w:rFonts w:ascii="Trebuchet MS" w:hAnsi="Trebuchet MS"/>
        </w:rPr>
      </w:pPr>
    </w:p>
    <w:p w14:paraId="21E2CDB8" w14:textId="77777777" w:rsidR="00D34023" w:rsidRDefault="00D34023" w:rsidP="009354C8">
      <w:pPr>
        <w:pStyle w:val="p1"/>
        <w:spacing w:line="276" w:lineRule="auto"/>
        <w:jc w:val="both"/>
        <w:rPr>
          <w:ins w:id="4572" w:author="ANANDHAKRISHNAN MADATHIL REMESH" w:date="2025-03-31T23:31:00Z" w16du:dateUtc="2025-03-31T22:31:00Z"/>
          <w:rFonts w:ascii="Trebuchet MS" w:hAnsi="Trebuchet MS"/>
        </w:rPr>
      </w:pPr>
    </w:p>
    <w:p w14:paraId="7FD055A9" w14:textId="77777777" w:rsidR="00D34023" w:rsidRDefault="00D34023" w:rsidP="009354C8">
      <w:pPr>
        <w:pStyle w:val="p1"/>
        <w:spacing w:line="276" w:lineRule="auto"/>
        <w:jc w:val="both"/>
        <w:rPr>
          <w:ins w:id="4573" w:author="ANANDHAKRISHNAN MADATHIL REMESH" w:date="2025-03-31T23:31:00Z" w16du:dateUtc="2025-03-31T22:31:00Z"/>
          <w:rFonts w:ascii="Trebuchet MS" w:hAnsi="Trebuchet MS"/>
        </w:rPr>
      </w:pPr>
    </w:p>
    <w:p w14:paraId="0A716CDC" w14:textId="77777777" w:rsidR="00D34023" w:rsidRDefault="00D34023" w:rsidP="009354C8">
      <w:pPr>
        <w:pStyle w:val="p1"/>
        <w:spacing w:line="276" w:lineRule="auto"/>
        <w:jc w:val="both"/>
        <w:rPr>
          <w:ins w:id="4574" w:author="ANANDHAKRISHNAN MADATHIL REMESH" w:date="2025-03-31T23:31:00Z" w16du:dateUtc="2025-03-31T22:31:00Z"/>
          <w:rFonts w:ascii="Trebuchet MS" w:hAnsi="Trebuchet MS"/>
        </w:rPr>
      </w:pPr>
    </w:p>
    <w:p w14:paraId="38777380" w14:textId="77777777" w:rsidR="00D34023" w:rsidRPr="00272B1A" w:rsidRDefault="00D34023" w:rsidP="009354C8">
      <w:pPr>
        <w:pStyle w:val="p1"/>
        <w:spacing w:line="276" w:lineRule="auto"/>
        <w:jc w:val="both"/>
        <w:rPr>
          <w:ins w:id="4575" w:author="ANANDHAKRISHNAN MADATHIL REMESH" w:date="2025-03-27T00:36:00Z" w16du:dateUtc="2025-03-27T00:36:00Z"/>
          <w:rFonts w:ascii="Trebuchet MS" w:hAnsi="Trebuchet MS"/>
        </w:rPr>
      </w:pPr>
    </w:p>
    <w:p w14:paraId="085EE493" w14:textId="77777777" w:rsidR="00BF7AC6" w:rsidRDefault="00BF7AC6" w:rsidP="009354C8">
      <w:pPr>
        <w:pStyle w:val="p1"/>
        <w:spacing w:line="276" w:lineRule="auto"/>
        <w:jc w:val="both"/>
        <w:rPr>
          <w:ins w:id="4576" w:author="ANANDHAKRISHNAN MADATHIL REMESH" w:date="2025-04-02T16:47:00Z" w16du:dateUtc="2025-04-02T15:47:00Z"/>
          <w:rFonts w:ascii="Trebuchet MS" w:hAnsi="Trebuchet MS"/>
        </w:rPr>
      </w:pPr>
    </w:p>
    <w:p w14:paraId="013538CD" w14:textId="77777777" w:rsidR="00866033" w:rsidRDefault="00866033" w:rsidP="009354C8">
      <w:pPr>
        <w:pStyle w:val="p1"/>
        <w:spacing w:line="276" w:lineRule="auto"/>
        <w:jc w:val="both"/>
        <w:rPr>
          <w:ins w:id="4577" w:author="ANANDHAKRISHNAN MADATHIL REMESH" w:date="2025-04-02T16:47:00Z" w16du:dateUtc="2025-04-02T15:47:00Z"/>
          <w:rFonts w:ascii="Trebuchet MS" w:hAnsi="Trebuchet MS"/>
        </w:rPr>
      </w:pPr>
    </w:p>
    <w:p w14:paraId="0CD25696" w14:textId="77777777" w:rsidR="00866033" w:rsidRPr="00272B1A" w:rsidRDefault="00866033" w:rsidP="009354C8">
      <w:pPr>
        <w:pStyle w:val="p1"/>
        <w:spacing w:line="276" w:lineRule="auto"/>
        <w:jc w:val="both"/>
        <w:rPr>
          <w:ins w:id="4578" w:author="ANANDHAKRISHNAN MADATHIL REMESH" w:date="2025-03-27T00:02:00Z" w16du:dateUtc="2025-03-27T00:02:00Z"/>
          <w:rFonts w:ascii="Trebuchet MS" w:hAnsi="Trebuchet MS"/>
        </w:rPr>
      </w:pPr>
    </w:p>
    <w:p w14:paraId="50CE9CF0" w14:textId="3D80C0CD" w:rsidR="009354C8" w:rsidRPr="000450A3" w:rsidRDefault="00132EC7">
      <w:pPr>
        <w:pStyle w:val="Heading3"/>
        <w:rPr>
          <w:ins w:id="4579" w:author="ANANDHAKRISHNAN MADATHIL REMESH" w:date="2025-03-27T00:02:00Z" w16du:dateUtc="2025-03-27T00:02:00Z"/>
        </w:rPr>
        <w:pPrChange w:id="4580" w:author="ANANDHAKRISHNAN MADATHIL REMESH" w:date="2025-04-02T17:51:00Z" w16du:dateUtc="2025-04-02T16:51:00Z">
          <w:pPr>
            <w:spacing w:before="100" w:beforeAutospacing="1" w:after="100" w:afterAutospacing="1" w:line="276" w:lineRule="auto"/>
          </w:pPr>
        </w:pPrChange>
      </w:pPr>
      <w:ins w:id="4581" w:author="ANANDHAKRISHNAN MADATHIL REMESH" w:date="2025-04-02T18:53:00Z" w16du:dateUtc="2025-04-02T17:53:00Z">
        <w:r w:rsidRPr="002535FD">
          <w:rPr>
            <w:b w:val="0"/>
            <w:bCs w:val="0"/>
            <w:rPrChange w:id="4582" w:author="ANANDHAKRISHNAN MADATHIL REMESH" w:date="2025-04-07T10:32:00Z" w16du:dateUtc="2025-04-07T09:32:00Z">
              <w:rPr>
                <w:rFonts w:eastAsiaTheme="minorEastAsia" w:cstheme="minorBidi"/>
              </w:rPr>
            </w:rPrChange>
          </w:rPr>
          <w:t xml:space="preserve"> </w:t>
        </w:r>
      </w:ins>
      <w:bookmarkStart w:id="4583" w:name="_Toc195466551"/>
      <w:ins w:id="4584" w:author="ANANDHAKRISHNAN MADATHIL REMESH" w:date="2025-03-27T00:02:00Z" w16du:dateUtc="2025-03-27T00:02:00Z">
        <w:r w:rsidR="009354C8" w:rsidRPr="002535FD">
          <w:rPr>
            <w:b w:val="0"/>
            <w:bCs w:val="0"/>
            <w:rPrChange w:id="4585" w:author="ANANDHAKRISHNAN MADATHIL REMESH" w:date="2025-04-07T10:32:00Z" w16du:dateUtc="2025-04-07T09:32:00Z">
              <w:rPr>
                <w:rFonts w:eastAsiaTheme="minorEastAsia" w:cstheme="minorBidi"/>
              </w:rPr>
            </w:rPrChange>
          </w:rPr>
          <w:t>Visual Predictions and Segmentation Quality</w:t>
        </w:r>
        <w:bookmarkEnd w:id="4583"/>
      </w:ins>
    </w:p>
    <w:p w14:paraId="13FC5679" w14:textId="77777777" w:rsidR="00D34023" w:rsidRDefault="009354C8">
      <w:pPr>
        <w:keepNext/>
        <w:spacing w:before="100" w:beforeAutospacing="1" w:after="100" w:afterAutospacing="1" w:line="276" w:lineRule="auto"/>
        <w:rPr>
          <w:ins w:id="4586" w:author="ANANDHAKRISHNAN MADATHIL REMESH" w:date="2025-03-31T23:31:00Z" w16du:dateUtc="2025-03-31T22:31:00Z"/>
        </w:rPr>
        <w:pPrChange w:id="4587" w:author="ANANDHAKRISHNAN MADATHIL REMESH" w:date="2025-03-31T23:31:00Z" w16du:dateUtc="2025-03-31T22:31:00Z">
          <w:pPr>
            <w:spacing w:before="100" w:beforeAutospacing="1" w:after="100" w:afterAutospacing="1" w:line="276" w:lineRule="auto"/>
          </w:pPr>
        </w:pPrChange>
      </w:pPr>
      <w:ins w:id="4588" w:author="ANANDHAKRISHNAN MADATHIL REMESH" w:date="2025-03-27T00:02:00Z" w16du:dateUtc="2025-03-27T00:02:00Z">
        <w:r w:rsidRPr="00272B1A">
          <w:rPr>
            <w:rFonts w:ascii="Trebuchet MS" w:hAnsi="Trebuchet MS"/>
            <w:noProof/>
          </w:rPr>
          <w:drawing>
            <wp:inline distT="0" distB="0" distL="0" distR="0" wp14:anchorId="35B6C119" wp14:editId="1CEAA3B4">
              <wp:extent cx="4587596" cy="2551980"/>
              <wp:effectExtent l="0" t="0" r="0" b="1270"/>
              <wp:docPr id="776690430" name="Picture 23" descr="A collage of images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90430" name="Picture 23" descr="A collage of images of a city&#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08804" cy="2563778"/>
                      </a:xfrm>
                      <a:prstGeom prst="rect">
                        <a:avLst/>
                      </a:prstGeom>
                    </pic:spPr>
                  </pic:pic>
                </a:graphicData>
              </a:graphic>
            </wp:inline>
          </w:drawing>
        </w:r>
      </w:ins>
    </w:p>
    <w:p w14:paraId="216773D0" w14:textId="041F1706" w:rsidR="009354C8" w:rsidRPr="00372502" w:rsidRDefault="00D34023" w:rsidP="00D34023">
      <w:pPr>
        <w:pStyle w:val="Caption"/>
        <w:rPr>
          <w:ins w:id="4589" w:author="ANANDHAKRISHNAN MADATHIL REMESH" w:date="2025-03-31T23:31:00Z" w16du:dateUtc="2025-03-31T22:31:00Z"/>
          <w:rFonts w:ascii="Trebuchet MS" w:hAnsi="Trebuchet MS"/>
          <w:rPrChange w:id="4590" w:author="ANANDHAKRISHNAN MADATHIL REMESH" w:date="2025-04-02T18:02:00Z" w16du:dateUtc="2025-04-02T17:02:00Z">
            <w:rPr>
              <w:ins w:id="4591" w:author="ANANDHAKRISHNAN MADATHIL REMESH" w:date="2025-03-31T23:31:00Z" w16du:dateUtc="2025-03-31T22:31:00Z"/>
            </w:rPr>
          </w:rPrChange>
        </w:rPr>
      </w:pPr>
      <w:bookmarkStart w:id="4592" w:name="_Toc195466854"/>
      <w:ins w:id="4593" w:author="ANANDHAKRISHNAN MADATHIL REMESH" w:date="2025-03-31T23:31:00Z" w16du:dateUtc="2025-03-31T22:31:00Z">
        <w:r w:rsidRPr="00372502">
          <w:rPr>
            <w:rFonts w:ascii="Trebuchet MS" w:hAnsi="Trebuchet MS"/>
            <w:rPrChange w:id="4594" w:author="ANANDHAKRISHNAN MADATHIL REMESH" w:date="2025-04-02T18:02:00Z" w16du:dateUtc="2025-04-02T17:02:00Z">
              <w:rPr/>
            </w:rPrChange>
          </w:rPr>
          <w:t xml:space="preserve">Figure </w:t>
        </w:r>
        <w:r w:rsidRPr="00372502">
          <w:rPr>
            <w:rFonts w:ascii="Trebuchet MS" w:hAnsi="Trebuchet MS"/>
            <w:rPrChange w:id="4595" w:author="ANANDHAKRISHNAN MADATHIL REMESH" w:date="2025-04-02T18:02:00Z" w16du:dateUtc="2025-04-02T17:02:00Z">
              <w:rPr/>
            </w:rPrChange>
          </w:rPr>
          <w:fldChar w:fldCharType="begin"/>
        </w:r>
        <w:r w:rsidRPr="00372502">
          <w:rPr>
            <w:rFonts w:ascii="Trebuchet MS" w:hAnsi="Trebuchet MS"/>
            <w:rPrChange w:id="4596" w:author="ANANDHAKRISHNAN MADATHIL REMESH" w:date="2025-04-02T18:02:00Z" w16du:dateUtc="2025-04-02T17:02:00Z">
              <w:rPr/>
            </w:rPrChange>
          </w:rPr>
          <w:instrText xml:space="preserve"> SEQ Figure \* ARABIC </w:instrText>
        </w:r>
      </w:ins>
      <w:r w:rsidRPr="00372502">
        <w:rPr>
          <w:rFonts w:ascii="Trebuchet MS" w:hAnsi="Trebuchet MS"/>
          <w:rPrChange w:id="4597" w:author="ANANDHAKRISHNAN MADATHIL REMESH" w:date="2025-04-02T18:02:00Z" w16du:dateUtc="2025-04-02T17:02:00Z">
            <w:rPr/>
          </w:rPrChange>
        </w:rPr>
        <w:fldChar w:fldCharType="separate"/>
      </w:r>
      <w:ins w:id="4598" w:author="ANANDHAKRISHNAN MADATHIL REMESH" w:date="2025-04-13T20:05:00Z" w16du:dateUtc="2025-04-13T19:05:00Z">
        <w:r w:rsidR="009B2C7D">
          <w:rPr>
            <w:rFonts w:ascii="Trebuchet MS" w:hAnsi="Trebuchet MS"/>
            <w:noProof/>
          </w:rPr>
          <w:t>42</w:t>
        </w:r>
      </w:ins>
      <w:ins w:id="4599" w:author="ANANDHAKRISHNAN MADATHIL REMESH" w:date="2025-03-31T23:31:00Z" w16du:dateUtc="2025-03-31T22:31:00Z">
        <w:r w:rsidRPr="00372502">
          <w:rPr>
            <w:rFonts w:ascii="Trebuchet MS" w:hAnsi="Trebuchet MS"/>
            <w:rPrChange w:id="4600" w:author="ANANDHAKRISHNAN MADATHIL REMESH" w:date="2025-04-02T18:02:00Z" w16du:dateUtc="2025-04-02T17:02:00Z">
              <w:rPr/>
            </w:rPrChange>
          </w:rPr>
          <w:fldChar w:fldCharType="end"/>
        </w:r>
        <w:r w:rsidRPr="00372502">
          <w:rPr>
            <w:rFonts w:ascii="Trebuchet MS" w:hAnsi="Trebuchet MS"/>
            <w:rPrChange w:id="4601" w:author="ANANDHAKRISHNAN MADATHIL REMESH" w:date="2025-04-02T18:02:00Z" w16du:dateUtc="2025-04-02T17:02:00Z">
              <w:rPr/>
            </w:rPrChange>
          </w:rPr>
          <w:t xml:space="preserve"> Predicted vs Ground Truth Masks</w:t>
        </w:r>
        <w:bookmarkEnd w:id="4592"/>
      </w:ins>
    </w:p>
    <w:p w14:paraId="03B5EC08" w14:textId="77777777" w:rsidR="00D34023" w:rsidRPr="00D34023" w:rsidRDefault="00D34023">
      <w:pPr>
        <w:spacing w:after="120" w:line="360" w:lineRule="auto"/>
        <w:ind w:firstLine="567"/>
        <w:rPr>
          <w:ins w:id="4602" w:author="ANANDHAKRISHNAN MADATHIL REMESH" w:date="2025-03-27T00:02:00Z" w16du:dateUtc="2025-03-27T00:02:00Z"/>
          <w:rFonts w:eastAsiaTheme="minorEastAsia" w:cstheme="minorBidi"/>
          <w:szCs w:val="22"/>
          <w:rPrChange w:id="4603" w:author="ANANDHAKRISHNAN MADATHIL REMESH" w:date="2025-03-31T23:31:00Z" w16du:dateUtc="2025-03-31T22:31:00Z">
            <w:rPr>
              <w:ins w:id="4604" w:author="ANANDHAKRISHNAN MADATHIL REMESH" w:date="2025-03-27T00:02:00Z" w16du:dateUtc="2025-03-27T00:02:00Z"/>
              <w:rFonts w:ascii="Trebuchet MS" w:hAnsi="Trebuchet MS"/>
            </w:rPr>
          </w:rPrChange>
        </w:rPr>
        <w:pPrChange w:id="4605" w:author="ANANDHAKRISHNAN MADATHIL REMESH" w:date="2025-03-31T23:31:00Z" w16du:dateUtc="2025-03-31T22:31:00Z">
          <w:pPr>
            <w:spacing w:before="100" w:beforeAutospacing="1" w:after="100" w:afterAutospacing="1" w:line="276" w:lineRule="auto"/>
          </w:pPr>
        </w:pPrChange>
      </w:pPr>
    </w:p>
    <w:p w14:paraId="18D2B720" w14:textId="77777777" w:rsidR="009354C8" w:rsidRPr="00272B1A" w:rsidRDefault="009354C8">
      <w:pPr>
        <w:spacing w:before="100" w:beforeAutospacing="1" w:after="100" w:afterAutospacing="1" w:line="276" w:lineRule="auto"/>
        <w:jc w:val="both"/>
        <w:rPr>
          <w:ins w:id="4606" w:author="ANANDHAKRISHNAN MADATHIL REMESH" w:date="2025-03-27T00:02:00Z" w16du:dateUtc="2025-03-27T00:02:00Z"/>
          <w:rFonts w:ascii="Trebuchet MS" w:hAnsi="Trebuchet MS"/>
        </w:rPr>
        <w:pPrChange w:id="4607" w:author="ANANDHAKRISHNAN MADATHIL REMESH" w:date="2025-04-11T20:08:00Z" w16du:dateUtc="2025-04-11T19:08:00Z">
          <w:pPr>
            <w:spacing w:before="100" w:beforeAutospacing="1" w:after="100" w:afterAutospacing="1" w:line="276" w:lineRule="auto"/>
          </w:pPr>
        </w:pPrChange>
      </w:pPr>
      <w:ins w:id="4608" w:author="ANANDHAKRISHNAN MADATHIL REMESH" w:date="2025-03-27T00:02:00Z" w16du:dateUtc="2025-03-27T00:02:00Z">
        <w:r w:rsidRPr="00272B1A">
          <w:rPr>
            <w:rFonts w:ascii="Trebuchet MS" w:hAnsi="Trebuchet MS"/>
          </w:rPr>
          <w:t>To visually assess segmentation quality, Figure 4.3 displays selected results from the validation set. Each row shows an input satellite image, its corresponding ground truth mask, and the predicted mask generated by the U-Net model. In each case, the predicted masks accurately match the labeled flood zones, with clear identification of flooded water bodies, structural outlines, and even partially submerged areas. The segmented regions are not only spatially aligned but also consistent in shape and density, reflecting the model’s robustness in real-world geospatial conditions.</w:t>
        </w:r>
      </w:ins>
    </w:p>
    <w:p w14:paraId="66C801D1" w14:textId="77777777" w:rsidR="009354C8" w:rsidRDefault="009354C8" w:rsidP="009354C8">
      <w:pPr>
        <w:spacing w:line="276" w:lineRule="auto"/>
        <w:rPr>
          <w:ins w:id="4609" w:author="ANANDHAKRISHNAN MADATHIL REMESH" w:date="2025-03-31T23:32:00Z" w16du:dateUtc="2025-03-31T22:32:00Z"/>
          <w:rFonts w:ascii="Trebuchet MS" w:hAnsi="Trebuchet MS"/>
        </w:rPr>
      </w:pPr>
    </w:p>
    <w:p w14:paraId="2BF1887D" w14:textId="77777777" w:rsidR="00D34023" w:rsidRDefault="00D34023" w:rsidP="009354C8">
      <w:pPr>
        <w:spacing w:line="276" w:lineRule="auto"/>
        <w:rPr>
          <w:ins w:id="4610" w:author="ANANDHAKRISHNAN MADATHIL REMESH" w:date="2025-03-31T23:32:00Z" w16du:dateUtc="2025-03-31T22:32:00Z"/>
          <w:rFonts w:ascii="Trebuchet MS" w:hAnsi="Trebuchet MS"/>
        </w:rPr>
      </w:pPr>
    </w:p>
    <w:p w14:paraId="4806DB62" w14:textId="77777777" w:rsidR="00D34023" w:rsidRDefault="00D34023" w:rsidP="009354C8">
      <w:pPr>
        <w:spacing w:line="276" w:lineRule="auto"/>
        <w:rPr>
          <w:ins w:id="4611" w:author="ANANDHAKRISHNAN MADATHIL REMESH" w:date="2025-03-31T23:32:00Z" w16du:dateUtc="2025-03-31T22:32:00Z"/>
          <w:rFonts w:ascii="Trebuchet MS" w:hAnsi="Trebuchet MS"/>
        </w:rPr>
      </w:pPr>
    </w:p>
    <w:p w14:paraId="0F70D71A" w14:textId="77777777" w:rsidR="00D34023" w:rsidRDefault="00D34023" w:rsidP="009354C8">
      <w:pPr>
        <w:spacing w:line="276" w:lineRule="auto"/>
        <w:rPr>
          <w:ins w:id="4612" w:author="ANANDHAKRISHNAN MADATHIL REMESH" w:date="2025-03-31T23:32:00Z" w16du:dateUtc="2025-03-31T22:32:00Z"/>
          <w:rFonts w:ascii="Trebuchet MS" w:hAnsi="Trebuchet MS"/>
        </w:rPr>
      </w:pPr>
    </w:p>
    <w:p w14:paraId="3E717287" w14:textId="77777777" w:rsidR="00D34023" w:rsidRDefault="00D34023" w:rsidP="009354C8">
      <w:pPr>
        <w:spacing w:line="276" w:lineRule="auto"/>
        <w:rPr>
          <w:ins w:id="4613" w:author="ANANDHAKRISHNAN MADATHIL REMESH" w:date="2025-03-31T23:32:00Z" w16du:dateUtc="2025-03-31T22:32:00Z"/>
          <w:rFonts w:ascii="Trebuchet MS" w:hAnsi="Trebuchet MS"/>
        </w:rPr>
      </w:pPr>
    </w:p>
    <w:p w14:paraId="5CDE46AD" w14:textId="77777777" w:rsidR="00D34023" w:rsidRDefault="00D34023" w:rsidP="009354C8">
      <w:pPr>
        <w:spacing w:line="276" w:lineRule="auto"/>
        <w:rPr>
          <w:ins w:id="4614" w:author="ANANDHAKRISHNAN MADATHIL REMESH" w:date="2025-03-31T23:32:00Z" w16du:dateUtc="2025-03-31T22:32:00Z"/>
          <w:rFonts w:ascii="Trebuchet MS" w:hAnsi="Trebuchet MS"/>
        </w:rPr>
      </w:pPr>
    </w:p>
    <w:p w14:paraId="5FC3716A" w14:textId="77777777" w:rsidR="00D34023" w:rsidRDefault="00D34023" w:rsidP="009354C8">
      <w:pPr>
        <w:spacing w:line="276" w:lineRule="auto"/>
        <w:rPr>
          <w:ins w:id="4615" w:author="ANANDHAKRISHNAN MADATHIL REMESH" w:date="2025-03-31T23:32:00Z" w16du:dateUtc="2025-03-31T22:32:00Z"/>
          <w:rFonts w:ascii="Trebuchet MS" w:hAnsi="Trebuchet MS"/>
        </w:rPr>
      </w:pPr>
    </w:p>
    <w:p w14:paraId="07525375" w14:textId="77777777" w:rsidR="00D34023" w:rsidRDefault="00D34023" w:rsidP="009354C8">
      <w:pPr>
        <w:spacing w:line="276" w:lineRule="auto"/>
        <w:rPr>
          <w:ins w:id="4616" w:author="ANANDHAKRISHNAN MADATHIL REMESH" w:date="2025-03-31T23:32:00Z" w16du:dateUtc="2025-03-31T22:32:00Z"/>
          <w:rFonts w:ascii="Trebuchet MS" w:hAnsi="Trebuchet MS"/>
        </w:rPr>
      </w:pPr>
    </w:p>
    <w:p w14:paraId="5CC89A05" w14:textId="77777777" w:rsidR="00D34023" w:rsidRDefault="00D34023" w:rsidP="009354C8">
      <w:pPr>
        <w:spacing w:line="276" w:lineRule="auto"/>
        <w:rPr>
          <w:ins w:id="4617" w:author="ANANDHAKRISHNAN MADATHIL REMESH" w:date="2025-03-31T23:32:00Z" w16du:dateUtc="2025-03-31T22:32:00Z"/>
          <w:rFonts w:ascii="Trebuchet MS" w:hAnsi="Trebuchet MS"/>
        </w:rPr>
      </w:pPr>
    </w:p>
    <w:p w14:paraId="1B600C78" w14:textId="77777777" w:rsidR="00D34023" w:rsidRDefault="00D34023" w:rsidP="009354C8">
      <w:pPr>
        <w:spacing w:line="276" w:lineRule="auto"/>
        <w:rPr>
          <w:ins w:id="4618" w:author="ANANDHAKRISHNAN MADATHIL REMESH" w:date="2025-03-31T23:32:00Z" w16du:dateUtc="2025-03-31T22:32:00Z"/>
          <w:rFonts w:ascii="Trebuchet MS" w:hAnsi="Trebuchet MS"/>
        </w:rPr>
      </w:pPr>
    </w:p>
    <w:p w14:paraId="313EA06E" w14:textId="77777777" w:rsidR="00D34023" w:rsidRDefault="00D34023" w:rsidP="009354C8">
      <w:pPr>
        <w:spacing w:line="276" w:lineRule="auto"/>
        <w:rPr>
          <w:ins w:id="4619" w:author="ANANDHAKRISHNAN MADATHIL REMESH" w:date="2025-04-02T16:47:00Z" w16du:dateUtc="2025-04-02T15:47:00Z"/>
          <w:rFonts w:ascii="Trebuchet MS" w:hAnsi="Trebuchet MS"/>
        </w:rPr>
      </w:pPr>
    </w:p>
    <w:p w14:paraId="4B9194E5" w14:textId="77777777" w:rsidR="00866033" w:rsidRDefault="00866033" w:rsidP="009354C8">
      <w:pPr>
        <w:spacing w:line="276" w:lineRule="auto"/>
        <w:rPr>
          <w:ins w:id="4620" w:author="ANANDHAKRISHNAN MADATHIL REMESH" w:date="2025-04-02T17:51:00Z" w16du:dateUtc="2025-04-02T16:51:00Z"/>
          <w:rFonts w:ascii="Trebuchet MS" w:hAnsi="Trebuchet MS"/>
        </w:rPr>
      </w:pPr>
    </w:p>
    <w:p w14:paraId="345CD55D" w14:textId="77777777" w:rsidR="00421174" w:rsidRDefault="00421174" w:rsidP="009354C8">
      <w:pPr>
        <w:spacing w:line="276" w:lineRule="auto"/>
        <w:rPr>
          <w:ins w:id="4621" w:author="ANANDHAKRISHNAN MADATHIL REMESH" w:date="2025-04-02T17:51:00Z" w16du:dateUtc="2025-04-02T16:51:00Z"/>
          <w:rFonts w:ascii="Trebuchet MS" w:hAnsi="Trebuchet MS"/>
        </w:rPr>
      </w:pPr>
    </w:p>
    <w:p w14:paraId="27A30EEF" w14:textId="77777777" w:rsidR="00421174" w:rsidRPr="00272B1A" w:rsidRDefault="00421174" w:rsidP="009354C8">
      <w:pPr>
        <w:spacing w:line="276" w:lineRule="auto"/>
        <w:rPr>
          <w:ins w:id="4622" w:author="ANANDHAKRISHNAN MADATHIL REMESH" w:date="2025-03-27T00:02:00Z" w16du:dateUtc="2025-03-27T00:02:00Z"/>
          <w:rFonts w:ascii="Trebuchet MS" w:hAnsi="Trebuchet MS"/>
        </w:rPr>
      </w:pPr>
    </w:p>
    <w:p w14:paraId="2637B807" w14:textId="06FB31ED" w:rsidR="009354C8" w:rsidRPr="000450A3" w:rsidRDefault="00132EC7">
      <w:pPr>
        <w:pStyle w:val="Heading3"/>
        <w:rPr>
          <w:ins w:id="4623" w:author="ANANDHAKRISHNAN MADATHIL REMESH" w:date="2025-03-27T00:02:00Z" w16du:dateUtc="2025-03-27T00:02:00Z"/>
          <w:szCs w:val="22"/>
        </w:rPr>
        <w:pPrChange w:id="4624" w:author="ANANDHAKRISHNAN MADATHIL REMESH" w:date="2025-04-02T17:51:00Z" w16du:dateUtc="2025-04-02T16:51:00Z">
          <w:pPr>
            <w:pStyle w:val="p2"/>
            <w:spacing w:line="276" w:lineRule="auto"/>
            <w:jc w:val="both"/>
          </w:pPr>
        </w:pPrChange>
      </w:pPr>
      <w:ins w:id="4625" w:author="ANANDHAKRISHNAN MADATHIL REMESH" w:date="2025-04-02T18:53:00Z" w16du:dateUtc="2025-04-02T17:53:00Z">
        <w:r w:rsidRPr="002535FD">
          <w:rPr>
            <w:b w:val="0"/>
            <w:bCs w:val="0"/>
            <w:szCs w:val="22"/>
            <w:rPrChange w:id="4626" w:author="ANANDHAKRISHNAN MADATHIL REMESH" w:date="2025-04-07T10:32:00Z" w16du:dateUtc="2025-04-07T09:32:00Z">
              <w:rPr/>
            </w:rPrChange>
          </w:rPr>
          <w:lastRenderedPageBreak/>
          <w:t xml:space="preserve"> </w:t>
        </w:r>
      </w:ins>
      <w:bookmarkStart w:id="4627" w:name="_Toc195466552"/>
      <w:ins w:id="4628" w:author="ANANDHAKRISHNAN MADATHIL REMESH" w:date="2025-03-27T00:02:00Z" w16du:dateUtc="2025-03-27T00:02:00Z">
        <w:r w:rsidR="009354C8" w:rsidRPr="002535FD">
          <w:rPr>
            <w:b w:val="0"/>
            <w:bCs w:val="0"/>
            <w:szCs w:val="22"/>
            <w:rPrChange w:id="4629" w:author="ANANDHAKRISHNAN MADATHIL REMESH" w:date="2025-04-07T10:32:00Z" w16du:dateUtc="2025-04-07T09:32:00Z">
              <w:rPr/>
            </w:rPrChange>
          </w:rPr>
          <w:t>Conclusion and Insights</w:t>
        </w:r>
        <w:bookmarkEnd w:id="4627"/>
      </w:ins>
    </w:p>
    <w:p w14:paraId="429BB2FE" w14:textId="77777777" w:rsidR="009354C8" w:rsidRPr="00272B1A" w:rsidRDefault="009354C8" w:rsidP="009354C8">
      <w:pPr>
        <w:pStyle w:val="p3"/>
        <w:spacing w:line="276" w:lineRule="auto"/>
        <w:jc w:val="both"/>
        <w:rPr>
          <w:ins w:id="4630" w:author="ANANDHAKRISHNAN MADATHIL REMESH" w:date="2025-03-27T00:02:00Z" w16du:dateUtc="2025-03-27T00:02:00Z"/>
          <w:rFonts w:ascii="Trebuchet MS" w:hAnsi="Trebuchet MS"/>
        </w:rPr>
      </w:pPr>
      <w:ins w:id="4631" w:author="ANANDHAKRISHNAN MADATHIL REMESH" w:date="2025-03-27T00:02:00Z" w16du:dateUtc="2025-03-27T00:02:00Z">
        <w:r w:rsidRPr="00272B1A">
          <w:rPr>
            <w:rFonts w:ascii="Trebuchet MS" w:hAnsi="Trebuchet MS"/>
          </w:rPr>
          <w:t>From this two-stage training strategy, several key insights were gathered:</w:t>
        </w:r>
      </w:ins>
    </w:p>
    <w:p w14:paraId="6A2E9AEE" w14:textId="77777777" w:rsidR="009354C8" w:rsidRPr="00272B1A" w:rsidRDefault="009354C8" w:rsidP="009354C8">
      <w:pPr>
        <w:pStyle w:val="p4"/>
        <w:spacing w:line="276" w:lineRule="auto"/>
        <w:jc w:val="both"/>
        <w:rPr>
          <w:ins w:id="4632" w:author="ANANDHAKRISHNAN MADATHIL REMESH" w:date="2025-03-27T00:02:00Z" w16du:dateUtc="2025-03-27T00:02:00Z"/>
          <w:rFonts w:ascii="Trebuchet MS" w:hAnsi="Trebuchet MS"/>
        </w:rPr>
      </w:pPr>
      <w:ins w:id="4633"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Data augmentation significantly contributed to generalization, especially in varied terrains.</w:t>
        </w:r>
      </w:ins>
    </w:p>
    <w:p w14:paraId="18FA8271" w14:textId="77777777" w:rsidR="009354C8" w:rsidRPr="00272B1A" w:rsidRDefault="009354C8" w:rsidP="009354C8">
      <w:pPr>
        <w:pStyle w:val="p4"/>
        <w:spacing w:line="276" w:lineRule="auto"/>
        <w:rPr>
          <w:ins w:id="4634" w:author="ANANDHAKRISHNAN MADATHIL REMESH" w:date="2025-03-27T00:02:00Z" w16du:dateUtc="2025-03-27T00:02:00Z"/>
          <w:rFonts w:ascii="Trebuchet MS" w:hAnsi="Trebuchet MS"/>
        </w:rPr>
      </w:pPr>
      <w:ins w:id="4635"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proofErr w:type="spellStart"/>
        <w:r w:rsidRPr="00272B1A">
          <w:rPr>
            <w:rFonts w:ascii="Trebuchet MS" w:hAnsi="Trebuchet MS"/>
          </w:rPr>
          <w:t>IoU</w:t>
        </w:r>
        <w:proofErr w:type="spellEnd"/>
        <w:r w:rsidRPr="00272B1A">
          <w:rPr>
            <w:rFonts w:ascii="Trebuchet MS" w:hAnsi="Trebuchet MS"/>
          </w:rPr>
          <w:t xml:space="preserve"> and Dice improvements after fine-tuning demonstrate that the model became more precise in edge detection.</w:t>
        </w:r>
      </w:ins>
    </w:p>
    <w:p w14:paraId="5D6AE4B1" w14:textId="77777777" w:rsidR="009354C8" w:rsidRPr="00272B1A" w:rsidRDefault="009354C8" w:rsidP="009354C8">
      <w:pPr>
        <w:pStyle w:val="p4"/>
        <w:spacing w:line="276" w:lineRule="auto"/>
        <w:rPr>
          <w:ins w:id="4636" w:author="ANANDHAKRISHNAN MADATHIL REMESH" w:date="2025-03-27T00:02:00Z" w16du:dateUtc="2025-03-27T00:02:00Z"/>
          <w:rFonts w:ascii="Trebuchet MS" w:hAnsi="Trebuchet MS"/>
        </w:rPr>
      </w:pPr>
      <w:ins w:id="4637"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The learning curves reflected stability and consistency, minimizing the risk of overfitting.</w:t>
        </w:r>
      </w:ins>
    </w:p>
    <w:p w14:paraId="68D44A9E" w14:textId="77777777" w:rsidR="009354C8" w:rsidRPr="00272B1A" w:rsidRDefault="009354C8" w:rsidP="009354C8">
      <w:pPr>
        <w:pStyle w:val="p4"/>
        <w:spacing w:line="276" w:lineRule="auto"/>
        <w:rPr>
          <w:ins w:id="4638" w:author="ANANDHAKRISHNAN MADATHIL REMESH" w:date="2025-03-27T00:02:00Z" w16du:dateUtc="2025-03-27T00:02:00Z"/>
          <w:rFonts w:ascii="Trebuchet MS" w:hAnsi="Trebuchet MS"/>
        </w:rPr>
      </w:pPr>
      <w:ins w:id="4639" w:author="ANANDHAKRISHNAN MADATHIL REMESH" w:date="2025-03-27T00:02:00Z" w16du:dateUtc="2025-03-27T00:02:00Z">
        <w:r w:rsidRPr="00272B1A">
          <w:rPr>
            <w:rFonts w:ascii="Trebuchet MS" w:hAnsi="Trebuchet MS"/>
          </w:rPr>
          <w:t>•</w:t>
        </w:r>
        <w:r w:rsidRPr="00272B1A">
          <w:rPr>
            <w:rStyle w:val="apple-tab-span"/>
            <w:rFonts w:ascii="Trebuchet MS" w:hAnsi="Trebuchet MS"/>
          </w:rPr>
          <w:t xml:space="preserve"> </w:t>
        </w:r>
        <w:r w:rsidRPr="00272B1A">
          <w:rPr>
            <w:rFonts w:ascii="Trebuchet MS" w:hAnsi="Trebuchet MS"/>
          </w:rPr>
          <w:t>Visual outputs validated the model’s ability to replicate human-labeled segmentation with high fidelity.</w:t>
        </w:r>
      </w:ins>
    </w:p>
    <w:p w14:paraId="333F73F4" w14:textId="77777777" w:rsidR="009354C8" w:rsidRPr="00272B1A" w:rsidRDefault="009354C8" w:rsidP="009354C8">
      <w:pPr>
        <w:pStyle w:val="p2"/>
        <w:spacing w:line="276" w:lineRule="auto"/>
        <w:jc w:val="both"/>
        <w:rPr>
          <w:ins w:id="4640" w:author="ANANDHAKRISHNAN MADATHIL REMESH" w:date="2025-03-27T00:02:00Z" w16du:dateUtc="2025-03-27T00:02:00Z"/>
          <w:rFonts w:ascii="Trebuchet MS" w:hAnsi="Trebuchet MS"/>
        </w:rPr>
      </w:pPr>
    </w:p>
    <w:p w14:paraId="24502857" w14:textId="77777777" w:rsidR="009354C8" w:rsidRPr="00272B1A" w:rsidRDefault="009354C8" w:rsidP="009354C8">
      <w:pPr>
        <w:pStyle w:val="p3"/>
        <w:spacing w:line="276" w:lineRule="auto"/>
        <w:jc w:val="both"/>
        <w:rPr>
          <w:ins w:id="4641" w:author="ANANDHAKRISHNAN MADATHIL REMESH" w:date="2025-03-27T00:02:00Z" w16du:dateUtc="2025-03-27T00:02:00Z"/>
          <w:rFonts w:ascii="Trebuchet MS" w:hAnsi="Trebuchet MS"/>
        </w:rPr>
      </w:pPr>
      <w:ins w:id="4642" w:author="ANANDHAKRISHNAN MADATHIL REMESH" w:date="2025-03-27T00:02:00Z" w16du:dateUtc="2025-03-27T00:02:00Z">
        <w:r w:rsidRPr="00272B1A">
          <w:rPr>
            <w:rFonts w:ascii="Trebuchet MS" w:hAnsi="Trebuchet MS"/>
          </w:rPr>
          <w:t xml:space="preserve">This deep learning pipeline, combining structured training and visual validation, established U-Net as a </w:t>
        </w:r>
        <w:r w:rsidRPr="00272B1A">
          <w:rPr>
            <w:rStyle w:val="s1"/>
            <w:rFonts w:ascii="Trebuchet MS" w:hAnsi="Trebuchet MS"/>
          </w:rPr>
          <w:t>reliable tool for satellite-based flood risk analysis</w:t>
        </w:r>
        <w:r w:rsidRPr="00272B1A">
          <w:rPr>
            <w:rFonts w:ascii="Trebuchet MS" w:hAnsi="Trebuchet MS"/>
          </w:rPr>
          <w:t>, especially when integrated into AI-powered flood monitoring systems</w:t>
        </w:r>
      </w:ins>
    </w:p>
    <w:p w14:paraId="32285D22" w14:textId="77777777" w:rsidR="009354C8" w:rsidRPr="00E876E5" w:rsidRDefault="009354C8" w:rsidP="009354C8">
      <w:pPr>
        <w:pStyle w:val="p1"/>
        <w:spacing w:line="276" w:lineRule="auto"/>
        <w:jc w:val="both"/>
        <w:rPr>
          <w:ins w:id="4643" w:author="ANANDHAKRISHNAN MADATHIL REMESH" w:date="2025-03-27T00:02:00Z" w16du:dateUtc="2025-03-27T00:02:00Z"/>
          <w:rFonts w:ascii="Trebuchet MS" w:hAnsi="Trebuchet MS"/>
        </w:rPr>
      </w:pPr>
    </w:p>
    <w:p w14:paraId="71F47520" w14:textId="57EF802F" w:rsidR="00CE5D59" w:rsidRPr="00920BB6" w:rsidRDefault="00E876E5">
      <w:pPr>
        <w:pStyle w:val="Heading3"/>
        <w:rPr>
          <w:ins w:id="4644" w:author="ANANDHAKRISHNAN MADATHIL REMESH" w:date="2025-04-10T16:33:00Z" w16du:dateUtc="2025-04-10T15:33:00Z"/>
        </w:rPr>
        <w:pPrChange w:id="4645" w:author="ANANDHAKRISHNAN MADATHIL REMESH" w:date="2025-04-10T17:15:00Z" w16du:dateUtc="2025-04-10T16:15:00Z">
          <w:pPr/>
        </w:pPrChange>
      </w:pPr>
      <w:bookmarkStart w:id="4646" w:name="_Toc195466553"/>
      <w:ins w:id="4647" w:author="ANANDHAKRISHNAN MADATHIL REMESH" w:date="2025-04-10T16:33:00Z" w16du:dateUtc="2025-04-10T15:33:00Z">
        <w:r w:rsidRPr="00E876E5">
          <w:rPr>
            <w:b w:val="0"/>
            <w:bCs w:val="0"/>
          </w:rPr>
          <w:t>Model generalization evaluation</w:t>
        </w:r>
        <w:bookmarkEnd w:id="4646"/>
      </w:ins>
    </w:p>
    <w:p w14:paraId="46C3F452" w14:textId="77777777" w:rsidR="00B33063" w:rsidRPr="00CE5D59" w:rsidRDefault="00B33063" w:rsidP="00CE5D59">
      <w:pPr>
        <w:rPr>
          <w:ins w:id="4648" w:author="ANANDHAKRISHNAN MADATHIL REMESH" w:date="2025-04-10T16:33:00Z" w16du:dateUtc="2025-04-10T15:33:00Z"/>
          <w:rFonts w:ascii="Helvetica" w:hAnsi="Helvetica"/>
          <w:color w:val="000000"/>
          <w:sz w:val="17"/>
          <w:szCs w:val="17"/>
        </w:rPr>
      </w:pPr>
    </w:p>
    <w:p w14:paraId="2477EC79" w14:textId="2B6E8B8F" w:rsidR="00B33063" w:rsidRPr="00904DE0" w:rsidRDefault="00B33063">
      <w:pPr>
        <w:jc w:val="both"/>
        <w:rPr>
          <w:ins w:id="4649" w:author="ANANDHAKRISHNAN MADATHIL REMESH" w:date="2025-04-10T16:33:00Z" w16du:dateUtc="2025-04-10T15:33:00Z"/>
          <w:rFonts w:ascii="Trebuchet MS" w:hAnsi="Trebuchet MS"/>
          <w:color w:val="000000"/>
          <w:rPrChange w:id="4650" w:author="ANANDHAKRISHNAN MADATHIL REMESH" w:date="2025-04-10T17:15:00Z" w16du:dateUtc="2025-04-10T16:15:00Z">
            <w:rPr>
              <w:ins w:id="4651" w:author="ANANDHAKRISHNAN MADATHIL REMESH" w:date="2025-04-10T16:33:00Z" w16du:dateUtc="2025-04-10T15:33:00Z"/>
              <w:rFonts w:ascii="Helvetica" w:hAnsi="Helvetica"/>
              <w:color w:val="000000"/>
              <w:sz w:val="17"/>
              <w:szCs w:val="17"/>
            </w:rPr>
          </w:rPrChange>
        </w:rPr>
        <w:pPrChange w:id="4652" w:author="ANANDHAKRISHNAN MADATHIL REMESH" w:date="2025-04-10T17:15:00Z" w16du:dateUtc="2025-04-10T16:15:00Z">
          <w:pPr/>
        </w:pPrChange>
      </w:pPr>
      <w:ins w:id="4653" w:author="ANANDHAKRISHNAN MADATHIL REMESH" w:date="2025-04-10T16:33:00Z" w16du:dateUtc="2025-04-10T15:33:00Z">
        <w:r w:rsidRPr="00904DE0">
          <w:rPr>
            <w:rFonts w:ascii="Trebuchet MS" w:hAnsi="Trebuchet MS"/>
            <w:color w:val="000000"/>
            <w:rPrChange w:id="4654" w:author="ANANDHAKRISHNAN MADATHIL REMESH" w:date="2025-04-10T17:15:00Z" w16du:dateUtc="2025-04-10T16:15:00Z">
              <w:rPr>
                <w:rFonts w:ascii="Helvetica" w:hAnsi="Helvetica"/>
                <w:color w:val="000000"/>
                <w:sz w:val="17"/>
                <w:szCs w:val="17"/>
              </w:rPr>
            </w:rPrChange>
          </w:rPr>
          <w:t>A machine learning model's true effectiveness isn't only measured by how well it performs on training data,</w:t>
        </w:r>
      </w:ins>
      <w:ins w:id="4655" w:author="ANANDHAKRISHNAN MADATHIL REMESH" w:date="2025-04-10T17:15:00Z" w16du:dateUtc="2025-04-10T16:15:00Z">
        <w:r w:rsidR="00904DE0">
          <w:rPr>
            <w:rFonts w:ascii="Trebuchet MS" w:hAnsi="Trebuchet MS"/>
            <w:color w:val="000000"/>
          </w:rPr>
          <w:t xml:space="preserve"> </w:t>
        </w:r>
      </w:ins>
      <w:ins w:id="4656" w:author="ANANDHAKRISHNAN MADATHIL REMESH" w:date="2025-04-10T16:33:00Z" w16du:dateUtc="2025-04-10T15:33:00Z">
        <w:r w:rsidRPr="00904DE0">
          <w:rPr>
            <w:rFonts w:ascii="Trebuchet MS" w:hAnsi="Trebuchet MS"/>
            <w:color w:val="000000"/>
            <w:rPrChange w:id="4657" w:author="ANANDHAKRISHNAN MADATHIL REMESH" w:date="2025-04-10T17:15:00Z" w16du:dateUtc="2025-04-10T16:15:00Z">
              <w:rPr>
                <w:rFonts w:ascii="Helvetica" w:hAnsi="Helvetica"/>
                <w:color w:val="000000"/>
                <w:sz w:val="17"/>
                <w:szCs w:val="17"/>
              </w:rPr>
            </w:rPrChange>
          </w:rPr>
          <w:t>but more importantly, how it behaves on data it has never seen before. This capability is known as</w:t>
        </w:r>
      </w:ins>
      <w:ins w:id="4658" w:author="ANANDHAKRISHNAN MADATHIL REMESH" w:date="2025-04-10T17:16:00Z" w16du:dateUtc="2025-04-10T16:16:00Z">
        <w:r w:rsidR="00904DE0">
          <w:rPr>
            <w:rFonts w:ascii="Trebuchet MS" w:hAnsi="Trebuchet MS"/>
            <w:color w:val="000000"/>
          </w:rPr>
          <w:t xml:space="preserve"> </w:t>
        </w:r>
      </w:ins>
      <w:ins w:id="4659" w:author="ANANDHAKRISHNAN MADATHIL REMESH" w:date="2025-04-10T16:33:00Z" w16du:dateUtc="2025-04-10T15:33:00Z">
        <w:r w:rsidRPr="00904DE0">
          <w:rPr>
            <w:rFonts w:ascii="Trebuchet MS" w:hAnsi="Trebuchet MS"/>
            <w:color w:val="000000"/>
            <w:rPrChange w:id="4660" w:author="ANANDHAKRISHNAN MADATHIL REMESH" w:date="2025-04-10T17:15:00Z" w16du:dateUtc="2025-04-10T16:15:00Z">
              <w:rPr>
                <w:rFonts w:ascii="Helvetica" w:hAnsi="Helvetica"/>
                <w:color w:val="000000"/>
                <w:sz w:val="17"/>
                <w:szCs w:val="17"/>
              </w:rPr>
            </w:rPrChange>
          </w:rPr>
          <w:t>generalization. In</w:t>
        </w:r>
      </w:ins>
      <w:ins w:id="4661" w:author="ANANDHAKRISHNAN MADATHIL REMESH" w:date="2025-04-10T16:35:00Z" w16du:dateUtc="2025-04-10T15:35:00Z">
        <w:r w:rsidRPr="00904DE0">
          <w:rPr>
            <w:rFonts w:ascii="Trebuchet MS" w:hAnsi="Trebuchet MS"/>
            <w:color w:val="000000"/>
            <w:rPrChange w:id="4662" w:author="ANANDHAKRISHNAN MADATHIL REMESH" w:date="2025-04-10T17:15:00Z" w16du:dateUtc="2025-04-10T16:15:00Z">
              <w:rPr>
                <w:rFonts w:ascii="Helvetica" w:hAnsi="Helvetica"/>
                <w:color w:val="000000"/>
                <w:sz w:val="17"/>
                <w:szCs w:val="17"/>
              </w:rPr>
            </w:rPrChange>
          </w:rPr>
          <w:t xml:space="preserve"> this </w:t>
        </w:r>
      </w:ins>
      <w:ins w:id="4663" w:author="ANANDHAKRISHNAN MADATHIL REMESH" w:date="2025-04-10T16:37:00Z" w16du:dateUtc="2025-04-10T15:37:00Z">
        <w:r w:rsidRPr="00904DE0">
          <w:rPr>
            <w:rFonts w:ascii="Trebuchet MS" w:hAnsi="Trebuchet MS"/>
            <w:color w:val="000000"/>
            <w:rPrChange w:id="4664" w:author="ANANDHAKRISHNAN MADATHIL REMESH" w:date="2025-04-10T17:15:00Z" w16du:dateUtc="2025-04-10T16:15:00Z">
              <w:rPr>
                <w:rFonts w:ascii="Helvetica" w:hAnsi="Helvetica"/>
                <w:color w:val="000000"/>
                <w:sz w:val="17"/>
                <w:szCs w:val="17"/>
              </w:rPr>
            </w:rPrChange>
          </w:rPr>
          <w:t>section we</w:t>
        </w:r>
      </w:ins>
      <w:ins w:id="4665" w:author="ANANDHAKRISHNAN MADATHIL REMESH" w:date="2025-04-10T16:33:00Z" w16du:dateUtc="2025-04-10T15:33:00Z">
        <w:r w:rsidRPr="00904DE0">
          <w:rPr>
            <w:rFonts w:ascii="Trebuchet MS" w:hAnsi="Trebuchet MS"/>
            <w:color w:val="000000"/>
            <w:rPrChange w:id="4666" w:author="ANANDHAKRISHNAN MADATHIL REMESH" w:date="2025-04-10T17:15:00Z" w16du:dateUtc="2025-04-10T16:15:00Z">
              <w:rPr>
                <w:rFonts w:ascii="Helvetica" w:hAnsi="Helvetica"/>
                <w:color w:val="000000"/>
                <w:sz w:val="17"/>
                <w:szCs w:val="17"/>
              </w:rPr>
            </w:rPrChange>
          </w:rPr>
          <w:t xml:space="preserve"> evaluate how well our trained U-Net model can generalize to a new set of</w:t>
        </w:r>
      </w:ins>
      <w:ins w:id="4667" w:author="ANANDHAKRISHNAN MADATHIL REMESH" w:date="2025-04-10T17:16:00Z" w16du:dateUtc="2025-04-10T16:16:00Z">
        <w:r w:rsidR="00904DE0">
          <w:rPr>
            <w:rFonts w:ascii="Trebuchet MS" w:hAnsi="Trebuchet MS"/>
            <w:color w:val="000000"/>
          </w:rPr>
          <w:t xml:space="preserve"> </w:t>
        </w:r>
      </w:ins>
      <w:ins w:id="4668" w:author="ANANDHAKRISHNAN MADATHIL REMESH" w:date="2025-04-10T16:33:00Z" w16du:dateUtc="2025-04-10T15:33:00Z">
        <w:r w:rsidRPr="00904DE0">
          <w:rPr>
            <w:rFonts w:ascii="Trebuchet MS" w:hAnsi="Trebuchet MS"/>
            <w:color w:val="000000"/>
            <w:rPrChange w:id="4669" w:author="ANANDHAKRISHNAN MADATHIL REMESH" w:date="2025-04-10T17:15:00Z" w16du:dateUtc="2025-04-10T16:15:00Z">
              <w:rPr>
                <w:rFonts w:ascii="Helvetica" w:hAnsi="Helvetica"/>
                <w:color w:val="000000"/>
                <w:sz w:val="17"/>
                <w:szCs w:val="17"/>
              </w:rPr>
            </w:rPrChange>
          </w:rPr>
          <w:t>flood images, which were completely unseen during training. This helps us understand how reliably the model</w:t>
        </w:r>
      </w:ins>
      <w:ins w:id="4670" w:author="ANANDHAKRISHNAN MADATHIL REMESH" w:date="2025-04-10T17:16:00Z" w16du:dateUtc="2025-04-10T16:16:00Z">
        <w:r w:rsidR="00904DE0">
          <w:rPr>
            <w:rFonts w:ascii="Trebuchet MS" w:hAnsi="Trebuchet MS"/>
            <w:color w:val="000000"/>
          </w:rPr>
          <w:t xml:space="preserve"> </w:t>
        </w:r>
      </w:ins>
      <w:ins w:id="4671" w:author="ANANDHAKRISHNAN MADATHIL REMESH" w:date="2025-04-10T16:33:00Z" w16du:dateUtc="2025-04-10T15:33:00Z">
        <w:r w:rsidRPr="00904DE0">
          <w:rPr>
            <w:rFonts w:ascii="Trebuchet MS" w:hAnsi="Trebuchet MS"/>
            <w:color w:val="000000"/>
            <w:rPrChange w:id="4672" w:author="ANANDHAKRISHNAN MADATHIL REMESH" w:date="2025-04-10T17:15:00Z" w16du:dateUtc="2025-04-10T16:15:00Z">
              <w:rPr>
                <w:rFonts w:ascii="Helvetica" w:hAnsi="Helvetica"/>
                <w:color w:val="000000"/>
                <w:sz w:val="17"/>
                <w:szCs w:val="17"/>
              </w:rPr>
            </w:rPrChange>
          </w:rPr>
          <w:t>would perform in real-world scenarios</w:t>
        </w:r>
      </w:ins>
    </w:p>
    <w:p w14:paraId="567957E6" w14:textId="77777777" w:rsidR="00B33063" w:rsidRDefault="00B33063">
      <w:pPr>
        <w:jc w:val="both"/>
        <w:rPr>
          <w:ins w:id="4673" w:author="ANANDHAKRISHNAN MADATHIL REMESH" w:date="2025-04-10T16:33:00Z" w16du:dateUtc="2025-04-10T15:33:00Z"/>
          <w:rFonts w:ascii="Helvetica" w:hAnsi="Helvetica"/>
          <w:color w:val="000000"/>
          <w:sz w:val="17"/>
          <w:szCs w:val="17"/>
        </w:rPr>
        <w:pPrChange w:id="4674" w:author="ANANDHAKRISHNAN MADATHIL REMESH" w:date="2025-04-10T17:15:00Z" w16du:dateUtc="2025-04-10T16:15:00Z">
          <w:pPr/>
        </w:pPrChange>
      </w:pPr>
    </w:p>
    <w:p w14:paraId="3AEA10C6" w14:textId="7E160941" w:rsidR="00B33063" w:rsidRDefault="00795296">
      <w:pPr>
        <w:jc w:val="both"/>
        <w:rPr>
          <w:ins w:id="4675" w:author="ANANDHAKRISHNAN MADATHIL REMESH" w:date="2025-04-10T21:39:00Z" w16du:dateUtc="2025-04-10T20:39:00Z"/>
          <w:rFonts w:ascii="Trebuchet MS" w:hAnsi="Trebuchet MS"/>
          <w:color w:val="000000"/>
        </w:rPr>
        <w:pPrChange w:id="4676" w:author="ANANDHAKRISHNAN MADATHIL REMESH" w:date="2025-04-10T23:40:00Z" w16du:dateUtc="2025-04-10T22:40:00Z">
          <w:pPr/>
        </w:pPrChange>
      </w:pPr>
      <w:ins w:id="4677" w:author="ANANDHAKRISHNAN MADATHIL REMESH" w:date="2025-04-10T20:47:00Z" w16du:dateUtc="2025-04-10T19:47:00Z">
        <w:r w:rsidRPr="00795296">
          <w:rPr>
            <w:rFonts w:ascii="Trebuchet MS" w:hAnsi="Trebuchet MS"/>
            <w:color w:val="000000"/>
            <w:rPrChange w:id="4678" w:author="ANANDHAKRISHNAN MADATHIL REMESH" w:date="2025-04-10T20:48:00Z" w16du:dateUtc="2025-04-10T19:48:00Z">
              <w:rPr>
                <w:rFonts w:ascii="Helvetica" w:hAnsi="Helvetica"/>
                <w:color w:val="000000"/>
                <w:sz w:val="17"/>
                <w:szCs w:val="17"/>
              </w:rPr>
            </w:rPrChange>
          </w:rPr>
          <w:t>The new dataset comprises plain screenshots from Google Satellite View, capturing regions potentially affected by flooding. Unlike the original training dataset, this set lacks manually labeled ground truth flood</w:t>
        </w:r>
      </w:ins>
      <w:ins w:id="4679" w:author="ANANDHAKRISHNAN MADATHIL REMESH" w:date="2025-04-10T20:48:00Z" w16du:dateUtc="2025-04-10T19:48:00Z">
        <w:r w:rsidRPr="00795296">
          <w:rPr>
            <w:rFonts w:ascii="Trebuchet MS" w:hAnsi="Trebuchet MS"/>
            <w:color w:val="000000"/>
            <w:rPrChange w:id="4680" w:author="ANANDHAKRISHNAN MADATHIL REMESH" w:date="2025-04-10T20:48:00Z" w16du:dateUtc="2025-04-10T19:48:00Z">
              <w:rPr>
                <w:rFonts w:ascii="Helvetica" w:hAnsi="Helvetica"/>
                <w:color w:val="000000"/>
                <w:sz w:val="17"/>
                <w:szCs w:val="17"/>
              </w:rPr>
            </w:rPrChange>
          </w:rPr>
          <w:t xml:space="preserve"> </w:t>
        </w:r>
      </w:ins>
      <w:ins w:id="4681" w:author="ANANDHAKRISHNAN MADATHIL REMESH" w:date="2025-04-10T20:47:00Z" w16du:dateUtc="2025-04-10T19:47:00Z">
        <w:r w:rsidRPr="00795296">
          <w:rPr>
            <w:rFonts w:ascii="Trebuchet MS" w:hAnsi="Trebuchet MS"/>
            <w:color w:val="000000"/>
            <w:rPrChange w:id="4682" w:author="ANANDHAKRISHNAN MADATHIL REMESH" w:date="2025-04-10T20:48:00Z" w16du:dateUtc="2025-04-10T19:48:00Z">
              <w:rPr>
                <w:rFonts w:ascii="Helvetica" w:hAnsi="Helvetica"/>
                <w:color w:val="000000"/>
                <w:sz w:val="17"/>
                <w:szCs w:val="17"/>
              </w:rPr>
            </w:rPrChange>
          </w:rPr>
          <w:t>masks</w:t>
        </w:r>
        <w:r w:rsidRPr="00635EF8">
          <w:rPr>
            <w:rFonts w:ascii="Trebuchet MS" w:hAnsi="Trebuchet MS"/>
            <w:color w:val="000000"/>
            <w:rPrChange w:id="4683" w:author="ANANDHAKRISHNAN MADATHIL REMESH" w:date="2025-04-10T21:39:00Z" w16du:dateUtc="2025-04-10T20:39:00Z">
              <w:rPr>
                <w:rFonts w:ascii="Helvetica" w:hAnsi="Helvetica"/>
                <w:color w:val="000000"/>
                <w:sz w:val="17"/>
                <w:szCs w:val="17"/>
              </w:rPr>
            </w:rPrChange>
          </w:rPr>
          <w:t>.</w:t>
        </w:r>
      </w:ins>
      <w:ins w:id="4684" w:author="ANANDHAKRISHNAN MADATHIL REMESH" w:date="2025-04-10T21:38:00Z" w16du:dateUtc="2025-04-10T20:38:00Z">
        <w:r w:rsidR="00635EF8" w:rsidRPr="00635EF8">
          <w:rPr>
            <w:rFonts w:ascii="Trebuchet MS" w:hAnsi="Trebuchet MS"/>
            <w:color w:val="0E0E0E"/>
            <w:rPrChange w:id="4685" w:author="ANANDHAKRISHNAN MADATHIL REMESH" w:date="2025-04-10T21:39:00Z" w16du:dateUtc="2025-04-10T20:39:00Z">
              <w:rPr>
                <w:rFonts w:ascii=".AppleSystemUIFont" w:hAnsi=".AppleSystemUIFont"/>
                <w:color w:val="0E0E0E"/>
                <w:sz w:val="21"/>
                <w:szCs w:val="21"/>
              </w:rPr>
            </w:rPrChange>
          </w:rPr>
          <w:t xml:space="preserve"> Quantitative metrics such as accuracy, Intersection over Union (</w:t>
        </w:r>
        <w:proofErr w:type="spellStart"/>
        <w:r w:rsidR="00635EF8" w:rsidRPr="00635EF8">
          <w:rPr>
            <w:rFonts w:ascii="Trebuchet MS" w:hAnsi="Trebuchet MS"/>
            <w:color w:val="0E0E0E"/>
            <w:rPrChange w:id="4686" w:author="ANANDHAKRISHNAN MADATHIL REMESH" w:date="2025-04-10T21:39:00Z" w16du:dateUtc="2025-04-10T20:39:00Z">
              <w:rPr>
                <w:rFonts w:ascii=".AppleSystemUIFont" w:hAnsi=".AppleSystemUIFont"/>
                <w:color w:val="0E0E0E"/>
                <w:sz w:val="21"/>
                <w:szCs w:val="21"/>
              </w:rPr>
            </w:rPrChange>
          </w:rPr>
          <w:t>IoU</w:t>
        </w:r>
        <w:proofErr w:type="spellEnd"/>
        <w:r w:rsidR="00635EF8" w:rsidRPr="00635EF8">
          <w:rPr>
            <w:rFonts w:ascii="Trebuchet MS" w:hAnsi="Trebuchet MS"/>
            <w:color w:val="0E0E0E"/>
            <w:rPrChange w:id="4687" w:author="ANANDHAKRISHNAN MADATHIL REMESH" w:date="2025-04-10T21:39:00Z" w16du:dateUtc="2025-04-10T20:39:00Z">
              <w:rPr>
                <w:rFonts w:ascii=".AppleSystemUIFont" w:hAnsi=".AppleSystemUIFont"/>
                <w:color w:val="0E0E0E"/>
                <w:sz w:val="21"/>
                <w:szCs w:val="21"/>
              </w:rPr>
            </w:rPrChange>
          </w:rPr>
          <w:t xml:space="preserve">), and Dice coefficient require a comparison to ground truth masks, which act as the definitive reference for what areas are truly flooded. Since the new dataset lacks these reference labels, it is not possible to compute these metrics in a meaningful way. Any such calculation without ground truth would be purely speculative and not grounded in verifiable correctness. Therefore, our evaluation is limited to visual inspection, flood coverage </w:t>
        </w:r>
      </w:ins>
      <w:ins w:id="4688" w:author="ANANDHAKRISHNAN MADATHIL REMESH" w:date="2025-04-10T23:45:00Z" w16du:dateUtc="2025-04-10T22:45:00Z">
        <w:r w:rsidR="001D738D" w:rsidRPr="001D738D">
          <w:rPr>
            <w:rFonts w:ascii="Trebuchet MS" w:hAnsi="Trebuchet MS"/>
            <w:color w:val="0E0E0E"/>
          </w:rPr>
          <w:t xml:space="preserve">estimation, </w:t>
        </w:r>
        <w:r w:rsidR="001D738D" w:rsidRPr="001D738D">
          <w:rPr>
            <w:rFonts w:ascii="Trebuchet MS" w:hAnsi="Trebuchet MS"/>
            <w:color w:val="000000"/>
          </w:rPr>
          <w:t>which</w:t>
        </w:r>
      </w:ins>
      <w:ins w:id="4689" w:author="ANANDHAKRISHNAN MADATHIL REMESH" w:date="2025-04-10T16:33:00Z" w16du:dateUtc="2025-04-10T15:33:00Z">
        <w:r w:rsidR="00B33063" w:rsidRPr="00904DE0">
          <w:rPr>
            <w:rFonts w:ascii="Trebuchet MS" w:hAnsi="Trebuchet MS"/>
            <w:color w:val="000000"/>
            <w:rPrChange w:id="4690" w:author="ANANDHAKRISHNAN MADATHIL REMESH" w:date="2025-04-10T17:16:00Z" w16du:dateUtc="2025-04-10T16:16:00Z">
              <w:rPr>
                <w:rFonts w:ascii="Helvetica" w:hAnsi="Helvetica"/>
                <w:color w:val="000000"/>
                <w:sz w:val="17"/>
                <w:szCs w:val="17"/>
              </w:rPr>
            </w:rPrChange>
          </w:rPr>
          <w:t xml:space="preserve"> still provides meaningful insight into how the model behaves when applied to unfamiliar data.</w:t>
        </w:r>
      </w:ins>
    </w:p>
    <w:p w14:paraId="489FFBDC" w14:textId="77777777" w:rsidR="00635EF8" w:rsidRDefault="00635EF8" w:rsidP="00904DE0">
      <w:pPr>
        <w:rPr>
          <w:ins w:id="4691" w:author="ANANDHAKRISHNAN MADATHIL REMESH" w:date="2025-04-10T21:39:00Z" w16du:dateUtc="2025-04-10T20:39:00Z"/>
          <w:rFonts w:ascii="Trebuchet MS" w:hAnsi="Trebuchet MS"/>
          <w:color w:val="000000"/>
        </w:rPr>
      </w:pPr>
    </w:p>
    <w:p w14:paraId="0F8776F4" w14:textId="77777777" w:rsidR="00635EF8" w:rsidRDefault="00635EF8" w:rsidP="00904DE0">
      <w:pPr>
        <w:rPr>
          <w:ins w:id="4692" w:author="ANANDHAKRISHNAN MADATHIL REMESH" w:date="2025-04-10T21:39:00Z" w16du:dateUtc="2025-04-10T20:39:00Z"/>
          <w:rFonts w:ascii="Trebuchet MS" w:hAnsi="Trebuchet MS"/>
          <w:color w:val="000000"/>
        </w:rPr>
      </w:pPr>
    </w:p>
    <w:p w14:paraId="2F9D8188" w14:textId="77777777" w:rsidR="00635EF8" w:rsidRDefault="00635EF8" w:rsidP="00904DE0">
      <w:pPr>
        <w:rPr>
          <w:ins w:id="4693" w:author="ANANDHAKRISHNAN MADATHIL REMESH" w:date="2025-04-10T21:39:00Z" w16du:dateUtc="2025-04-10T20:39:00Z"/>
          <w:rFonts w:ascii="Trebuchet MS" w:hAnsi="Trebuchet MS"/>
          <w:color w:val="000000"/>
        </w:rPr>
      </w:pPr>
    </w:p>
    <w:p w14:paraId="64D308C4" w14:textId="77777777" w:rsidR="00635EF8" w:rsidRDefault="00635EF8" w:rsidP="00904DE0">
      <w:pPr>
        <w:rPr>
          <w:ins w:id="4694" w:author="ANANDHAKRISHNAN MADATHIL REMESH" w:date="2025-04-10T21:39:00Z" w16du:dateUtc="2025-04-10T20:39:00Z"/>
          <w:rFonts w:ascii="Trebuchet MS" w:hAnsi="Trebuchet MS"/>
          <w:color w:val="000000"/>
        </w:rPr>
      </w:pPr>
    </w:p>
    <w:p w14:paraId="0FAD8238" w14:textId="582C41EB" w:rsidR="00635EF8" w:rsidRPr="001D738D" w:rsidRDefault="003F0786">
      <w:pPr>
        <w:pStyle w:val="p1"/>
        <w:jc w:val="both"/>
        <w:rPr>
          <w:ins w:id="4695" w:author="ANANDHAKRISHNAN MADATHIL REMESH" w:date="2025-04-10T21:42:00Z" w16du:dateUtc="2025-04-10T20:42:00Z"/>
          <w:rFonts w:ascii="Trebuchet MS" w:hAnsi="Trebuchet MS"/>
          <w:rPrChange w:id="4696" w:author="ANANDHAKRISHNAN MADATHIL REMESH" w:date="2025-04-10T23:41:00Z" w16du:dateUtc="2025-04-10T22:41:00Z">
            <w:rPr>
              <w:ins w:id="4697" w:author="ANANDHAKRISHNAN MADATHIL REMESH" w:date="2025-04-10T21:42:00Z" w16du:dateUtc="2025-04-10T20:42:00Z"/>
            </w:rPr>
          </w:rPrChange>
        </w:rPr>
        <w:pPrChange w:id="4698" w:author="ANANDHAKRISHNAN MADATHIL REMESH" w:date="2025-04-10T23:41:00Z" w16du:dateUtc="2025-04-10T22:41:00Z">
          <w:pPr>
            <w:pStyle w:val="p1"/>
          </w:pPr>
        </w:pPrChange>
      </w:pPr>
      <w:ins w:id="4699" w:author="ANANDHAKRISHNAN MADATHIL REMESH" w:date="2025-04-10T21:55:00Z" w16du:dateUtc="2025-04-10T20:55:00Z">
        <w:r w:rsidRPr="001D738D">
          <w:rPr>
            <w:rFonts w:ascii="Trebuchet MS" w:hAnsi="Trebuchet MS"/>
            <w:rPrChange w:id="4700" w:author="ANANDHAKRISHNAN MADATHIL REMESH" w:date="2025-04-10T23:41:00Z" w16du:dateUtc="2025-04-10T22:41:00Z">
              <w:rPr/>
            </w:rPrChange>
          </w:rPr>
          <w:t>All</w:t>
        </w:r>
      </w:ins>
      <w:ins w:id="4701" w:author="ANANDHAKRISHNAN MADATHIL REMESH" w:date="2025-04-10T21:39:00Z" w16du:dateUtc="2025-04-10T20:39:00Z">
        <w:r w:rsidR="00635EF8" w:rsidRPr="001D738D">
          <w:rPr>
            <w:rFonts w:ascii="Trebuchet MS" w:hAnsi="Trebuchet MS"/>
            <w:rPrChange w:id="4702" w:author="ANANDHAKRISHNAN MADATHIL REMESH" w:date="2025-04-10T23:41:00Z" w16du:dateUtc="2025-04-10T22:41:00Z">
              <w:rPr/>
            </w:rPrChange>
          </w:rPr>
          <w:t xml:space="preserve"> these </w:t>
        </w:r>
      </w:ins>
      <w:ins w:id="4703" w:author="ANANDHAKRISHNAN MADATHIL REMESH" w:date="2025-04-10T21:54:00Z" w16du:dateUtc="2025-04-10T20:54:00Z">
        <w:r w:rsidRPr="001D738D">
          <w:rPr>
            <w:rFonts w:ascii="Trebuchet MS" w:hAnsi="Trebuchet MS"/>
            <w:rPrChange w:id="4704" w:author="ANANDHAKRISHNAN MADATHIL REMESH" w:date="2025-04-10T23:41:00Z" w16du:dateUtc="2025-04-10T22:41:00Z">
              <w:rPr/>
            </w:rPrChange>
          </w:rPr>
          <w:t>metrics Accuracy</w:t>
        </w:r>
      </w:ins>
      <w:ins w:id="4705" w:author="ANANDHAKRISHNAN MADATHIL REMESH" w:date="2025-04-10T21:39:00Z" w16du:dateUtc="2025-04-10T20:39:00Z">
        <w:r w:rsidR="00635EF8" w:rsidRPr="001D738D">
          <w:rPr>
            <w:rFonts w:ascii="Trebuchet MS" w:hAnsi="Trebuchet MS"/>
            <w:rPrChange w:id="4706" w:author="ANANDHAKRISHNAN MADATHIL REMESH" w:date="2025-04-10T23:41:00Z" w16du:dateUtc="2025-04-10T22:41:00Z">
              <w:rPr/>
            </w:rPrChange>
          </w:rPr>
          <w:t xml:space="preserve">, </w:t>
        </w:r>
        <w:proofErr w:type="spellStart"/>
        <w:r w:rsidR="00635EF8" w:rsidRPr="001D738D">
          <w:rPr>
            <w:rStyle w:val="s1"/>
            <w:rFonts w:ascii="Trebuchet MS" w:eastAsiaTheme="majorEastAsia" w:hAnsi="Trebuchet MS"/>
            <w:b/>
            <w:bCs/>
            <w:rPrChange w:id="4707" w:author="ANANDHAKRISHNAN MADATHIL REMESH" w:date="2025-04-10T23:41:00Z" w16du:dateUtc="2025-04-10T22:41:00Z">
              <w:rPr>
                <w:rStyle w:val="s1"/>
                <w:rFonts w:eastAsiaTheme="majorEastAsia"/>
                <w:b/>
                <w:bCs/>
              </w:rPr>
            </w:rPrChange>
          </w:rPr>
          <w:t>IoU</w:t>
        </w:r>
        <w:proofErr w:type="spellEnd"/>
        <w:r w:rsidR="00635EF8" w:rsidRPr="001D738D">
          <w:rPr>
            <w:rStyle w:val="s1"/>
            <w:rFonts w:ascii="Trebuchet MS" w:eastAsiaTheme="majorEastAsia" w:hAnsi="Trebuchet MS"/>
            <w:b/>
            <w:bCs/>
            <w:rPrChange w:id="4708" w:author="ANANDHAKRISHNAN MADATHIL REMESH" w:date="2025-04-10T23:41:00Z" w16du:dateUtc="2025-04-10T22:41:00Z">
              <w:rPr>
                <w:rStyle w:val="s1"/>
                <w:rFonts w:eastAsiaTheme="majorEastAsia"/>
                <w:b/>
                <w:bCs/>
              </w:rPr>
            </w:rPrChange>
          </w:rPr>
          <w:t xml:space="preserve"> (</w:t>
        </w:r>
        <w:r w:rsidR="00635EF8" w:rsidRPr="001A6DB9">
          <w:rPr>
            <w:rStyle w:val="s1"/>
            <w:rFonts w:ascii="Trebuchet MS" w:eastAsiaTheme="majorEastAsia" w:hAnsi="Trebuchet MS"/>
            <w:rPrChange w:id="4709" w:author="ANANDHAKRISHNAN MADATHIL REMESH" w:date="2025-04-11T20:26:00Z" w16du:dateUtc="2025-04-11T19:26:00Z">
              <w:rPr>
                <w:rStyle w:val="s1"/>
                <w:rFonts w:eastAsiaTheme="majorEastAsia"/>
                <w:b/>
                <w:bCs/>
              </w:rPr>
            </w:rPrChange>
          </w:rPr>
          <w:t>Intersection over Union</w:t>
        </w:r>
        <w:r w:rsidR="00635EF8" w:rsidRPr="001D738D">
          <w:rPr>
            <w:rStyle w:val="s1"/>
            <w:rFonts w:ascii="Trebuchet MS" w:eastAsiaTheme="majorEastAsia" w:hAnsi="Trebuchet MS"/>
            <w:b/>
            <w:bCs/>
            <w:rPrChange w:id="4710" w:author="ANANDHAKRISHNAN MADATHIL REMESH" w:date="2025-04-10T23:41:00Z" w16du:dateUtc="2025-04-10T22:41:00Z">
              <w:rPr>
                <w:rStyle w:val="s1"/>
                <w:rFonts w:eastAsiaTheme="majorEastAsia"/>
                <w:b/>
                <w:bCs/>
              </w:rPr>
            </w:rPrChange>
          </w:rPr>
          <w:t>)</w:t>
        </w:r>
        <w:r w:rsidR="00635EF8" w:rsidRPr="001D738D">
          <w:rPr>
            <w:rFonts w:ascii="Trebuchet MS" w:hAnsi="Trebuchet MS"/>
            <w:rPrChange w:id="4711" w:author="ANANDHAKRISHNAN MADATHIL REMESH" w:date="2025-04-10T23:41:00Z" w16du:dateUtc="2025-04-10T22:41:00Z">
              <w:rPr/>
            </w:rPrChange>
          </w:rPr>
          <w:t xml:space="preserve">, and </w:t>
        </w:r>
        <w:r w:rsidR="00635EF8" w:rsidRPr="001A6DB9">
          <w:rPr>
            <w:rStyle w:val="s1"/>
            <w:rFonts w:ascii="Trebuchet MS" w:eastAsiaTheme="majorEastAsia" w:hAnsi="Trebuchet MS"/>
            <w:rPrChange w:id="4712" w:author="ANANDHAKRISHNAN MADATHIL REMESH" w:date="2025-04-11T20:26:00Z" w16du:dateUtc="2025-04-11T19:26:00Z">
              <w:rPr>
                <w:rStyle w:val="s1"/>
                <w:rFonts w:eastAsiaTheme="majorEastAsia"/>
                <w:b/>
                <w:bCs/>
              </w:rPr>
            </w:rPrChange>
          </w:rPr>
          <w:t xml:space="preserve">Dice </w:t>
        </w:r>
      </w:ins>
      <w:ins w:id="4713" w:author="ANANDHAKRISHNAN MADATHIL REMESH" w:date="2025-04-10T21:54:00Z" w16du:dateUtc="2025-04-10T20:54:00Z">
        <w:r w:rsidRPr="001A6DB9">
          <w:rPr>
            <w:rStyle w:val="s1"/>
            <w:rFonts w:ascii="Trebuchet MS" w:eastAsiaTheme="majorEastAsia" w:hAnsi="Trebuchet MS"/>
            <w:rPrChange w:id="4714" w:author="ANANDHAKRISHNAN MADATHIL REMESH" w:date="2025-04-11T20:26:00Z" w16du:dateUtc="2025-04-11T19:26:00Z">
              <w:rPr>
                <w:rStyle w:val="s1"/>
                <w:rFonts w:eastAsiaTheme="majorEastAsia"/>
                <w:b/>
                <w:bCs/>
              </w:rPr>
            </w:rPrChange>
          </w:rPr>
          <w:t>Coefficient</w:t>
        </w:r>
        <w:r w:rsidRPr="001D738D">
          <w:rPr>
            <w:rFonts w:ascii="Trebuchet MS" w:hAnsi="Trebuchet MS"/>
            <w:rPrChange w:id="4715" w:author="ANANDHAKRISHNAN MADATHIL REMESH" w:date="2025-04-10T23:41:00Z" w16du:dateUtc="2025-04-10T22:41:00Z">
              <w:rPr/>
            </w:rPrChange>
          </w:rPr>
          <w:t xml:space="preserve"> require</w:t>
        </w:r>
      </w:ins>
      <w:ins w:id="4716" w:author="ANANDHAKRISHNAN MADATHIL REMESH" w:date="2025-04-10T21:39:00Z" w16du:dateUtc="2025-04-10T20:39:00Z">
        <w:r w:rsidR="00635EF8" w:rsidRPr="001D738D">
          <w:rPr>
            <w:rFonts w:ascii="Trebuchet MS" w:hAnsi="Trebuchet MS"/>
            <w:rPrChange w:id="4717" w:author="ANANDHAKRISHNAN MADATHIL REMESH" w:date="2025-04-10T23:41:00Z" w16du:dateUtc="2025-04-10T22:41:00Z">
              <w:rPr/>
            </w:rPrChange>
          </w:rPr>
          <w:t xml:space="preserve"> a </w:t>
        </w:r>
        <w:r w:rsidR="00635EF8" w:rsidRPr="001A6DB9">
          <w:rPr>
            <w:rStyle w:val="s1"/>
            <w:rFonts w:ascii="Trebuchet MS" w:eastAsiaTheme="majorEastAsia" w:hAnsi="Trebuchet MS"/>
            <w:rPrChange w:id="4718" w:author="ANANDHAKRISHNAN MADATHIL REMESH" w:date="2025-04-11T20:26:00Z" w16du:dateUtc="2025-04-11T19:26:00Z">
              <w:rPr>
                <w:rStyle w:val="s1"/>
                <w:rFonts w:eastAsiaTheme="majorEastAsia"/>
                <w:b/>
                <w:bCs/>
              </w:rPr>
            </w:rPrChange>
          </w:rPr>
          <w:t>ground truth reference</w:t>
        </w:r>
        <w:r w:rsidR="00635EF8" w:rsidRPr="001D738D">
          <w:rPr>
            <w:rFonts w:ascii="Trebuchet MS" w:hAnsi="Trebuchet MS"/>
            <w:rPrChange w:id="4719" w:author="ANANDHAKRISHNAN MADATHIL REMESH" w:date="2025-04-10T23:41:00Z" w16du:dateUtc="2025-04-10T22:41:00Z">
              <w:rPr/>
            </w:rPrChange>
          </w:rPr>
          <w:t xml:space="preserve"> to calculate how “correct” the model’s predictions are.</w:t>
        </w:r>
      </w:ins>
    </w:p>
    <w:p w14:paraId="72C23B57" w14:textId="77777777" w:rsidR="00635EF8" w:rsidRDefault="00635EF8" w:rsidP="00635EF8">
      <w:pPr>
        <w:pStyle w:val="p1"/>
        <w:rPr>
          <w:ins w:id="4720" w:author="ANANDHAKRISHNAN MADATHIL REMESH" w:date="2025-04-10T21:42:00Z" w16du:dateUtc="2025-04-10T20:42:00Z"/>
        </w:rPr>
      </w:pPr>
    </w:p>
    <w:p w14:paraId="3A5B806F" w14:textId="77777777" w:rsidR="00635EF8" w:rsidRPr="001A6DB9" w:rsidRDefault="00635EF8" w:rsidP="00635EF8">
      <w:pPr>
        <w:pStyle w:val="p1"/>
        <w:rPr>
          <w:ins w:id="4721" w:author="ANANDHAKRISHNAN MADATHIL REMESH" w:date="2025-04-10T21:42:00Z" w16du:dateUtc="2025-04-10T20:42:00Z"/>
          <w:rFonts w:ascii="Trebuchet MS" w:hAnsi="Trebuchet MS"/>
          <w:rPrChange w:id="4722" w:author="ANANDHAKRISHNAN MADATHIL REMESH" w:date="2025-04-11T20:27:00Z" w16du:dateUtc="2025-04-11T19:27:00Z">
            <w:rPr>
              <w:ins w:id="4723" w:author="ANANDHAKRISHNAN MADATHIL REMESH" w:date="2025-04-10T21:42:00Z" w16du:dateUtc="2025-04-10T20:42:00Z"/>
            </w:rPr>
          </w:rPrChange>
        </w:rPr>
      </w:pPr>
      <w:ins w:id="4724" w:author="ANANDHAKRISHNAN MADATHIL REMESH" w:date="2025-04-10T21:42:00Z" w16du:dateUtc="2025-04-10T20:42:00Z">
        <w:r w:rsidRPr="001A6DB9">
          <w:rPr>
            <w:rFonts w:ascii="Trebuchet MS" w:hAnsi="Trebuchet MS"/>
            <w:rPrChange w:id="4725" w:author="ANANDHAKRISHNAN MADATHIL REMESH" w:date="2025-04-11T20:27:00Z" w16du:dateUtc="2025-04-11T19:27:00Z">
              <w:rPr/>
            </w:rPrChange>
          </w:rPr>
          <w:t xml:space="preserve">They depend on a </w:t>
        </w:r>
        <w:r w:rsidRPr="001A6DB9">
          <w:rPr>
            <w:rStyle w:val="s1"/>
            <w:rFonts w:ascii="Trebuchet MS" w:eastAsiaTheme="majorEastAsia" w:hAnsi="Trebuchet MS"/>
            <w:rPrChange w:id="4726" w:author="ANANDHAKRISHNAN MADATHIL REMESH" w:date="2025-04-11T20:27:00Z" w16du:dateUtc="2025-04-11T19:27:00Z">
              <w:rPr>
                <w:rStyle w:val="s1"/>
                <w:rFonts w:eastAsiaTheme="majorEastAsia"/>
                <w:b/>
                <w:bCs/>
              </w:rPr>
            </w:rPrChange>
          </w:rPr>
          <w:t>pixel-by-pixel</w:t>
        </w:r>
        <w:r w:rsidRPr="001A6DB9">
          <w:rPr>
            <w:rStyle w:val="s1"/>
            <w:rFonts w:ascii="Trebuchet MS" w:eastAsiaTheme="majorEastAsia" w:hAnsi="Trebuchet MS"/>
            <w:b/>
            <w:bCs/>
            <w:rPrChange w:id="4727" w:author="ANANDHAKRISHNAN MADATHIL REMESH" w:date="2025-04-11T20:27:00Z" w16du:dateUtc="2025-04-11T19:27:00Z">
              <w:rPr>
                <w:rStyle w:val="s1"/>
                <w:rFonts w:eastAsiaTheme="majorEastAsia"/>
                <w:b/>
                <w:bCs/>
              </w:rPr>
            </w:rPrChange>
          </w:rPr>
          <w:t xml:space="preserve"> </w:t>
        </w:r>
        <w:r w:rsidRPr="00920BB6">
          <w:rPr>
            <w:rStyle w:val="s1"/>
            <w:rFonts w:ascii="Trebuchet MS" w:eastAsiaTheme="majorEastAsia" w:hAnsi="Trebuchet MS"/>
            <w:rPrChange w:id="4728" w:author="ANANDHAKRISHNAN MADATHIL REMESH" w:date="2025-04-13T19:51:00Z" w16du:dateUtc="2025-04-13T18:51:00Z">
              <w:rPr>
                <w:rStyle w:val="s1"/>
                <w:rFonts w:eastAsiaTheme="majorEastAsia"/>
                <w:b/>
                <w:bCs/>
              </w:rPr>
            </w:rPrChange>
          </w:rPr>
          <w:t>comparison</w:t>
        </w:r>
        <w:r w:rsidRPr="001A6DB9">
          <w:rPr>
            <w:rFonts w:ascii="Trebuchet MS" w:hAnsi="Trebuchet MS"/>
            <w:rPrChange w:id="4729" w:author="ANANDHAKRISHNAN MADATHIL REMESH" w:date="2025-04-11T20:27:00Z" w16du:dateUtc="2025-04-11T19:27:00Z">
              <w:rPr/>
            </w:rPrChange>
          </w:rPr>
          <w:t xml:space="preserve"> between:</w:t>
        </w:r>
      </w:ins>
    </w:p>
    <w:p w14:paraId="635AF5B8" w14:textId="77777777" w:rsidR="00635EF8" w:rsidRPr="001A6DB9" w:rsidRDefault="00635EF8" w:rsidP="00635EF8">
      <w:pPr>
        <w:pStyle w:val="p1"/>
        <w:numPr>
          <w:ilvl w:val="0"/>
          <w:numId w:val="81"/>
        </w:numPr>
        <w:rPr>
          <w:ins w:id="4730" w:author="ANANDHAKRISHNAN MADATHIL REMESH" w:date="2025-04-10T21:42:00Z" w16du:dateUtc="2025-04-10T20:42:00Z"/>
          <w:rFonts w:ascii="Trebuchet MS" w:hAnsi="Trebuchet MS"/>
          <w:rPrChange w:id="4731" w:author="ANANDHAKRISHNAN MADATHIL REMESH" w:date="2025-04-11T20:27:00Z" w16du:dateUtc="2025-04-11T19:27:00Z">
            <w:rPr>
              <w:ins w:id="4732" w:author="ANANDHAKRISHNAN MADATHIL REMESH" w:date="2025-04-10T21:42:00Z" w16du:dateUtc="2025-04-10T20:42:00Z"/>
            </w:rPr>
          </w:rPrChange>
        </w:rPr>
      </w:pPr>
      <w:ins w:id="4733" w:author="ANANDHAKRISHNAN MADATHIL REMESH" w:date="2025-04-10T21:42:00Z" w16du:dateUtc="2025-04-10T20:42:00Z">
        <w:r w:rsidRPr="001A6DB9">
          <w:rPr>
            <w:rStyle w:val="s1"/>
            <w:rFonts w:ascii="Trebuchet MS" w:eastAsiaTheme="majorEastAsia" w:hAnsi="Trebuchet MS"/>
            <w:rPrChange w:id="4734" w:author="ANANDHAKRISHNAN MADATHIL REMESH" w:date="2025-04-11T20:27:00Z" w16du:dateUtc="2025-04-11T19:27:00Z">
              <w:rPr>
                <w:rStyle w:val="s1"/>
                <w:rFonts w:eastAsiaTheme="majorEastAsia"/>
              </w:rPr>
            </w:rPrChange>
          </w:rPr>
          <w:t xml:space="preserve">What the </w:t>
        </w:r>
        <w:r w:rsidRPr="001A6DB9">
          <w:rPr>
            <w:rFonts w:ascii="Trebuchet MS" w:hAnsi="Trebuchet MS"/>
            <w:rPrChange w:id="4735" w:author="ANANDHAKRISHNAN MADATHIL REMESH" w:date="2025-04-11T20:28:00Z" w16du:dateUtc="2025-04-11T19:28:00Z">
              <w:rPr>
                <w:b/>
                <w:bCs/>
              </w:rPr>
            </w:rPrChange>
          </w:rPr>
          <w:t>model predicted</w:t>
        </w:r>
      </w:ins>
    </w:p>
    <w:p w14:paraId="3391740E" w14:textId="77777777" w:rsidR="00635EF8" w:rsidRPr="001A6DB9" w:rsidRDefault="00635EF8" w:rsidP="00635EF8">
      <w:pPr>
        <w:pStyle w:val="p1"/>
        <w:numPr>
          <w:ilvl w:val="0"/>
          <w:numId w:val="81"/>
        </w:numPr>
        <w:rPr>
          <w:ins w:id="4736" w:author="ANANDHAKRISHNAN MADATHIL REMESH" w:date="2025-04-10T21:42:00Z" w16du:dateUtc="2025-04-10T20:42:00Z"/>
          <w:rFonts w:ascii="Trebuchet MS" w:hAnsi="Trebuchet MS"/>
          <w:rPrChange w:id="4737" w:author="ANANDHAKRISHNAN MADATHIL REMESH" w:date="2025-04-11T20:27:00Z" w16du:dateUtc="2025-04-11T19:27:00Z">
            <w:rPr>
              <w:ins w:id="4738" w:author="ANANDHAKRISHNAN MADATHIL REMESH" w:date="2025-04-10T21:42:00Z" w16du:dateUtc="2025-04-10T20:42:00Z"/>
            </w:rPr>
          </w:rPrChange>
        </w:rPr>
      </w:pPr>
      <w:ins w:id="4739" w:author="ANANDHAKRISHNAN MADATHIL REMESH" w:date="2025-04-10T21:42:00Z" w16du:dateUtc="2025-04-10T20:42:00Z">
        <w:r w:rsidRPr="001A6DB9">
          <w:rPr>
            <w:rFonts w:ascii="Trebuchet MS" w:hAnsi="Trebuchet MS"/>
            <w:rPrChange w:id="4740" w:author="ANANDHAKRISHNAN MADATHIL REMESH" w:date="2025-04-11T20:27:00Z" w16du:dateUtc="2025-04-11T19:27:00Z">
              <w:rPr/>
            </w:rPrChange>
          </w:rPr>
          <w:t xml:space="preserve">What is </w:t>
        </w:r>
        <w:proofErr w:type="gramStart"/>
        <w:r w:rsidRPr="001A6DB9">
          <w:rPr>
            <w:rStyle w:val="s1"/>
            <w:rFonts w:ascii="Trebuchet MS" w:eastAsiaTheme="majorEastAsia" w:hAnsi="Trebuchet MS"/>
            <w:rPrChange w:id="4741" w:author="ANANDHAKRISHNAN MADATHIL REMESH" w:date="2025-04-11T20:27:00Z" w16du:dateUtc="2025-04-11T19:27:00Z">
              <w:rPr>
                <w:rStyle w:val="s1"/>
                <w:rFonts w:eastAsiaTheme="majorEastAsia"/>
                <w:b/>
                <w:bCs/>
              </w:rPr>
            </w:rPrChange>
          </w:rPr>
          <w:t>actually true</w:t>
        </w:r>
        <w:proofErr w:type="gramEnd"/>
        <w:r w:rsidRPr="001A6DB9">
          <w:rPr>
            <w:rFonts w:ascii="Trebuchet MS" w:hAnsi="Trebuchet MS"/>
            <w:rPrChange w:id="4742" w:author="ANANDHAKRISHNAN MADATHIL REMESH" w:date="2025-04-11T20:27:00Z" w16du:dateUtc="2025-04-11T19:27:00Z">
              <w:rPr/>
            </w:rPrChange>
          </w:rPr>
          <w:t xml:space="preserve"> (i.e., labeled by a human expert)</w:t>
        </w:r>
      </w:ins>
    </w:p>
    <w:p w14:paraId="07F156E3" w14:textId="23F98FE3" w:rsidR="00635EF8" w:rsidRDefault="00635EF8" w:rsidP="00635EF8">
      <w:pPr>
        <w:pStyle w:val="p1"/>
        <w:rPr>
          <w:ins w:id="4743" w:author="ANANDHAKRISHNAN MADATHIL REMESH" w:date="2025-04-10T21:42:00Z" w16du:dateUtc="2025-04-10T20:42:00Z"/>
        </w:rPr>
      </w:pPr>
    </w:p>
    <w:tbl>
      <w:tblPr>
        <w:tblStyle w:val="TableGrid"/>
        <w:tblW w:w="0" w:type="auto"/>
        <w:tblLook w:val="04A0" w:firstRow="1" w:lastRow="0" w:firstColumn="1" w:lastColumn="0" w:noHBand="0" w:noVBand="1"/>
        <w:tblPrChange w:id="4744" w:author="ANANDHAKRISHNAN MADATHIL REMESH" w:date="2025-04-10T21:43:00Z" w16du:dateUtc="2025-04-10T20:43:00Z">
          <w:tblPr>
            <w:tblStyle w:val="TableGrid"/>
            <w:tblW w:w="0" w:type="auto"/>
            <w:tblLook w:val="04A0" w:firstRow="1" w:lastRow="0" w:firstColumn="1" w:lastColumn="0" w:noHBand="0" w:noVBand="1"/>
          </w:tblPr>
        </w:tblPrChange>
      </w:tblPr>
      <w:tblGrid>
        <w:gridCol w:w="2265"/>
        <w:gridCol w:w="2265"/>
        <w:gridCol w:w="2265"/>
        <w:gridCol w:w="2266"/>
        <w:tblGridChange w:id="4745">
          <w:tblGrid>
            <w:gridCol w:w="2265"/>
            <w:gridCol w:w="2265"/>
            <w:gridCol w:w="2265"/>
            <w:gridCol w:w="2266"/>
          </w:tblGrid>
        </w:tblGridChange>
      </w:tblGrid>
      <w:tr w:rsidR="00635EF8" w14:paraId="011910FA" w14:textId="77777777" w:rsidTr="00F30765">
        <w:trPr>
          <w:ins w:id="4746" w:author="ANANDHAKRISHNAN MADATHIL REMESH" w:date="2025-04-10T21:43:00Z"/>
        </w:trPr>
        <w:tc>
          <w:tcPr>
            <w:tcW w:w="2265" w:type="dxa"/>
            <w:vAlign w:val="center"/>
            <w:tcPrChange w:id="4747" w:author="ANANDHAKRISHNAN MADATHIL REMESH" w:date="2025-04-10T21:43:00Z" w16du:dateUtc="2025-04-10T20:43:00Z">
              <w:tcPr>
                <w:tcW w:w="2265" w:type="dxa"/>
              </w:tcPr>
            </w:tcPrChange>
          </w:tcPr>
          <w:p w14:paraId="3EAF61CC" w14:textId="4E3A321D" w:rsidR="00635EF8" w:rsidRDefault="00635EF8" w:rsidP="00635EF8">
            <w:pPr>
              <w:pStyle w:val="p1"/>
              <w:rPr>
                <w:ins w:id="4748" w:author="ANANDHAKRISHNAN MADATHIL REMESH" w:date="2025-04-10T21:43:00Z" w16du:dateUtc="2025-04-10T20:43:00Z"/>
              </w:rPr>
            </w:pPr>
            <w:ins w:id="4749" w:author="ANANDHAKRISHNAN MADATHIL REMESH" w:date="2025-04-10T21:43:00Z" w16du:dateUtc="2025-04-10T20:43:00Z">
              <w:r w:rsidRPr="00635EF8">
                <w:rPr>
                  <w:b/>
                  <w:bCs/>
                </w:rPr>
                <w:t>Metric</w:t>
              </w:r>
            </w:ins>
          </w:p>
        </w:tc>
        <w:tc>
          <w:tcPr>
            <w:tcW w:w="2265" w:type="dxa"/>
            <w:vAlign w:val="center"/>
            <w:tcPrChange w:id="4750" w:author="ANANDHAKRISHNAN MADATHIL REMESH" w:date="2025-04-10T21:43:00Z" w16du:dateUtc="2025-04-10T20:43:00Z">
              <w:tcPr>
                <w:tcW w:w="2265" w:type="dxa"/>
              </w:tcPr>
            </w:tcPrChange>
          </w:tcPr>
          <w:p w14:paraId="6947976A" w14:textId="29A15A47" w:rsidR="00635EF8" w:rsidRDefault="00635EF8" w:rsidP="00635EF8">
            <w:pPr>
              <w:pStyle w:val="p1"/>
              <w:rPr>
                <w:ins w:id="4751" w:author="ANANDHAKRISHNAN MADATHIL REMESH" w:date="2025-04-10T21:43:00Z" w16du:dateUtc="2025-04-10T20:43:00Z"/>
              </w:rPr>
            </w:pPr>
            <w:ins w:id="4752" w:author="ANANDHAKRISHNAN MADATHIL REMESH" w:date="2025-04-10T21:43:00Z" w16du:dateUtc="2025-04-10T20:43:00Z">
              <w:r w:rsidRPr="00635EF8">
                <w:rPr>
                  <w:b/>
                  <w:bCs/>
                </w:rPr>
                <w:t>Formula</w:t>
              </w:r>
            </w:ins>
          </w:p>
        </w:tc>
        <w:tc>
          <w:tcPr>
            <w:tcW w:w="2265" w:type="dxa"/>
            <w:vAlign w:val="center"/>
            <w:tcPrChange w:id="4753" w:author="ANANDHAKRISHNAN MADATHIL REMESH" w:date="2025-04-10T21:43:00Z" w16du:dateUtc="2025-04-10T20:43:00Z">
              <w:tcPr>
                <w:tcW w:w="2265" w:type="dxa"/>
              </w:tcPr>
            </w:tcPrChange>
          </w:tcPr>
          <w:p w14:paraId="7A88A235" w14:textId="2E11242B" w:rsidR="00635EF8" w:rsidRDefault="00635EF8" w:rsidP="00635EF8">
            <w:pPr>
              <w:pStyle w:val="p1"/>
              <w:rPr>
                <w:ins w:id="4754" w:author="ANANDHAKRISHNAN MADATHIL REMESH" w:date="2025-04-10T21:43:00Z" w16du:dateUtc="2025-04-10T20:43:00Z"/>
              </w:rPr>
            </w:pPr>
            <w:ins w:id="4755" w:author="ANANDHAKRISHNAN MADATHIL REMESH" w:date="2025-04-10T21:43:00Z" w16du:dateUtc="2025-04-10T20:43:00Z">
              <w:r w:rsidRPr="00635EF8">
                <w:rPr>
                  <w:b/>
                  <w:bCs/>
                </w:rPr>
                <w:t>Needs Ground Truth?</w:t>
              </w:r>
            </w:ins>
          </w:p>
        </w:tc>
        <w:tc>
          <w:tcPr>
            <w:tcW w:w="2266" w:type="dxa"/>
            <w:vAlign w:val="center"/>
            <w:tcPrChange w:id="4756" w:author="ANANDHAKRISHNAN MADATHIL REMESH" w:date="2025-04-10T21:43:00Z" w16du:dateUtc="2025-04-10T20:43:00Z">
              <w:tcPr>
                <w:tcW w:w="2266" w:type="dxa"/>
              </w:tcPr>
            </w:tcPrChange>
          </w:tcPr>
          <w:p w14:paraId="66C3D040" w14:textId="62A55F4F" w:rsidR="00635EF8" w:rsidRDefault="00635EF8" w:rsidP="00635EF8">
            <w:pPr>
              <w:pStyle w:val="p1"/>
              <w:rPr>
                <w:ins w:id="4757" w:author="ANANDHAKRISHNAN MADATHIL REMESH" w:date="2025-04-10T21:43:00Z" w16du:dateUtc="2025-04-10T20:43:00Z"/>
              </w:rPr>
            </w:pPr>
            <w:ins w:id="4758" w:author="ANANDHAKRISHNAN MADATHIL REMESH" w:date="2025-04-10T21:43:00Z" w16du:dateUtc="2025-04-10T20:43:00Z">
              <w:r w:rsidRPr="00635EF8">
                <w:rPr>
                  <w:b/>
                  <w:bCs/>
                </w:rPr>
                <w:t>Why?</w:t>
              </w:r>
            </w:ins>
          </w:p>
        </w:tc>
      </w:tr>
      <w:tr w:rsidR="00635EF8" w14:paraId="2FB58CBC" w14:textId="77777777" w:rsidTr="00C12DE8">
        <w:trPr>
          <w:ins w:id="4759" w:author="ANANDHAKRISHNAN MADATHIL REMESH" w:date="2025-04-10T21:43:00Z"/>
        </w:trPr>
        <w:tc>
          <w:tcPr>
            <w:tcW w:w="2265" w:type="dxa"/>
            <w:vAlign w:val="center"/>
            <w:tcPrChange w:id="4760" w:author="ANANDHAKRISHNAN MADATHIL REMESH" w:date="2025-04-10T21:43:00Z" w16du:dateUtc="2025-04-10T20:43:00Z">
              <w:tcPr>
                <w:tcW w:w="2265" w:type="dxa"/>
              </w:tcPr>
            </w:tcPrChange>
          </w:tcPr>
          <w:p w14:paraId="39AD059C" w14:textId="5E0D279E" w:rsidR="00635EF8" w:rsidRDefault="00635EF8" w:rsidP="00635EF8">
            <w:pPr>
              <w:pStyle w:val="p1"/>
              <w:rPr>
                <w:ins w:id="4761" w:author="ANANDHAKRISHNAN MADATHIL REMESH" w:date="2025-04-10T21:43:00Z" w16du:dateUtc="2025-04-10T20:43:00Z"/>
              </w:rPr>
            </w:pPr>
            <w:ins w:id="4762" w:author="ANANDHAKRISHNAN MADATHIL REMESH" w:date="2025-04-10T21:43:00Z" w16du:dateUtc="2025-04-10T20:43:00Z">
              <w:r w:rsidRPr="00635EF8">
                <w:rPr>
                  <w:b/>
                  <w:bCs/>
                </w:rPr>
                <w:t>Accuracy</w:t>
              </w:r>
            </w:ins>
          </w:p>
        </w:tc>
        <w:tc>
          <w:tcPr>
            <w:tcW w:w="2265" w:type="dxa"/>
            <w:vAlign w:val="center"/>
            <w:tcPrChange w:id="4763" w:author="ANANDHAKRISHNAN MADATHIL REMESH" w:date="2025-04-10T21:43:00Z" w16du:dateUtc="2025-04-10T20:43:00Z">
              <w:tcPr>
                <w:tcW w:w="2265" w:type="dxa"/>
              </w:tcPr>
            </w:tcPrChange>
          </w:tcPr>
          <w:p w14:paraId="3DBD13C1" w14:textId="39B5C293" w:rsidR="00635EF8" w:rsidRDefault="00635EF8" w:rsidP="00635EF8">
            <w:pPr>
              <w:pStyle w:val="p1"/>
              <w:rPr>
                <w:ins w:id="4764" w:author="ANANDHAKRISHNAN MADATHIL REMESH" w:date="2025-04-10T21:43:00Z" w16du:dateUtc="2025-04-10T20:43:00Z"/>
              </w:rPr>
            </w:pPr>
            <w:ins w:id="4765" w:author="ANANDHAKRISHNAN MADATHIL REMESH" w:date="2025-04-10T21:43:00Z" w16du:dateUtc="2025-04-10T20:43:00Z">
              <w:r w:rsidRPr="00635EF8">
                <w:t>(TP + TN) / (TP + FP + TN + FN)</w:t>
              </w:r>
            </w:ins>
          </w:p>
        </w:tc>
        <w:tc>
          <w:tcPr>
            <w:tcW w:w="2265" w:type="dxa"/>
            <w:vAlign w:val="center"/>
            <w:tcPrChange w:id="4766" w:author="ANANDHAKRISHNAN MADATHIL REMESH" w:date="2025-04-10T21:43:00Z" w16du:dateUtc="2025-04-10T20:43:00Z">
              <w:tcPr>
                <w:tcW w:w="2265" w:type="dxa"/>
              </w:tcPr>
            </w:tcPrChange>
          </w:tcPr>
          <w:p w14:paraId="19ABAF81" w14:textId="1117F002" w:rsidR="00635EF8" w:rsidRDefault="00635EF8" w:rsidP="00635EF8">
            <w:pPr>
              <w:pStyle w:val="p1"/>
              <w:rPr>
                <w:ins w:id="4767" w:author="ANANDHAKRISHNAN MADATHIL REMESH" w:date="2025-04-10T21:43:00Z" w16du:dateUtc="2025-04-10T20:43:00Z"/>
              </w:rPr>
            </w:pPr>
            <w:ins w:id="4768" w:author="ANANDHAKRISHNAN MADATHIL REMESH" w:date="2025-04-10T21:43:00Z" w16du:dateUtc="2025-04-10T20:43:00Z">
              <w:r w:rsidRPr="00635EF8">
                <w:t>Yes</w:t>
              </w:r>
            </w:ins>
          </w:p>
        </w:tc>
        <w:tc>
          <w:tcPr>
            <w:tcW w:w="2266" w:type="dxa"/>
            <w:vAlign w:val="center"/>
            <w:tcPrChange w:id="4769" w:author="ANANDHAKRISHNAN MADATHIL REMESH" w:date="2025-04-10T21:43:00Z" w16du:dateUtc="2025-04-10T20:43:00Z">
              <w:tcPr>
                <w:tcW w:w="2266" w:type="dxa"/>
              </w:tcPr>
            </w:tcPrChange>
          </w:tcPr>
          <w:p w14:paraId="6A7899EA" w14:textId="5E8DB3EE" w:rsidR="00635EF8" w:rsidRDefault="00635EF8" w:rsidP="00635EF8">
            <w:pPr>
              <w:pStyle w:val="p1"/>
              <w:rPr>
                <w:ins w:id="4770" w:author="ANANDHAKRISHNAN MADATHIL REMESH" w:date="2025-04-10T21:43:00Z" w16du:dateUtc="2025-04-10T20:43:00Z"/>
              </w:rPr>
            </w:pPr>
            <w:ins w:id="4771" w:author="ANANDHAKRISHNAN MADATHIL REMESH" w:date="2025-04-10T21:43:00Z" w16du:dateUtc="2025-04-10T20:43:00Z">
              <w:r w:rsidRPr="00635EF8">
                <w:t>You need to know which pixels are TP, TN, etc.</w:t>
              </w:r>
            </w:ins>
          </w:p>
        </w:tc>
      </w:tr>
      <w:tr w:rsidR="00635EF8" w14:paraId="7579B7CF" w14:textId="77777777" w:rsidTr="00510EFC">
        <w:trPr>
          <w:ins w:id="4772" w:author="ANANDHAKRISHNAN MADATHIL REMESH" w:date="2025-04-10T21:43:00Z"/>
        </w:trPr>
        <w:tc>
          <w:tcPr>
            <w:tcW w:w="2265" w:type="dxa"/>
            <w:vAlign w:val="center"/>
            <w:tcPrChange w:id="4773" w:author="ANANDHAKRISHNAN MADATHIL REMESH" w:date="2025-04-10T21:43:00Z" w16du:dateUtc="2025-04-10T20:43:00Z">
              <w:tcPr>
                <w:tcW w:w="2265" w:type="dxa"/>
              </w:tcPr>
            </w:tcPrChange>
          </w:tcPr>
          <w:p w14:paraId="62E4E342" w14:textId="15263DBF" w:rsidR="00635EF8" w:rsidRDefault="00635EF8" w:rsidP="00635EF8">
            <w:pPr>
              <w:pStyle w:val="p1"/>
              <w:rPr>
                <w:ins w:id="4774" w:author="ANANDHAKRISHNAN MADATHIL REMESH" w:date="2025-04-10T21:43:00Z" w16du:dateUtc="2025-04-10T20:43:00Z"/>
              </w:rPr>
            </w:pPr>
            <w:proofErr w:type="spellStart"/>
            <w:ins w:id="4775" w:author="ANANDHAKRISHNAN MADATHIL REMESH" w:date="2025-04-10T21:43:00Z" w16du:dateUtc="2025-04-10T20:43:00Z">
              <w:r w:rsidRPr="00635EF8">
                <w:rPr>
                  <w:b/>
                  <w:bCs/>
                </w:rPr>
                <w:t>IoU</w:t>
              </w:r>
              <w:proofErr w:type="spellEnd"/>
            </w:ins>
          </w:p>
        </w:tc>
        <w:tc>
          <w:tcPr>
            <w:tcW w:w="2265" w:type="dxa"/>
            <w:vAlign w:val="center"/>
            <w:tcPrChange w:id="4776" w:author="ANANDHAKRISHNAN MADATHIL REMESH" w:date="2025-04-10T21:43:00Z" w16du:dateUtc="2025-04-10T20:43:00Z">
              <w:tcPr>
                <w:tcW w:w="2265" w:type="dxa"/>
              </w:tcPr>
            </w:tcPrChange>
          </w:tcPr>
          <w:p w14:paraId="01EF4873" w14:textId="771B7A49" w:rsidR="00635EF8" w:rsidRDefault="00635EF8" w:rsidP="00635EF8">
            <w:pPr>
              <w:pStyle w:val="p1"/>
              <w:rPr>
                <w:ins w:id="4777" w:author="ANANDHAKRISHNAN MADATHIL REMESH" w:date="2025-04-10T21:43:00Z" w16du:dateUtc="2025-04-10T20:43:00Z"/>
              </w:rPr>
            </w:pPr>
            <w:ins w:id="4778" w:author="ANANDHAKRISHNAN MADATHIL REMESH" w:date="2025-04-10T21:43:00Z" w16du:dateUtc="2025-04-10T20:43:00Z">
              <w:r w:rsidRPr="00635EF8">
                <w:t>TP / (TP + FP + FN)</w:t>
              </w:r>
            </w:ins>
          </w:p>
        </w:tc>
        <w:tc>
          <w:tcPr>
            <w:tcW w:w="2265" w:type="dxa"/>
            <w:vAlign w:val="center"/>
            <w:tcPrChange w:id="4779" w:author="ANANDHAKRISHNAN MADATHIL REMESH" w:date="2025-04-10T21:43:00Z" w16du:dateUtc="2025-04-10T20:43:00Z">
              <w:tcPr>
                <w:tcW w:w="2265" w:type="dxa"/>
              </w:tcPr>
            </w:tcPrChange>
          </w:tcPr>
          <w:p w14:paraId="53BB25B7" w14:textId="38E9F467" w:rsidR="00635EF8" w:rsidRDefault="00635EF8" w:rsidP="00635EF8">
            <w:pPr>
              <w:pStyle w:val="p1"/>
              <w:rPr>
                <w:ins w:id="4780" w:author="ANANDHAKRISHNAN MADATHIL REMESH" w:date="2025-04-10T21:43:00Z" w16du:dateUtc="2025-04-10T20:43:00Z"/>
              </w:rPr>
            </w:pPr>
            <w:ins w:id="4781" w:author="ANANDHAKRISHNAN MADATHIL REMESH" w:date="2025-04-10T21:43:00Z" w16du:dateUtc="2025-04-10T20:43:00Z">
              <w:r w:rsidRPr="00635EF8">
                <w:t xml:space="preserve"> Yes</w:t>
              </w:r>
            </w:ins>
          </w:p>
        </w:tc>
        <w:tc>
          <w:tcPr>
            <w:tcW w:w="2266" w:type="dxa"/>
            <w:vAlign w:val="center"/>
            <w:tcPrChange w:id="4782" w:author="ANANDHAKRISHNAN MADATHIL REMESH" w:date="2025-04-10T21:43:00Z" w16du:dateUtc="2025-04-10T20:43:00Z">
              <w:tcPr>
                <w:tcW w:w="2266" w:type="dxa"/>
              </w:tcPr>
            </w:tcPrChange>
          </w:tcPr>
          <w:p w14:paraId="4DA2B154" w14:textId="53F746C3" w:rsidR="00635EF8" w:rsidRDefault="00635EF8" w:rsidP="00635EF8">
            <w:pPr>
              <w:pStyle w:val="p1"/>
              <w:rPr>
                <w:ins w:id="4783" w:author="ANANDHAKRISHNAN MADATHIL REMESH" w:date="2025-04-10T21:43:00Z" w16du:dateUtc="2025-04-10T20:43:00Z"/>
              </w:rPr>
            </w:pPr>
            <w:ins w:id="4784" w:author="ANANDHAKRISHNAN MADATHIL REMESH" w:date="2025-04-10T21:43:00Z" w16du:dateUtc="2025-04-10T20:43:00Z">
              <w:r w:rsidRPr="00635EF8">
                <w:t>You must count overlapping pixels with the ground truth</w:t>
              </w:r>
            </w:ins>
          </w:p>
        </w:tc>
      </w:tr>
      <w:tr w:rsidR="00635EF8" w14:paraId="6769BF2C" w14:textId="77777777" w:rsidTr="001A0340">
        <w:trPr>
          <w:ins w:id="4785" w:author="ANANDHAKRISHNAN MADATHIL REMESH" w:date="2025-04-10T21:43:00Z"/>
        </w:trPr>
        <w:tc>
          <w:tcPr>
            <w:tcW w:w="2265" w:type="dxa"/>
            <w:vAlign w:val="center"/>
            <w:tcPrChange w:id="4786" w:author="ANANDHAKRISHNAN MADATHIL REMESH" w:date="2025-04-10T21:43:00Z" w16du:dateUtc="2025-04-10T20:43:00Z">
              <w:tcPr>
                <w:tcW w:w="2265" w:type="dxa"/>
              </w:tcPr>
            </w:tcPrChange>
          </w:tcPr>
          <w:p w14:paraId="598D674D" w14:textId="5CFCAB07" w:rsidR="00635EF8" w:rsidRDefault="00635EF8" w:rsidP="00635EF8">
            <w:pPr>
              <w:pStyle w:val="p1"/>
              <w:rPr>
                <w:ins w:id="4787" w:author="ANANDHAKRISHNAN MADATHIL REMESH" w:date="2025-04-10T21:43:00Z" w16du:dateUtc="2025-04-10T20:43:00Z"/>
              </w:rPr>
            </w:pPr>
            <w:ins w:id="4788" w:author="ANANDHAKRISHNAN MADATHIL REMESH" w:date="2025-04-10T21:43:00Z" w16du:dateUtc="2025-04-10T20:43:00Z">
              <w:r w:rsidRPr="00635EF8">
                <w:rPr>
                  <w:b/>
                  <w:bCs/>
                </w:rPr>
                <w:t>Dice</w:t>
              </w:r>
            </w:ins>
          </w:p>
        </w:tc>
        <w:tc>
          <w:tcPr>
            <w:tcW w:w="2265" w:type="dxa"/>
            <w:vAlign w:val="center"/>
            <w:tcPrChange w:id="4789" w:author="ANANDHAKRISHNAN MADATHIL REMESH" w:date="2025-04-10T21:43:00Z" w16du:dateUtc="2025-04-10T20:43:00Z">
              <w:tcPr>
                <w:tcW w:w="2265" w:type="dxa"/>
              </w:tcPr>
            </w:tcPrChange>
          </w:tcPr>
          <w:p w14:paraId="20C0CC6B" w14:textId="643A0B60" w:rsidR="00635EF8" w:rsidRDefault="00635EF8" w:rsidP="00635EF8">
            <w:pPr>
              <w:pStyle w:val="p1"/>
              <w:rPr>
                <w:ins w:id="4790" w:author="ANANDHAKRISHNAN MADATHIL REMESH" w:date="2025-04-10T21:43:00Z" w16du:dateUtc="2025-04-10T20:43:00Z"/>
              </w:rPr>
            </w:pPr>
            <w:ins w:id="4791" w:author="ANANDHAKRISHNAN MADATHIL REMESH" w:date="2025-04-10T21:43:00Z" w16du:dateUtc="2025-04-10T20:43:00Z">
              <w:r w:rsidRPr="00635EF8">
                <w:t>2 * TP / (2 * TP + FP + FN)</w:t>
              </w:r>
            </w:ins>
          </w:p>
        </w:tc>
        <w:tc>
          <w:tcPr>
            <w:tcW w:w="2265" w:type="dxa"/>
            <w:vAlign w:val="center"/>
            <w:tcPrChange w:id="4792" w:author="ANANDHAKRISHNAN MADATHIL REMESH" w:date="2025-04-10T21:43:00Z" w16du:dateUtc="2025-04-10T20:43:00Z">
              <w:tcPr>
                <w:tcW w:w="2265" w:type="dxa"/>
              </w:tcPr>
            </w:tcPrChange>
          </w:tcPr>
          <w:p w14:paraId="1F6ED760" w14:textId="1CB24BE3" w:rsidR="00635EF8" w:rsidRDefault="00635EF8" w:rsidP="00635EF8">
            <w:pPr>
              <w:pStyle w:val="p1"/>
              <w:rPr>
                <w:ins w:id="4793" w:author="ANANDHAKRISHNAN MADATHIL REMESH" w:date="2025-04-10T21:43:00Z" w16du:dateUtc="2025-04-10T20:43:00Z"/>
              </w:rPr>
            </w:pPr>
            <w:ins w:id="4794" w:author="ANANDHAKRISHNAN MADATHIL REMESH" w:date="2025-04-10T21:43:00Z" w16du:dateUtc="2025-04-10T20:43:00Z">
              <w:r w:rsidRPr="00635EF8">
                <w:t>Yes</w:t>
              </w:r>
            </w:ins>
          </w:p>
        </w:tc>
        <w:tc>
          <w:tcPr>
            <w:tcW w:w="2266" w:type="dxa"/>
            <w:vAlign w:val="center"/>
            <w:tcPrChange w:id="4795" w:author="ANANDHAKRISHNAN MADATHIL REMESH" w:date="2025-04-10T21:43:00Z" w16du:dateUtc="2025-04-10T20:43:00Z">
              <w:tcPr>
                <w:tcW w:w="2266" w:type="dxa"/>
              </w:tcPr>
            </w:tcPrChange>
          </w:tcPr>
          <w:p w14:paraId="7A4941AF" w14:textId="44EDB05F" w:rsidR="00635EF8" w:rsidRDefault="00635EF8" w:rsidP="00635EF8">
            <w:pPr>
              <w:pStyle w:val="p1"/>
              <w:rPr>
                <w:ins w:id="4796" w:author="ANANDHAKRISHNAN MADATHIL REMESH" w:date="2025-04-10T21:43:00Z" w16du:dateUtc="2025-04-10T20:43:00Z"/>
              </w:rPr>
            </w:pPr>
            <w:ins w:id="4797" w:author="ANANDHAKRISHNAN MADATHIL REMESH" w:date="2025-04-10T21:43:00Z" w16du:dateUtc="2025-04-10T20:43:00Z">
              <w:r w:rsidRPr="00635EF8">
                <w:t>You need to compare sets of predicted vs actual masks</w:t>
              </w:r>
            </w:ins>
          </w:p>
        </w:tc>
      </w:tr>
    </w:tbl>
    <w:p w14:paraId="43F43BA0" w14:textId="77777777" w:rsidR="00635EF8" w:rsidRDefault="00635EF8" w:rsidP="00635EF8">
      <w:pPr>
        <w:rPr>
          <w:ins w:id="4798" w:author="ANANDHAKRISHNAN MADATHIL REMESH" w:date="2025-04-10T21:44:00Z" w16du:dateUtc="2025-04-10T20:44:00Z"/>
          <w:rFonts w:ascii=".AppleSystemUIFont" w:hAnsi=".AppleSystemUIFont"/>
          <w:b/>
          <w:bCs/>
          <w:color w:val="0E0E0E"/>
          <w:sz w:val="21"/>
          <w:szCs w:val="21"/>
        </w:rPr>
      </w:pPr>
    </w:p>
    <w:p w14:paraId="231868D1" w14:textId="09014E15" w:rsidR="00635EF8" w:rsidRPr="001A6DB9" w:rsidRDefault="005D711B" w:rsidP="00635EF8">
      <w:pPr>
        <w:rPr>
          <w:ins w:id="4799" w:author="ANANDHAKRISHNAN MADATHIL REMESH" w:date="2025-04-10T21:56:00Z" w16du:dateUtc="2025-04-10T20:56:00Z"/>
          <w:rFonts w:ascii="Trebuchet MS" w:hAnsi="Trebuchet MS"/>
          <w:color w:val="0E0E0E"/>
          <w:rPrChange w:id="4800" w:author="ANANDHAKRISHNAN MADATHIL REMESH" w:date="2025-04-11T20:27:00Z" w16du:dateUtc="2025-04-11T19:27:00Z">
            <w:rPr>
              <w:ins w:id="4801" w:author="ANANDHAKRISHNAN MADATHIL REMESH" w:date="2025-04-10T21:56:00Z" w16du:dateUtc="2025-04-10T20:56:00Z"/>
              <w:rFonts w:ascii=".AppleSystemUIFont" w:hAnsi=".AppleSystemUIFont"/>
              <w:color w:val="0E0E0E"/>
              <w:sz w:val="21"/>
              <w:szCs w:val="21"/>
            </w:rPr>
          </w:rPrChange>
        </w:rPr>
      </w:pPr>
      <w:ins w:id="4802" w:author="ANANDHAKRISHNAN MADATHIL REMESH" w:date="2025-04-10T21:58:00Z" w16du:dateUtc="2025-04-10T20:58:00Z">
        <w:r w:rsidRPr="001A6DB9">
          <w:rPr>
            <w:rFonts w:ascii="Trebuchet MS" w:hAnsi="Trebuchet MS"/>
            <w:color w:val="0E0E0E"/>
            <w:rPrChange w:id="4803" w:author="ANANDHAKRISHNAN MADATHIL REMESH" w:date="2025-04-11T20:27:00Z" w16du:dateUtc="2025-04-11T19:27:00Z">
              <w:rPr>
                <w:rFonts w:ascii=".AppleSystemUIFont" w:hAnsi=".AppleSystemUIFont"/>
                <w:color w:val="0E0E0E"/>
                <w:sz w:val="21"/>
                <w:szCs w:val="21"/>
              </w:rPr>
            </w:rPrChange>
          </w:rPr>
          <w:t>which</w:t>
        </w:r>
      </w:ins>
      <w:ins w:id="4804" w:author="ANANDHAKRISHNAN MADATHIL REMESH" w:date="2025-04-10T21:44:00Z" w16du:dateUtc="2025-04-10T20:44:00Z">
        <w:r w:rsidR="00635EF8" w:rsidRPr="001A6DB9">
          <w:rPr>
            <w:rFonts w:ascii="Trebuchet MS" w:hAnsi="Trebuchet MS"/>
            <w:color w:val="0E0E0E"/>
            <w:rPrChange w:id="4805" w:author="ANANDHAKRISHNAN MADATHIL REMESH" w:date="2025-04-11T20:27:00Z" w16du:dateUtc="2025-04-11T19:27:00Z">
              <w:rPr>
                <w:rFonts w:ascii=".AppleSystemUIFont" w:hAnsi=".AppleSystemUIFont"/>
                <w:color w:val="0E0E0E"/>
                <w:sz w:val="21"/>
                <w:szCs w:val="21"/>
              </w:rPr>
            </w:rPrChange>
          </w:rPr>
          <w:t xml:space="preserve"> </w:t>
        </w:r>
        <w:r w:rsidR="00635EF8" w:rsidRPr="001A6DB9">
          <w:rPr>
            <w:rFonts w:ascii="Trebuchet MS" w:hAnsi="Trebuchet MS"/>
            <w:b/>
            <w:bCs/>
            <w:color w:val="0E0E0E"/>
            <w:rPrChange w:id="4806" w:author="ANANDHAKRISHNAN MADATHIL REMESH" w:date="2025-04-11T20:27:00Z" w16du:dateUtc="2025-04-11T19:27:00Z">
              <w:rPr>
                <w:rFonts w:ascii=".AppleSystemUIFont" w:hAnsi=".AppleSystemUIFont"/>
                <w:b/>
                <w:bCs/>
                <w:color w:val="0E0E0E"/>
                <w:sz w:val="21"/>
                <w:szCs w:val="21"/>
              </w:rPr>
            </w:rPrChange>
          </w:rPr>
          <w:t>only make sense</w:t>
        </w:r>
        <w:r w:rsidR="00635EF8" w:rsidRPr="001A6DB9">
          <w:rPr>
            <w:rFonts w:ascii="Trebuchet MS" w:hAnsi="Trebuchet MS"/>
            <w:color w:val="0E0E0E"/>
            <w:rPrChange w:id="4807" w:author="ANANDHAKRISHNAN MADATHIL REMESH" w:date="2025-04-11T20:27:00Z" w16du:dateUtc="2025-04-11T19:27:00Z">
              <w:rPr>
                <w:rFonts w:ascii=".AppleSystemUIFont" w:hAnsi=".AppleSystemUIFont"/>
                <w:color w:val="0E0E0E"/>
                <w:sz w:val="21"/>
                <w:szCs w:val="21"/>
              </w:rPr>
            </w:rPrChange>
          </w:rPr>
          <w:t xml:space="preserve"> if you have a </w:t>
        </w:r>
        <w:r w:rsidR="00635EF8" w:rsidRPr="001A6DB9">
          <w:rPr>
            <w:rFonts w:ascii="Trebuchet MS" w:hAnsi="Trebuchet MS" w:hint="eastAsia"/>
            <w:color w:val="0E0E0E"/>
            <w:rPrChange w:id="4808" w:author="ANANDHAKRISHNAN MADATHIL REMESH" w:date="2025-04-11T20:27:00Z" w16du:dateUtc="2025-04-11T19:27:00Z">
              <w:rPr>
                <w:rFonts w:ascii=".AppleSystemUIFont" w:hAnsi=".AppleSystemUIFont" w:hint="eastAsia"/>
                <w:color w:val="0E0E0E"/>
                <w:sz w:val="21"/>
                <w:szCs w:val="21"/>
              </w:rPr>
            </w:rPrChange>
          </w:rPr>
          <w:t>“</w:t>
        </w:r>
        <w:r w:rsidR="00635EF8" w:rsidRPr="001A6DB9">
          <w:rPr>
            <w:rFonts w:ascii="Trebuchet MS" w:hAnsi="Trebuchet MS"/>
            <w:color w:val="0E0E0E"/>
            <w:rPrChange w:id="4809" w:author="ANANDHAKRISHNAN MADATHIL REMESH" w:date="2025-04-11T20:27:00Z" w16du:dateUtc="2025-04-11T19:27:00Z">
              <w:rPr>
                <w:rFonts w:ascii=".AppleSystemUIFont" w:hAnsi=".AppleSystemUIFont"/>
                <w:color w:val="0E0E0E"/>
                <w:sz w:val="21"/>
                <w:szCs w:val="21"/>
              </w:rPr>
            </w:rPrChange>
          </w:rPr>
          <w:t>truth</w:t>
        </w:r>
        <w:r w:rsidR="00635EF8" w:rsidRPr="001A6DB9">
          <w:rPr>
            <w:rFonts w:ascii="Trebuchet MS" w:hAnsi="Trebuchet MS" w:hint="eastAsia"/>
            <w:color w:val="0E0E0E"/>
            <w:rPrChange w:id="4810" w:author="ANANDHAKRISHNAN MADATHIL REMESH" w:date="2025-04-11T20:27:00Z" w16du:dateUtc="2025-04-11T19:27:00Z">
              <w:rPr>
                <w:rFonts w:ascii=".AppleSystemUIFont" w:hAnsi=".AppleSystemUIFont" w:hint="eastAsia"/>
                <w:color w:val="0E0E0E"/>
                <w:sz w:val="21"/>
                <w:szCs w:val="21"/>
              </w:rPr>
            </w:rPrChange>
          </w:rPr>
          <w:t>”</w:t>
        </w:r>
        <w:r w:rsidR="00635EF8" w:rsidRPr="001A6DB9">
          <w:rPr>
            <w:rFonts w:ascii="Trebuchet MS" w:hAnsi="Trebuchet MS"/>
            <w:color w:val="0E0E0E"/>
            <w:rPrChange w:id="4811" w:author="ANANDHAKRISHNAN MADATHIL REMESH" w:date="2025-04-11T20:27:00Z" w16du:dateUtc="2025-04-11T19:27:00Z">
              <w:rPr>
                <w:rFonts w:ascii=".AppleSystemUIFont" w:hAnsi=".AppleSystemUIFont"/>
                <w:color w:val="0E0E0E"/>
                <w:sz w:val="21"/>
                <w:szCs w:val="21"/>
              </w:rPr>
            </w:rPrChange>
          </w:rPr>
          <w:t xml:space="preserve"> to compare with.</w:t>
        </w:r>
      </w:ins>
    </w:p>
    <w:p w14:paraId="284E8BD8" w14:textId="77777777" w:rsidR="005D711B" w:rsidRPr="001A6DB9" w:rsidRDefault="005D711B" w:rsidP="00635EF8">
      <w:pPr>
        <w:rPr>
          <w:ins w:id="4812" w:author="ANANDHAKRISHNAN MADATHIL REMESH" w:date="2025-04-10T21:56:00Z" w16du:dateUtc="2025-04-10T20:56:00Z"/>
          <w:rFonts w:ascii="Trebuchet MS" w:hAnsi="Trebuchet MS"/>
          <w:color w:val="0E0E0E"/>
          <w:rPrChange w:id="4813" w:author="ANANDHAKRISHNAN MADATHIL REMESH" w:date="2025-04-11T20:27:00Z" w16du:dateUtc="2025-04-11T19:27:00Z">
            <w:rPr>
              <w:ins w:id="4814" w:author="ANANDHAKRISHNAN MADATHIL REMESH" w:date="2025-04-10T21:56:00Z" w16du:dateUtc="2025-04-10T20:56:00Z"/>
              <w:rFonts w:ascii=".AppleSystemUIFont" w:hAnsi=".AppleSystemUIFont"/>
              <w:color w:val="0E0E0E"/>
              <w:sz w:val="21"/>
              <w:szCs w:val="21"/>
            </w:rPr>
          </w:rPrChange>
        </w:rPr>
      </w:pPr>
    </w:p>
    <w:p w14:paraId="6A73DFA1" w14:textId="77777777" w:rsidR="005D711B" w:rsidRDefault="005D711B" w:rsidP="00635EF8">
      <w:pPr>
        <w:rPr>
          <w:ins w:id="4815" w:author="ANANDHAKRISHNAN MADATHIL REMESH" w:date="2025-04-10T21:57:00Z" w16du:dateUtc="2025-04-10T20:57:00Z"/>
          <w:rFonts w:ascii=".AppleSystemUIFont" w:hAnsi=".AppleSystemUIFont"/>
          <w:color w:val="0E0E0E"/>
          <w:sz w:val="21"/>
          <w:szCs w:val="21"/>
        </w:rPr>
      </w:pPr>
    </w:p>
    <w:tbl>
      <w:tblPr>
        <w:tblStyle w:val="TableGrid"/>
        <w:tblW w:w="0" w:type="auto"/>
        <w:tblLook w:val="04A0" w:firstRow="1" w:lastRow="0" w:firstColumn="1" w:lastColumn="0" w:noHBand="0" w:noVBand="1"/>
        <w:tblPrChange w:id="4816" w:author="ANANDHAKRISHNAN MADATHIL REMESH" w:date="2025-04-10T21:57:00Z" w16du:dateUtc="2025-04-10T20:57:00Z">
          <w:tblPr>
            <w:tblStyle w:val="TableGrid"/>
            <w:tblW w:w="0" w:type="auto"/>
            <w:tblLook w:val="04A0" w:firstRow="1" w:lastRow="0" w:firstColumn="1" w:lastColumn="0" w:noHBand="0" w:noVBand="1"/>
          </w:tblPr>
        </w:tblPrChange>
      </w:tblPr>
      <w:tblGrid>
        <w:gridCol w:w="3020"/>
        <w:gridCol w:w="3020"/>
        <w:gridCol w:w="3021"/>
        <w:tblGridChange w:id="4817">
          <w:tblGrid>
            <w:gridCol w:w="3020"/>
            <w:gridCol w:w="3020"/>
            <w:gridCol w:w="3021"/>
          </w:tblGrid>
        </w:tblGridChange>
      </w:tblGrid>
      <w:tr w:rsidR="005D711B" w14:paraId="4B47F290" w14:textId="77777777" w:rsidTr="00A542AF">
        <w:trPr>
          <w:ins w:id="4818" w:author="ANANDHAKRISHNAN MADATHIL REMESH" w:date="2025-04-10T21:57:00Z"/>
        </w:trPr>
        <w:tc>
          <w:tcPr>
            <w:tcW w:w="3020" w:type="dxa"/>
            <w:vAlign w:val="center"/>
            <w:tcPrChange w:id="4819" w:author="ANANDHAKRISHNAN MADATHIL REMESH" w:date="2025-04-10T21:57:00Z" w16du:dateUtc="2025-04-10T20:57:00Z">
              <w:tcPr>
                <w:tcW w:w="3020" w:type="dxa"/>
              </w:tcPr>
            </w:tcPrChange>
          </w:tcPr>
          <w:p w14:paraId="3244E0C5" w14:textId="75264370" w:rsidR="005D711B" w:rsidRDefault="005D711B" w:rsidP="005D711B">
            <w:pPr>
              <w:rPr>
                <w:ins w:id="4820" w:author="ANANDHAKRISHNAN MADATHIL REMESH" w:date="2025-04-10T21:57:00Z" w16du:dateUtc="2025-04-10T20:57:00Z"/>
                <w:rFonts w:ascii=".AppleSystemUIFont" w:hAnsi=".AppleSystemUIFont"/>
                <w:color w:val="0E0E0E"/>
                <w:sz w:val="21"/>
                <w:szCs w:val="21"/>
              </w:rPr>
            </w:pPr>
            <w:ins w:id="4821" w:author="ANANDHAKRISHNAN MADATHIL REMESH" w:date="2025-04-10T21:57:00Z" w16du:dateUtc="2025-04-10T20:57:00Z">
              <w:r>
                <w:rPr>
                  <w:b/>
                  <w:bCs/>
                </w:rPr>
                <w:t>Term</w:t>
              </w:r>
            </w:ins>
          </w:p>
        </w:tc>
        <w:tc>
          <w:tcPr>
            <w:tcW w:w="3020" w:type="dxa"/>
            <w:vAlign w:val="center"/>
            <w:tcPrChange w:id="4822" w:author="ANANDHAKRISHNAN MADATHIL REMESH" w:date="2025-04-10T21:57:00Z" w16du:dateUtc="2025-04-10T20:57:00Z">
              <w:tcPr>
                <w:tcW w:w="3020" w:type="dxa"/>
              </w:tcPr>
            </w:tcPrChange>
          </w:tcPr>
          <w:p w14:paraId="176FA4A9" w14:textId="57F62476" w:rsidR="005D711B" w:rsidRDefault="005D711B" w:rsidP="005D711B">
            <w:pPr>
              <w:rPr>
                <w:ins w:id="4823" w:author="ANANDHAKRISHNAN MADATHIL REMESH" w:date="2025-04-10T21:57:00Z" w16du:dateUtc="2025-04-10T20:57:00Z"/>
                <w:rFonts w:ascii=".AppleSystemUIFont" w:hAnsi=".AppleSystemUIFont"/>
                <w:color w:val="0E0E0E"/>
                <w:sz w:val="21"/>
                <w:szCs w:val="21"/>
              </w:rPr>
            </w:pPr>
            <w:ins w:id="4824" w:author="ANANDHAKRISHNAN MADATHIL REMESH" w:date="2025-04-10T21:57:00Z" w16du:dateUtc="2025-04-10T20:57:00Z">
              <w:r>
                <w:rPr>
                  <w:b/>
                  <w:bCs/>
                </w:rPr>
                <w:t>Full Form</w:t>
              </w:r>
            </w:ins>
          </w:p>
        </w:tc>
        <w:tc>
          <w:tcPr>
            <w:tcW w:w="3021" w:type="dxa"/>
            <w:vAlign w:val="center"/>
            <w:tcPrChange w:id="4825" w:author="ANANDHAKRISHNAN MADATHIL REMESH" w:date="2025-04-10T21:57:00Z" w16du:dateUtc="2025-04-10T20:57:00Z">
              <w:tcPr>
                <w:tcW w:w="3021" w:type="dxa"/>
              </w:tcPr>
            </w:tcPrChange>
          </w:tcPr>
          <w:p w14:paraId="310C98A0" w14:textId="18E1979D" w:rsidR="005D711B" w:rsidRDefault="005D711B" w:rsidP="005D711B">
            <w:pPr>
              <w:rPr>
                <w:ins w:id="4826" w:author="ANANDHAKRISHNAN MADATHIL REMESH" w:date="2025-04-10T21:57:00Z" w16du:dateUtc="2025-04-10T20:57:00Z"/>
                <w:rFonts w:ascii=".AppleSystemUIFont" w:hAnsi=".AppleSystemUIFont"/>
                <w:color w:val="0E0E0E"/>
                <w:sz w:val="21"/>
                <w:szCs w:val="21"/>
              </w:rPr>
            </w:pPr>
            <w:ins w:id="4827" w:author="ANANDHAKRISHNAN MADATHIL REMESH" w:date="2025-04-10T21:57:00Z" w16du:dateUtc="2025-04-10T20:57:00Z">
              <w:r>
                <w:rPr>
                  <w:b/>
                  <w:bCs/>
                </w:rPr>
                <w:t>Meaning</w:t>
              </w:r>
            </w:ins>
          </w:p>
        </w:tc>
      </w:tr>
      <w:tr w:rsidR="005D711B" w14:paraId="6E594242" w14:textId="77777777" w:rsidTr="00B42B0C">
        <w:trPr>
          <w:ins w:id="4828" w:author="ANANDHAKRISHNAN MADATHIL REMESH" w:date="2025-04-10T21:57:00Z"/>
        </w:trPr>
        <w:tc>
          <w:tcPr>
            <w:tcW w:w="3020" w:type="dxa"/>
            <w:vAlign w:val="center"/>
            <w:tcPrChange w:id="4829" w:author="ANANDHAKRISHNAN MADATHIL REMESH" w:date="2025-04-10T21:57:00Z" w16du:dateUtc="2025-04-10T20:57:00Z">
              <w:tcPr>
                <w:tcW w:w="3020" w:type="dxa"/>
              </w:tcPr>
            </w:tcPrChange>
          </w:tcPr>
          <w:p w14:paraId="2231603F" w14:textId="19858822" w:rsidR="005D711B" w:rsidRDefault="005D711B" w:rsidP="005D711B">
            <w:pPr>
              <w:rPr>
                <w:ins w:id="4830" w:author="ANANDHAKRISHNAN MADATHIL REMESH" w:date="2025-04-10T21:57:00Z" w16du:dateUtc="2025-04-10T20:57:00Z"/>
                <w:rFonts w:ascii=".AppleSystemUIFont" w:hAnsi=".AppleSystemUIFont"/>
                <w:color w:val="0E0E0E"/>
                <w:sz w:val="21"/>
                <w:szCs w:val="21"/>
              </w:rPr>
            </w:pPr>
            <w:ins w:id="4831" w:author="ANANDHAKRISHNAN MADATHIL REMESH" w:date="2025-04-10T21:57:00Z" w16du:dateUtc="2025-04-10T20:57:00Z">
              <w:r>
                <w:rPr>
                  <w:b/>
                  <w:bCs/>
                </w:rPr>
                <w:t>TP</w:t>
              </w:r>
            </w:ins>
          </w:p>
        </w:tc>
        <w:tc>
          <w:tcPr>
            <w:tcW w:w="3020" w:type="dxa"/>
            <w:vAlign w:val="center"/>
            <w:tcPrChange w:id="4832" w:author="ANANDHAKRISHNAN MADATHIL REMESH" w:date="2025-04-10T21:57:00Z" w16du:dateUtc="2025-04-10T20:57:00Z">
              <w:tcPr>
                <w:tcW w:w="3020" w:type="dxa"/>
              </w:tcPr>
            </w:tcPrChange>
          </w:tcPr>
          <w:p w14:paraId="5B4613DF" w14:textId="32C44044" w:rsidR="005D711B" w:rsidRDefault="005D711B" w:rsidP="005D711B">
            <w:pPr>
              <w:rPr>
                <w:ins w:id="4833" w:author="ANANDHAKRISHNAN MADATHIL REMESH" w:date="2025-04-10T21:57:00Z" w16du:dateUtc="2025-04-10T20:57:00Z"/>
                <w:rFonts w:ascii=".AppleSystemUIFont" w:hAnsi=".AppleSystemUIFont"/>
                <w:color w:val="0E0E0E"/>
                <w:sz w:val="21"/>
                <w:szCs w:val="21"/>
              </w:rPr>
            </w:pPr>
            <w:ins w:id="4834" w:author="ANANDHAKRISHNAN MADATHIL REMESH" w:date="2025-04-10T21:57:00Z" w16du:dateUtc="2025-04-10T20:57:00Z">
              <w:r>
                <w:t>True Positives</w:t>
              </w:r>
            </w:ins>
          </w:p>
        </w:tc>
        <w:tc>
          <w:tcPr>
            <w:tcW w:w="3021" w:type="dxa"/>
            <w:vAlign w:val="center"/>
            <w:tcPrChange w:id="4835" w:author="ANANDHAKRISHNAN MADATHIL REMESH" w:date="2025-04-10T21:57:00Z" w16du:dateUtc="2025-04-10T20:57:00Z">
              <w:tcPr>
                <w:tcW w:w="3021" w:type="dxa"/>
              </w:tcPr>
            </w:tcPrChange>
          </w:tcPr>
          <w:p w14:paraId="2A753AB0" w14:textId="2DE24839" w:rsidR="005D711B" w:rsidRDefault="005D711B" w:rsidP="005D711B">
            <w:pPr>
              <w:rPr>
                <w:ins w:id="4836" w:author="ANANDHAKRISHNAN MADATHIL REMESH" w:date="2025-04-10T21:57:00Z" w16du:dateUtc="2025-04-10T20:57:00Z"/>
                <w:rFonts w:ascii=".AppleSystemUIFont" w:hAnsi=".AppleSystemUIFont"/>
                <w:color w:val="0E0E0E"/>
                <w:sz w:val="21"/>
                <w:szCs w:val="21"/>
              </w:rPr>
            </w:pPr>
            <w:ins w:id="4837" w:author="ANANDHAKRISHNAN MADATHIL REMESH" w:date="2025-04-10T21:57:00Z" w16du:dateUtc="2025-04-10T20:57:00Z">
              <w:r>
                <w:t>Pixels correctly predicted as flooded</w:t>
              </w:r>
            </w:ins>
          </w:p>
        </w:tc>
      </w:tr>
      <w:tr w:rsidR="005D711B" w14:paraId="4D96AF10" w14:textId="77777777" w:rsidTr="000E546A">
        <w:trPr>
          <w:ins w:id="4838" w:author="ANANDHAKRISHNAN MADATHIL REMESH" w:date="2025-04-10T21:57:00Z"/>
        </w:trPr>
        <w:tc>
          <w:tcPr>
            <w:tcW w:w="3020" w:type="dxa"/>
            <w:vAlign w:val="center"/>
            <w:tcPrChange w:id="4839" w:author="ANANDHAKRISHNAN MADATHIL REMESH" w:date="2025-04-10T21:57:00Z" w16du:dateUtc="2025-04-10T20:57:00Z">
              <w:tcPr>
                <w:tcW w:w="3020" w:type="dxa"/>
              </w:tcPr>
            </w:tcPrChange>
          </w:tcPr>
          <w:p w14:paraId="714FD363" w14:textId="1BE135C5" w:rsidR="005D711B" w:rsidRDefault="005D711B" w:rsidP="005D711B">
            <w:pPr>
              <w:rPr>
                <w:ins w:id="4840" w:author="ANANDHAKRISHNAN MADATHIL REMESH" w:date="2025-04-10T21:57:00Z" w16du:dateUtc="2025-04-10T20:57:00Z"/>
                <w:rFonts w:ascii=".AppleSystemUIFont" w:hAnsi=".AppleSystemUIFont"/>
                <w:color w:val="0E0E0E"/>
                <w:sz w:val="21"/>
                <w:szCs w:val="21"/>
              </w:rPr>
            </w:pPr>
            <w:ins w:id="4841" w:author="ANANDHAKRISHNAN MADATHIL REMESH" w:date="2025-04-10T21:57:00Z" w16du:dateUtc="2025-04-10T20:57:00Z">
              <w:r>
                <w:rPr>
                  <w:b/>
                  <w:bCs/>
                </w:rPr>
                <w:t>TN</w:t>
              </w:r>
            </w:ins>
          </w:p>
        </w:tc>
        <w:tc>
          <w:tcPr>
            <w:tcW w:w="3020" w:type="dxa"/>
            <w:vAlign w:val="center"/>
            <w:tcPrChange w:id="4842" w:author="ANANDHAKRISHNAN MADATHIL REMESH" w:date="2025-04-10T21:57:00Z" w16du:dateUtc="2025-04-10T20:57:00Z">
              <w:tcPr>
                <w:tcW w:w="3020" w:type="dxa"/>
              </w:tcPr>
            </w:tcPrChange>
          </w:tcPr>
          <w:p w14:paraId="1E6D6F15" w14:textId="29D87E77" w:rsidR="005D711B" w:rsidRDefault="005D711B" w:rsidP="005D711B">
            <w:pPr>
              <w:rPr>
                <w:ins w:id="4843" w:author="ANANDHAKRISHNAN MADATHIL REMESH" w:date="2025-04-10T21:57:00Z" w16du:dateUtc="2025-04-10T20:57:00Z"/>
                <w:rFonts w:ascii=".AppleSystemUIFont" w:hAnsi=".AppleSystemUIFont"/>
                <w:color w:val="0E0E0E"/>
                <w:sz w:val="21"/>
                <w:szCs w:val="21"/>
              </w:rPr>
            </w:pPr>
            <w:ins w:id="4844" w:author="ANANDHAKRISHNAN MADATHIL REMESH" w:date="2025-04-10T21:57:00Z" w16du:dateUtc="2025-04-10T20:57:00Z">
              <w:r>
                <w:t>True Negatives</w:t>
              </w:r>
            </w:ins>
          </w:p>
        </w:tc>
        <w:tc>
          <w:tcPr>
            <w:tcW w:w="3021" w:type="dxa"/>
            <w:vAlign w:val="center"/>
            <w:tcPrChange w:id="4845" w:author="ANANDHAKRISHNAN MADATHIL REMESH" w:date="2025-04-10T21:57:00Z" w16du:dateUtc="2025-04-10T20:57:00Z">
              <w:tcPr>
                <w:tcW w:w="3021" w:type="dxa"/>
              </w:tcPr>
            </w:tcPrChange>
          </w:tcPr>
          <w:p w14:paraId="674B44AE" w14:textId="71786209" w:rsidR="005D711B" w:rsidRDefault="005D711B" w:rsidP="005D711B">
            <w:pPr>
              <w:rPr>
                <w:ins w:id="4846" w:author="ANANDHAKRISHNAN MADATHIL REMESH" w:date="2025-04-10T21:57:00Z" w16du:dateUtc="2025-04-10T20:57:00Z"/>
                <w:rFonts w:ascii=".AppleSystemUIFont" w:hAnsi=".AppleSystemUIFont"/>
                <w:color w:val="0E0E0E"/>
                <w:sz w:val="21"/>
                <w:szCs w:val="21"/>
              </w:rPr>
            </w:pPr>
            <w:ins w:id="4847" w:author="ANANDHAKRISHNAN MADATHIL REMESH" w:date="2025-04-10T21:57:00Z" w16du:dateUtc="2025-04-10T20:57:00Z">
              <w:r>
                <w:t>Pixels correctly predicted as not flooded</w:t>
              </w:r>
            </w:ins>
          </w:p>
        </w:tc>
      </w:tr>
      <w:tr w:rsidR="005D711B" w14:paraId="4AB75763" w14:textId="77777777" w:rsidTr="00293789">
        <w:trPr>
          <w:ins w:id="4848" w:author="ANANDHAKRISHNAN MADATHIL REMESH" w:date="2025-04-10T21:57:00Z"/>
        </w:trPr>
        <w:tc>
          <w:tcPr>
            <w:tcW w:w="3020" w:type="dxa"/>
            <w:vAlign w:val="center"/>
            <w:tcPrChange w:id="4849" w:author="ANANDHAKRISHNAN MADATHIL REMESH" w:date="2025-04-10T21:57:00Z" w16du:dateUtc="2025-04-10T20:57:00Z">
              <w:tcPr>
                <w:tcW w:w="3020" w:type="dxa"/>
              </w:tcPr>
            </w:tcPrChange>
          </w:tcPr>
          <w:p w14:paraId="28C6C936" w14:textId="3FD9C5AB" w:rsidR="005D711B" w:rsidRDefault="005D711B" w:rsidP="005D711B">
            <w:pPr>
              <w:rPr>
                <w:ins w:id="4850" w:author="ANANDHAKRISHNAN MADATHIL REMESH" w:date="2025-04-10T21:57:00Z" w16du:dateUtc="2025-04-10T20:57:00Z"/>
                <w:rFonts w:ascii=".AppleSystemUIFont" w:hAnsi=".AppleSystemUIFont"/>
                <w:color w:val="0E0E0E"/>
                <w:sz w:val="21"/>
                <w:szCs w:val="21"/>
              </w:rPr>
            </w:pPr>
            <w:ins w:id="4851" w:author="ANANDHAKRISHNAN MADATHIL REMESH" w:date="2025-04-10T21:57:00Z" w16du:dateUtc="2025-04-10T20:57:00Z">
              <w:r>
                <w:rPr>
                  <w:b/>
                  <w:bCs/>
                </w:rPr>
                <w:t>FP</w:t>
              </w:r>
            </w:ins>
          </w:p>
        </w:tc>
        <w:tc>
          <w:tcPr>
            <w:tcW w:w="3020" w:type="dxa"/>
            <w:vAlign w:val="center"/>
            <w:tcPrChange w:id="4852" w:author="ANANDHAKRISHNAN MADATHIL REMESH" w:date="2025-04-10T21:57:00Z" w16du:dateUtc="2025-04-10T20:57:00Z">
              <w:tcPr>
                <w:tcW w:w="3020" w:type="dxa"/>
              </w:tcPr>
            </w:tcPrChange>
          </w:tcPr>
          <w:p w14:paraId="6D21F2A2" w14:textId="20810292" w:rsidR="005D711B" w:rsidRDefault="005D711B" w:rsidP="005D711B">
            <w:pPr>
              <w:rPr>
                <w:ins w:id="4853" w:author="ANANDHAKRISHNAN MADATHIL REMESH" w:date="2025-04-10T21:57:00Z" w16du:dateUtc="2025-04-10T20:57:00Z"/>
                <w:rFonts w:ascii=".AppleSystemUIFont" w:hAnsi=".AppleSystemUIFont"/>
                <w:color w:val="0E0E0E"/>
                <w:sz w:val="21"/>
                <w:szCs w:val="21"/>
              </w:rPr>
            </w:pPr>
            <w:ins w:id="4854" w:author="ANANDHAKRISHNAN MADATHIL REMESH" w:date="2025-04-10T21:57:00Z" w16du:dateUtc="2025-04-10T20:57:00Z">
              <w:r>
                <w:t>False Positives</w:t>
              </w:r>
            </w:ins>
          </w:p>
        </w:tc>
        <w:tc>
          <w:tcPr>
            <w:tcW w:w="3021" w:type="dxa"/>
            <w:vAlign w:val="center"/>
            <w:tcPrChange w:id="4855" w:author="ANANDHAKRISHNAN MADATHIL REMESH" w:date="2025-04-10T21:57:00Z" w16du:dateUtc="2025-04-10T20:57:00Z">
              <w:tcPr>
                <w:tcW w:w="3021" w:type="dxa"/>
              </w:tcPr>
            </w:tcPrChange>
          </w:tcPr>
          <w:p w14:paraId="4A661EC5" w14:textId="104C5F87" w:rsidR="005D711B" w:rsidRDefault="005D711B" w:rsidP="005D711B">
            <w:pPr>
              <w:rPr>
                <w:ins w:id="4856" w:author="ANANDHAKRISHNAN MADATHIL REMESH" w:date="2025-04-10T21:57:00Z" w16du:dateUtc="2025-04-10T20:57:00Z"/>
                <w:rFonts w:ascii=".AppleSystemUIFont" w:hAnsi=".AppleSystemUIFont"/>
                <w:color w:val="0E0E0E"/>
                <w:sz w:val="21"/>
                <w:szCs w:val="21"/>
              </w:rPr>
            </w:pPr>
            <w:ins w:id="4857" w:author="ANANDHAKRISHNAN MADATHIL REMESH" w:date="2025-04-10T21:57:00Z" w16du:dateUtc="2025-04-10T20:57:00Z">
              <w:r>
                <w:t>Pixels incorrectly predicted as flooded (but were not flooded)</w:t>
              </w:r>
            </w:ins>
          </w:p>
        </w:tc>
      </w:tr>
      <w:tr w:rsidR="005D711B" w14:paraId="34AD9909" w14:textId="77777777" w:rsidTr="0022693C">
        <w:trPr>
          <w:ins w:id="4858" w:author="ANANDHAKRISHNAN MADATHIL REMESH" w:date="2025-04-10T21:57:00Z"/>
        </w:trPr>
        <w:tc>
          <w:tcPr>
            <w:tcW w:w="3020" w:type="dxa"/>
            <w:vAlign w:val="center"/>
            <w:tcPrChange w:id="4859" w:author="ANANDHAKRISHNAN MADATHIL REMESH" w:date="2025-04-10T21:57:00Z" w16du:dateUtc="2025-04-10T20:57:00Z">
              <w:tcPr>
                <w:tcW w:w="3020" w:type="dxa"/>
              </w:tcPr>
            </w:tcPrChange>
          </w:tcPr>
          <w:p w14:paraId="76A05969" w14:textId="75C3E2AE" w:rsidR="005D711B" w:rsidRDefault="005D711B" w:rsidP="005D711B">
            <w:pPr>
              <w:rPr>
                <w:ins w:id="4860" w:author="ANANDHAKRISHNAN MADATHIL REMESH" w:date="2025-04-10T21:57:00Z" w16du:dateUtc="2025-04-10T20:57:00Z"/>
                <w:rFonts w:ascii=".AppleSystemUIFont" w:hAnsi=".AppleSystemUIFont"/>
                <w:color w:val="0E0E0E"/>
                <w:sz w:val="21"/>
                <w:szCs w:val="21"/>
              </w:rPr>
            </w:pPr>
            <w:ins w:id="4861" w:author="ANANDHAKRISHNAN MADATHIL REMESH" w:date="2025-04-10T21:57:00Z" w16du:dateUtc="2025-04-10T20:57:00Z">
              <w:r>
                <w:rPr>
                  <w:b/>
                  <w:bCs/>
                </w:rPr>
                <w:t>FN</w:t>
              </w:r>
            </w:ins>
          </w:p>
        </w:tc>
        <w:tc>
          <w:tcPr>
            <w:tcW w:w="3020" w:type="dxa"/>
            <w:vAlign w:val="center"/>
            <w:tcPrChange w:id="4862" w:author="ANANDHAKRISHNAN MADATHIL REMESH" w:date="2025-04-10T21:57:00Z" w16du:dateUtc="2025-04-10T20:57:00Z">
              <w:tcPr>
                <w:tcW w:w="3020" w:type="dxa"/>
              </w:tcPr>
            </w:tcPrChange>
          </w:tcPr>
          <w:p w14:paraId="0093194B" w14:textId="76DC3008" w:rsidR="005D711B" w:rsidRDefault="005D711B" w:rsidP="005D711B">
            <w:pPr>
              <w:rPr>
                <w:ins w:id="4863" w:author="ANANDHAKRISHNAN MADATHIL REMESH" w:date="2025-04-10T21:57:00Z" w16du:dateUtc="2025-04-10T20:57:00Z"/>
                <w:rFonts w:ascii=".AppleSystemUIFont" w:hAnsi=".AppleSystemUIFont"/>
                <w:color w:val="0E0E0E"/>
                <w:sz w:val="21"/>
                <w:szCs w:val="21"/>
              </w:rPr>
            </w:pPr>
            <w:ins w:id="4864" w:author="ANANDHAKRISHNAN MADATHIL REMESH" w:date="2025-04-10T21:57:00Z" w16du:dateUtc="2025-04-10T20:57:00Z">
              <w:r>
                <w:t>False Negatives</w:t>
              </w:r>
            </w:ins>
          </w:p>
        </w:tc>
        <w:tc>
          <w:tcPr>
            <w:tcW w:w="3021" w:type="dxa"/>
            <w:vAlign w:val="center"/>
            <w:tcPrChange w:id="4865" w:author="ANANDHAKRISHNAN MADATHIL REMESH" w:date="2025-04-10T21:57:00Z" w16du:dateUtc="2025-04-10T20:57:00Z">
              <w:tcPr>
                <w:tcW w:w="3021" w:type="dxa"/>
              </w:tcPr>
            </w:tcPrChange>
          </w:tcPr>
          <w:p w14:paraId="263E075F" w14:textId="782BA8A6" w:rsidR="005D711B" w:rsidRDefault="005D711B" w:rsidP="005D711B">
            <w:pPr>
              <w:rPr>
                <w:ins w:id="4866" w:author="ANANDHAKRISHNAN MADATHIL REMESH" w:date="2025-04-10T21:57:00Z" w16du:dateUtc="2025-04-10T20:57:00Z"/>
                <w:rFonts w:ascii=".AppleSystemUIFont" w:hAnsi=".AppleSystemUIFont"/>
                <w:color w:val="0E0E0E"/>
                <w:sz w:val="21"/>
                <w:szCs w:val="21"/>
              </w:rPr>
            </w:pPr>
            <w:ins w:id="4867" w:author="ANANDHAKRISHNAN MADATHIL REMESH" w:date="2025-04-10T21:57:00Z" w16du:dateUtc="2025-04-10T20:57:00Z">
              <w:r>
                <w:t xml:space="preserve">Pixels incorrectly predicted as not flooded (but were </w:t>
              </w:r>
              <w:proofErr w:type="gramStart"/>
              <w:r>
                <w:t>actually flooded</w:t>
              </w:r>
              <w:proofErr w:type="gramEnd"/>
              <w:r>
                <w:t>)</w:t>
              </w:r>
            </w:ins>
          </w:p>
        </w:tc>
      </w:tr>
    </w:tbl>
    <w:p w14:paraId="63F45E9D" w14:textId="77777777" w:rsidR="005D711B" w:rsidRPr="00635EF8" w:rsidRDefault="005D711B" w:rsidP="00635EF8">
      <w:pPr>
        <w:rPr>
          <w:ins w:id="4868" w:author="ANANDHAKRISHNAN MADATHIL REMESH" w:date="2025-04-10T21:44:00Z" w16du:dateUtc="2025-04-10T20:44:00Z"/>
          <w:rFonts w:ascii=".AppleSystemUIFont" w:hAnsi=".AppleSystemUIFont"/>
          <w:color w:val="0E0E0E"/>
          <w:sz w:val="21"/>
          <w:szCs w:val="21"/>
        </w:rPr>
      </w:pPr>
    </w:p>
    <w:p w14:paraId="0D2056F9" w14:textId="0C8F029E" w:rsidR="00635EF8" w:rsidRPr="001A6DB9" w:rsidRDefault="00635EF8" w:rsidP="00635EF8">
      <w:pPr>
        <w:pStyle w:val="p1"/>
        <w:numPr>
          <w:ilvl w:val="0"/>
          <w:numId w:val="82"/>
        </w:numPr>
        <w:rPr>
          <w:ins w:id="4869" w:author="ANANDHAKRISHNAN MADATHIL REMESH" w:date="2025-04-10T21:45:00Z" w16du:dateUtc="2025-04-10T20:45:00Z"/>
          <w:rFonts w:ascii="Trebuchet MS" w:hAnsi="Trebuchet MS"/>
          <w:rPrChange w:id="4870" w:author="ANANDHAKRISHNAN MADATHIL REMESH" w:date="2025-04-11T20:26:00Z" w16du:dateUtc="2025-04-11T19:26:00Z">
            <w:rPr>
              <w:ins w:id="4871" w:author="ANANDHAKRISHNAN MADATHIL REMESH" w:date="2025-04-10T21:45:00Z" w16du:dateUtc="2025-04-10T20:45:00Z"/>
            </w:rPr>
          </w:rPrChange>
        </w:rPr>
      </w:pPr>
      <w:ins w:id="4872" w:author="ANANDHAKRISHNAN MADATHIL REMESH" w:date="2025-04-10T21:45:00Z" w16du:dateUtc="2025-04-10T20:45:00Z">
        <w:r w:rsidRPr="001A6DB9">
          <w:rPr>
            <w:rFonts w:ascii="Trebuchet MS" w:hAnsi="Trebuchet MS"/>
            <w:rPrChange w:id="4873" w:author="ANANDHAKRISHNAN MADATHIL REMESH" w:date="2025-04-11T20:26:00Z" w16du:dateUtc="2025-04-11T19:26:00Z">
              <w:rPr/>
            </w:rPrChange>
          </w:rPr>
          <w:t xml:space="preserve">There’s </w:t>
        </w:r>
        <w:r w:rsidRPr="001A6DB9">
          <w:rPr>
            <w:rStyle w:val="s1"/>
            <w:rFonts w:ascii="Trebuchet MS" w:eastAsiaTheme="majorEastAsia" w:hAnsi="Trebuchet MS"/>
            <w:rPrChange w:id="4874" w:author="ANANDHAKRISHNAN MADATHIL REMESH" w:date="2025-04-11T20:26:00Z" w16du:dateUtc="2025-04-11T19:26:00Z">
              <w:rPr>
                <w:rStyle w:val="s1"/>
                <w:rFonts w:eastAsiaTheme="majorEastAsia"/>
                <w:b/>
                <w:bCs/>
              </w:rPr>
            </w:rPrChange>
          </w:rPr>
          <w:t>no way to know</w:t>
        </w:r>
        <w:r w:rsidRPr="001A6DB9">
          <w:rPr>
            <w:rFonts w:ascii="Trebuchet MS" w:hAnsi="Trebuchet MS"/>
            <w:rPrChange w:id="4875" w:author="ANANDHAKRISHNAN MADATHIL REMESH" w:date="2025-04-11T20:26:00Z" w16du:dateUtc="2025-04-11T19:26:00Z">
              <w:rPr/>
            </w:rPrChange>
          </w:rPr>
          <w:t xml:space="preserve"> if a pixel marked as “flooded” is </w:t>
        </w:r>
      </w:ins>
      <w:proofErr w:type="gramStart"/>
      <w:ins w:id="4876" w:author="ANANDHAKRISHNAN MADATHIL REMESH" w:date="2025-04-10T21:46:00Z" w16du:dateUtc="2025-04-10T20:46:00Z">
        <w:r w:rsidR="003F0786" w:rsidRPr="001A6DB9">
          <w:rPr>
            <w:rFonts w:ascii="Trebuchet MS" w:hAnsi="Trebuchet MS"/>
            <w:rPrChange w:id="4877" w:author="ANANDHAKRISHNAN MADATHIL REMESH" w:date="2025-04-11T20:26:00Z" w16du:dateUtc="2025-04-11T19:26:00Z">
              <w:rPr/>
            </w:rPrChange>
          </w:rPr>
          <w:t>actually flooded</w:t>
        </w:r>
      </w:ins>
      <w:proofErr w:type="gramEnd"/>
      <w:ins w:id="4878" w:author="ANANDHAKRISHNAN MADATHIL REMESH" w:date="2025-04-10T21:45:00Z" w16du:dateUtc="2025-04-10T20:45:00Z">
        <w:r w:rsidRPr="001A6DB9">
          <w:rPr>
            <w:rFonts w:ascii="Trebuchet MS" w:hAnsi="Trebuchet MS"/>
            <w:rPrChange w:id="4879" w:author="ANANDHAKRISHNAN MADATHIL REMESH" w:date="2025-04-11T20:26:00Z" w16du:dateUtc="2025-04-11T19:26:00Z">
              <w:rPr/>
            </w:rPrChange>
          </w:rPr>
          <w:t xml:space="preserve"> or not.</w:t>
        </w:r>
      </w:ins>
    </w:p>
    <w:p w14:paraId="2CB54947" w14:textId="4F9D779E" w:rsidR="00635EF8" w:rsidRPr="001A6DB9" w:rsidRDefault="00635EF8" w:rsidP="00635EF8">
      <w:pPr>
        <w:pStyle w:val="p1"/>
        <w:numPr>
          <w:ilvl w:val="0"/>
          <w:numId w:val="82"/>
        </w:numPr>
        <w:rPr>
          <w:ins w:id="4880" w:author="ANANDHAKRISHNAN MADATHIL REMESH" w:date="2025-04-10T21:45:00Z" w16du:dateUtc="2025-04-10T20:45:00Z"/>
          <w:rFonts w:ascii="Trebuchet MS" w:hAnsi="Trebuchet MS"/>
          <w:rPrChange w:id="4881" w:author="ANANDHAKRISHNAN MADATHIL REMESH" w:date="2025-04-11T20:26:00Z" w16du:dateUtc="2025-04-11T19:26:00Z">
            <w:rPr>
              <w:ins w:id="4882" w:author="ANANDHAKRISHNAN MADATHIL REMESH" w:date="2025-04-10T21:45:00Z" w16du:dateUtc="2025-04-10T20:45:00Z"/>
            </w:rPr>
          </w:rPrChange>
        </w:rPr>
      </w:pPr>
      <w:ins w:id="4883" w:author="ANANDHAKRISHNAN MADATHIL REMESH" w:date="2025-04-10T21:45:00Z" w16du:dateUtc="2025-04-10T20:45:00Z">
        <w:r w:rsidRPr="001A6DB9">
          <w:rPr>
            <w:rFonts w:ascii="Trebuchet MS" w:hAnsi="Trebuchet MS"/>
            <w:rPrChange w:id="4884" w:author="ANANDHAKRISHNAN MADATHIL REMESH" w:date="2025-04-11T20:26:00Z" w16du:dateUtc="2025-04-11T19:26:00Z">
              <w:rPr/>
            </w:rPrChange>
          </w:rPr>
          <w:t xml:space="preserve">You could predict everything as flooded or nothing at </w:t>
        </w:r>
      </w:ins>
      <w:ins w:id="4885" w:author="ANANDHAKRISHNAN MADATHIL REMESH" w:date="2025-04-10T21:46:00Z" w16du:dateUtc="2025-04-10T20:46:00Z">
        <w:r w:rsidR="003F0786" w:rsidRPr="001A6DB9">
          <w:rPr>
            <w:rFonts w:ascii="Trebuchet MS" w:hAnsi="Trebuchet MS"/>
            <w:rPrChange w:id="4886" w:author="ANANDHAKRISHNAN MADATHIL REMESH" w:date="2025-04-11T20:26:00Z" w16du:dateUtc="2025-04-11T19:26:00Z">
              <w:rPr/>
            </w:rPrChange>
          </w:rPr>
          <w:t>all and</w:t>
        </w:r>
      </w:ins>
      <w:ins w:id="4887" w:author="ANANDHAKRISHNAN MADATHIL REMESH" w:date="2025-04-10T21:45:00Z" w16du:dateUtc="2025-04-10T20:45:00Z">
        <w:r w:rsidRPr="001A6DB9">
          <w:rPr>
            <w:rFonts w:ascii="Trebuchet MS" w:hAnsi="Trebuchet MS"/>
            <w:rPrChange w:id="4888" w:author="ANANDHAKRISHNAN MADATHIL REMESH" w:date="2025-04-11T20:26:00Z" w16du:dateUtc="2025-04-11T19:26:00Z">
              <w:rPr/>
            </w:rPrChange>
          </w:rPr>
          <w:t xml:space="preserve"> the metric would have no way to penalize or reward that.</w:t>
        </w:r>
      </w:ins>
    </w:p>
    <w:p w14:paraId="56090300" w14:textId="4D8FAF49" w:rsidR="003F0786" w:rsidRPr="001A6DB9" w:rsidRDefault="00635EF8">
      <w:pPr>
        <w:pStyle w:val="p1"/>
        <w:numPr>
          <w:ilvl w:val="0"/>
          <w:numId w:val="82"/>
        </w:numPr>
        <w:rPr>
          <w:ins w:id="4889" w:author="ANANDHAKRISHNAN MADATHIL REMESH" w:date="2025-04-10T21:46:00Z" w16du:dateUtc="2025-04-10T20:46:00Z"/>
          <w:rFonts w:ascii="Trebuchet MS" w:hAnsi="Trebuchet MS"/>
          <w:rPrChange w:id="4890" w:author="ANANDHAKRISHNAN MADATHIL REMESH" w:date="2025-04-11T20:26:00Z" w16du:dateUtc="2025-04-11T19:26:00Z">
            <w:rPr>
              <w:ins w:id="4891" w:author="ANANDHAKRISHNAN MADATHIL REMESH" w:date="2025-04-10T21:46:00Z" w16du:dateUtc="2025-04-10T20:46:00Z"/>
            </w:rPr>
          </w:rPrChange>
        </w:rPr>
        <w:pPrChange w:id="4892" w:author="ANANDHAKRISHNAN MADATHIL REMESH" w:date="2025-04-10T17:15:00Z" w16du:dateUtc="2025-04-10T16:15:00Z">
          <w:pPr/>
        </w:pPrChange>
      </w:pPr>
      <w:ins w:id="4893" w:author="ANANDHAKRISHNAN MADATHIL REMESH" w:date="2025-04-10T21:45:00Z" w16du:dateUtc="2025-04-10T20:45:00Z">
        <w:r w:rsidRPr="001A6DB9">
          <w:rPr>
            <w:rFonts w:ascii="Trebuchet MS" w:hAnsi="Trebuchet MS"/>
            <w:rPrChange w:id="4894" w:author="ANANDHAKRISHNAN MADATHIL REMESH" w:date="2025-04-11T20:26:00Z" w16du:dateUtc="2025-04-11T19:26:00Z">
              <w:rPr/>
            </w:rPrChange>
          </w:rPr>
          <w:t xml:space="preserve">The model might appear </w:t>
        </w:r>
        <w:r w:rsidRPr="001A6DB9">
          <w:rPr>
            <w:rStyle w:val="s1"/>
            <w:rFonts w:ascii="Trebuchet MS" w:eastAsiaTheme="majorEastAsia" w:hAnsi="Trebuchet MS"/>
            <w:rPrChange w:id="4895" w:author="ANANDHAKRISHNAN MADATHIL REMESH" w:date="2025-04-11T20:28:00Z" w16du:dateUtc="2025-04-11T19:28:00Z">
              <w:rPr>
                <w:rStyle w:val="s1"/>
                <w:rFonts w:eastAsiaTheme="majorEastAsia"/>
                <w:b/>
                <w:bCs/>
              </w:rPr>
            </w:rPrChange>
          </w:rPr>
          <w:t>visually reasonable</w:t>
        </w:r>
        <w:r w:rsidRPr="001A6DB9">
          <w:rPr>
            <w:rFonts w:ascii="Trebuchet MS" w:hAnsi="Trebuchet MS"/>
            <w:rPrChange w:id="4896" w:author="ANANDHAKRISHNAN MADATHIL REMESH" w:date="2025-04-11T20:26:00Z" w16du:dateUtc="2025-04-11T19:26:00Z">
              <w:rPr/>
            </w:rPrChange>
          </w:rPr>
          <w:t xml:space="preserve">, but that is </w:t>
        </w:r>
        <w:r w:rsidRPr="001A6DB9">
          <w:rPr>
            <w:rStyle w:val="s1"/>
            <w:rFonts w:ascii="Trebuchet MS" w:eastAsiaTheme="majorEastAsia" w:hAnsi="Trebuchet MS"/>
            <w:rPrChange w:id="4897" w:author="ANANDHAKRISHNAN MADATHIL REMESH" w:date="2025-04-11T20:28:00Z" w16du:dateUtc="2025-04-11T19:28:00Z">
              <w:rPr>
                <w:rStyle w:val="s1"/>
                <w:rFonts w:eastAsiaTheme="majorEastAsia"/>
                <w:b/>
                <w:bCs/>
              </w:rPr>
            </w:rPrChange>
          </w:rPr>
          <w:t>qualitative</w:t>
        </w:r>
        <w:r w:rsidRPr="001A6DB9">
          <w:rPr>
            <w:rFonts w:ascii="Trebuchet MS" w:hAnsi="Trebuchet MS"/>
            <w:rPrChange w:id="4898" w:author="ANANDHAKRISHNAN MADATHIL REMESH" w:date="2025-04-11T20:26:00Z" w16du:dateUtc="2025-04-11T19:26:00Z">
              <w:rPr/>
            </w:rPrChange>
          </w:rPr>
          <w:t>, not measurable.</w:t>
        </w:r>
      </w:ins>
    </w:p>
    <w:p w14:paraId="5DF90FF2" w14:textId="77777777" w:rsidR="003F0786" w:rsidRPr="001A6DB9" w:rsidRDefault="003F0786" w:rsidP="00904DE0">
      <w:pPr>
        <w:rPr>
          <w:ins w:id="4899" w:author="ANANDHAKRISHNAN MADATHIL REMESH" w:date="2025-04-10T21:46:00Z" w16du:dateUtc="2025-04-10T20:46:00Z"/>
          <w:rFonts w:ascii="Trebuchet MS" w:hAnsi="Trebuchet MS"/>
          <w:color w:val="000000"/>
        </w:rPr>
      </w:pPr>
    </w:p>
    <w:p w14:paraId="3DB6AF88" w14:textId="77777777" w:rsidR="003F0786" w:rsidRDefault="003F0786" w:rsidP="00904DE0">
      <w:pPr>
        <w:rPr>
          <w:ins w:id="4900" w:author="ANANDHAKRISHNAN MADATHIL REMESH" w:date="2025-04-10T21:46:00Z" w16du:dateUtc="2025-04-10T20:46:00Z"/>
          <w:rFonts w:ascii="Trebuchet MS" w:hAnsi="Trebuchet MS"/>
          <w:color w:val="000000"/>
        </w:rPr>
      </w:pPr>
    </w:p>
    <w:p w14:paraId="601A2075" w14:textId="77777777" w:rsidR="003F0786" w:rsidRPr="00904DE0" w:rsidRDefault="003F0786">
      <w:pPr>
        <w:jc w:val="both"/>
        <w:rPr>
          <w:ins w:id="4901" w:author="ANANDHAKRISHNAN MADATHIL REMESH" w:date="2025-04-10T16:33:00Z" w16du:dateUtc="2025-04-10T15:33:00Z"/>
          <w:rFonts w:ascii="Trebuchet MS" w:hAnsi="Trebuchet MS"/>
          <w:color w:val="000000"/>
          <w:rPrChange w:id="4902" w:author="ANANDHAKRISHNAN MADATHIL REMESH" w:date="2025-04-10T17:16:00Z" w16du:dateUtc="2025-04-10T16:16:00Z">
            <w:rPr>
              <w:ins w:id="4903" w:author="ANANDHAKRISHNAN MADATHIL REMESH" w:date="2025-04-10T16:33:00Z" w16du:dateUtc="2025-04-10T15:33:00Z"/>
              <w:rFonts w:ascii="Helvetica" w:hAnsi="Helvetica"/>
              <w:color w:val="000000"/>
              <w:sz w:val="17"/>
              <w:szCs w:val="17"/>
            </w:rPr>
          </w:rPrChange>
        </w:rPr>
        <w:pPrChange w:id="4904" w:author="ANANDHAKRISHNAN MADATHIL REMESH" w:date="2025-04-10T17:15:00Z" w16du:dateUtc="2025-04-10T16:15:00Z">
          <w:pPr/>
        </w:pPrChange>
      </w:pPr>
    </w:p>
    <w:p w14:paraId="29A0A21A" w14:textId="77777777" w:rsidR="00795296" w:rsidRPr="00795296" w:rsidRDefault="00795296" w:rsidP="00795296">
      <w:pPr>
        <w:rPr>
          <w:ins w:id="4905" w:author="ANANDHAKRISHNAN MADATHIL REMESH" w:date="2025-04-10T20:51:00Z" w16du:dateUtc="2025-04-10T19:51:00Z"/>
          <w:rFonts w:ascii="Trebuchet MS" w:hAnsi="Trebuchet MS"/>
          <w:color w:val="000000"/>
          <w:u w:val="single"/>
          <w:rPrChange w:id="4906" w:author="ANANDHAKRISHNAN MADATHIL REMESH" w:date="2025-04-10T20:51:00Z" w16du:dateUtc="2025-04-10T19:51:00Z">
            <w:rPr>
              <w:ins w:id="4907" w:author="ANANDHAKRISHNAN MADATHIL REMESH" w:date="2025-04-10T20:51:00Z" w16du:dateUtc="2025-04-10T19:51:00Z"/>
              <w:rFonts w:ascii="Helvetica" w:hAnsi="Helvetica"/>
              <w:color w:val="000000"/>
              <w:sz w:val="17"/>
              <w:szCs w:val="17"/>
            </w:rPr>
          </w:rPrChange>
        </w:rPr>
      </w:pPr>
      <w:ins w:id="4908" w:author="ANANDHAKRISHNAN MADATHIL REMESH" w:date="2025-04-10T20:51:00Z" w16du:dateUtc="2025-04-10T19:51:00Z">
        <w:r w:rsidRPr="00795296">
          <w:rPr>
            <w:rFonts w:ascii="Trebuchet MS" w:hAnsi="Trebuchet MS"/>
            <w:color w:val="000000"/>
            <w:u w:val="single"/>
            <w:rPrChange w:id="4909" w:author="ANANDHAKRISHNAN MADATHIL REMESH" w:date="2025-04-10T20:51:00Z" w16du:dateUtc="2025-04-10T19:51:00Z">
              <w:rPr>
                <w:rFonts w:ascii="Helvetica" w:hAnsi="Helvetica"/>
                <w:color w:val="000000"/>
                <w:sz w:val="17"/>
                <w:szCs w:val="17"/>
              </w:rPr>
            </w:rPrChange>
          </w:rPr>
          <w:t>Evaluation Approach (Without Ground Truth)</w:t>
        </w:r>
      </w:ins>
    </w:p>
    <w:p w14:paraId="39DC3BEF" w14:textId="7CF348E5" w:rsidR="00B33063" w:rsidRPr="00904DE0" w:rsidRDefault="00B33063" w:rsidP="00B33063">
      <w:pPr>
        <w:pStyle w:val="p1"/>
        <w:rPr>
          <w:ins w:id="4910" w:author="ANANDHAKRISHNAN MADATHIL REMESH" w:date="2025-04-10T16:34:00Z" w16du:dateUtc="2025-04-10T15:34:00Z"/>
          <w:rFonts w:ascii="Trebuchet MS" w:hAnsi="Trebuchet MS"/>
          <w:color w:val="000000"/>
          <w:rPrChange w:id="4911" w:author="ANANDHAKRISHNAN MADATHIL REMESH" w:date="2025-04-10T17:17:00Z" w16du:dateUtc="2025-04-10T16:17:00Z">
            <w:rPr>
              <w:ins w:id="4912" w:author="ANANDHAKRISHNAN MADATHIL REMESH" w:date="2025-04-10T16:34:00Z" w16du:dateUtc="2025-04-10T15:34:00Z"/>
              <w:rFonts w:ascii="Helvetica" w:hAnsi="Helvetica"/>
              <w:color w:val="000000"/>
              <w:sz w:val="17"/>
              <w:szCs w:val="17"/>
            </w:rPr>
          </w:rPrChange>
        </w:rPr>
      </w:pPr>
      <w:ins w:id="4913" w:author="ANANDHAKRISHNAN MADATHIL REMESH" w:date="2025-04-10T16:34:00Z" w16du:dateUtc="2025-04-10T15:34:00Z">
        <w:r>
          <w:rPr>
            <w:rFonts w:ascii="Helvetica" w:hAnsi="Helvetica"/>
            <w:color w:val="000000"/>
            <w:sz w:val="17"/>
            <w:szCs w:val="17"/>
          </w:rPr>
          <w:br/>
        </w:r>
        <w:r>
          <w:rPr>
            <w:rFonts w:ascii="Helvetica" w:hAnsi="Helvetica"/>
            <w:color w:val="000000"/>
            <w:sz w:val="17"/>
            <w:szCs w:val="17"/>
          </w:rPr>
          <w:br/>
        </w:r>
        <w:r w:rsidRPr="00904DE0">
          <w:rPr>
            <w:rFonts w:ascii="Trebuchet MS" w:hAnsi="Trebuchet MS"/>
            <w:color w:val="000000"/>
            <w:rPrChange w:id="4914" w:author="ANANDHAKRISHNAN MADATHIL REMESH" w:date="2025-04-10T17:17:00Z" w16du:dateUtc="2025-04-10T16:17:00Z">
              <w:rPr>
                <w:rFonts w:ascii="Helvetica" w:hAnsi="Helvetica"/>
                <w:color w:val="000000"/>
                <w:sz w:val="17"/>
                <w:szCs w:val="17"/>
              </w:rPr>
            </w:rPrChange>
          </w:rPr>
          <w:t xml:space="preserve">Here is the step-by-step </w:t>
        </w:r>
      </w:ins>
      <w:ins w:id="4915" w:author="ANANDHAKRISHNAN MADATHIL REMESH" w:date="2025-04-10T16:37:00Z" w16du:dateUtc="2025-04-10T15:37:00Z">
        <w:r w:rsidRPr="00904DE0">
          <w:rPr>
            <w:rFonts w:ascii="Trebuchet MS" w:hAnsi="Trebuchet MS"/>
            <w:color w:val="000000"/>
            <w:rPrChange w:id="4916" w:author="ANANDHAKRISHNAN MADATHIL REMESH" w:date="2025-04-10T17:17:00Z" w16du:dateUtc="2025-04-10T16:17:00Z">
              <w:rPr>
                <w:rFonts w:ascii="Helvetica" w:hAnsi="Helvetica"/>
                <w:color w:val="000000"/>
                <w:sz w:val="17"/>
                <w:szCs w:val="17"/>
              </w:rPr>
            </w:rPrChange>
          </w:rPr>
          <w:t>process followed</w:t>
        </w:r>
      </w:ins>
      <w:ins w:id="4917" w:author="ANANDHAKRISHNAN MADATHIL REMESH" w:date="2025-04-10T16:34:00Z" w16du:dateUtc="2025-04-10T15:34:00Z">
        <w:r w:rsidRPr="00904DE0">
          <w:rPr>
            <w:rFonts w:ascii="Trebuchet MS" w:hAnsi="Trebuchet MS"/>
            <w:color w:val="000000"/>
            <w:rPrChange w:id="4918" w:author="ANANDHAKRISHNAN MADATHIL REMESH" w:date="2025-04-10T17:17:00Z" w16du:dateUtc="2025-04-10T16:17:00Z">
              <w:rPr>
                <w:rFonts w:ascii="Helvetica" w:hAnsi="Helvetica"/>
                <w:color w:val="000000"/>
                <w:sz w:val="17"/>
                <w:szCs w:val="17"/>
              </w:rPr>
            </w:rPrChange>
          </w:rPr>
          <w:t xml:space="preserve"> to evaluate the model on this new dataset:</w:t>
        </w:r>
      </w:ins>
    </w:p>
    <w:p w14:paraId="50F41757" w14:textId="44B2EF89" w:rsidR="00B33063" w:rsidRPr="00904DE0" w:rsidRDefault="00B33063">
      <w:pPr>
        <w:pStyle w:val="ListParagraph"/>
        <w:numPr>
          <w:ilvl w:val="0"/>
          <w:numId w:val="80"/>
        </w:numPr>
        <w:spacing w:after="0" w:line="276" w:lineRule="auto"/>
        <w:rPr>
          <w:ins w:id="4919" w:author="ANANDHAKRISHNAN MADATHIL REMESH" w:date="2025-04-10T16:34:00Z" w16du:dateUtc="2025-04-10T15:34:00Z"/>
          <w:rFonts w:ascii="Trebuchet MS" w:hAnsi="Trebuchet MS"/>
          <w:color w:val="000000"/>
          <w:rPrChange w:id="4920" w:author="ANANDHAKRISHNAN MADATHIL REMESH" w:date="2025-04-10T17:17:00Z" w16du:dateUtc="2025-04-10T16:17:00Z">
            <w:rPr>
              <w:ins w:id="4921" w:author="ANANDHAKRISHNAN MADATHIL REMESH" w:date="2025-04-10T16:34:00Z" w16du:dateUtc="2025-04-10T15:34:00Z"/>
            </w:rPr>
          </w:rPrChange>
        </w:rPr>
        <w:pPrChange w:id="4922" w:author="ANANDHAKRISHNAN MADATHIL REMESH" w:date="2025-04-10T16:38:00Z" w16du:dateUtc="2025-04-10T15:38:00Z">
          <w:pPr/>
        </w:pPrChange>
      </w:pPr>
      <w:ins w:id="4923" w:author="ANANDHAKRISHNAN MADATHIL REMESH" w:date="2025-04-10T16:34:00Z" w16du:dateUtc="2025-04-10T15:34:00Z">
        <w:r w:rsidRPr="00904DE0">
          <w:rPr>
            <w:rFonts w:ascii="Trebuchet MS" w:eastAsia="Times New Roman" w:hAnsi="Trebuchet MS"/>
            <w:color w:val="000000"/>
            <w:sz w:val="24"/>
            <w:rPrChange w:id="4924" w:author="ANANDHAKRISHNAN MADATHIL REMESH" w:date="2025-04-10T17:17:00Z" w16du:dateUtc="2025-04-10T16:17:00Z">
              <w:rPr/>
            </w:rPrChange>
          </w:rPr>
          <w:t xml:space="preserve">Preprocessing: Each image was resized to 256x256 pixels and normalized to match the model's </w:t>
        </w:r>
      </w:ins>
      <w:ins w:id="4925" w:author="ANANDHAKRISHNAN MADATHIL REMESH" w:date="2025-04-10T16:36:00Z" w16du:dateUtc="2025-04-10T15:36:00Z">
        <w:r w:rsidRPr="00904DE0">
          <w:rPr>
            <w:rFonts w:ascii="Trebuchet MS" w:eastAsia="Times New Roman" w:hAnsi="Trebuchet MS"/>
            <w:color w:val="000000"/>
            <w:sz w:val="24"/>
            <w:rPrChange w:id="4926" w:author="ANANDHAKRISHNAN MADATHIL REMESH" w:date="2025-04-10T17:17:00Z" w16du:dateUtc="2025-04-10T16:17:00Z">
              <w:rPr/>
            </w:rPrChange>
          </w:rPr>
          <w:t>expected input</w:t>
        </w:r>
      </w:ins>
      <w:ins w:id="4927" w:author="ANANDHAKRISHNAN MADATHIL REMESH" w:date="2025-04-10T16:34:00Z" w16du:dateUtc="2025-04-10T15:34:00Z">
        <w:r w:rsidRPr="00904DE0">
          <w:rPr>
            <w:rFonts w:ascii="Trebuchet MS" w:eastAsia="Times New Roman" w:hAnsi="Trebuchet MS"/>
            <w:color w:val="000000"/>
            <w:sz w:val="24"/>
            <w:rPrChange w:id="4928" w:author="ANANDHAKRISHNAN MADATHIL REMESH" w:date="2025-04-10T17:17:00Z" w16du:dateUtc="2025-04-10T16:17:00Z">
              <w:rPr/>
            </w:rPrChange>
          </w:rPr>
          <w:t>.</w:t>
        </w:r>
      </w:ins>
    </w:p>
    <w:p w14:paraId="39BE62BE" w14:textId="5019CF77" w:rsidR="00B33063" w:rsidRPr="00904DE0" w:rsidRDefault="00B33063">
      <w:pPr>
        <w:pStyle w:val="ListParagraph"/>
        <w:numPr>
          <w:ilvl w:val="0"/>
          <w:numId w:val="80"/>
        </w:numPr>
        <w:spacing w:after="0" w:line="276" w:lineRule="auto"/>
        <w:rPr>
          <w:ins w:id="4929" w:author="ANANDHAKRISHNAN MADATHIL REMESH" w:date="2025-04-10T16:34:00Z" w16du:dateUtc="2025-04-10T15:34:00Z"/>
          <w:rFonts w:ascii="Trebuchet MS" w:hAnsi="Trebuchet MS"/>
          <w:color w:val="000000"/>
          <w:rPrChange w:id="4930" w:author="ANANDHAKRISHNAN MADATHIL REMESH" w:date="2025-04-10T17:17:00Z" w16du:dateUtc="2025-04-10T16:17:00Z">
            <w:rPr>
              <w:ins w:id="4931" w:author="ANANDHAKRISHNAN MADATHIL REMESH" w:date="2025-04-10T16:34:00Z" w16du:dateUtc="2025-04-10T15:34:00Z"/>
            </w:rPr>
          </w:rPrChange>
        </w:rPr>
        <w:pPrChange w:id="4932" w:author="ANANDHAKRISHNAN MADATHIL REMESH" w:date="2025-04-10T16:38:00Z" w16du:dateUtc="2025-04-10T15:38:00Z">
          <w:pPr/>
        </w:pPrChange>
      </w:pPr>
      <w:ins w:id="4933" w:author="ANANDHAKRISHNAN MADATHIL REMESH" w:date="2025-04-10T16:34:00Z" w16du:dateUtc="2025-04-10T15:34:00Z">
        <w:r w:rsidRPr="00904DE0">
          <w:rPr>
            <w:rFonts w:ascii="Trebuchet MS" w:eastAsia="Times New Roman" w:hAnsi="Trebuchet MS"/>
            <w:color w:val="000000"/>
            <w:sz w:val="24"/>
            <w:rPrChange w:id="4934" w:author="ANANDHAKRISHNAN MADATHIL REMESH" w:date="2025-04-10T17:17:00Z" w16du:dateUtc="2025-04-10T16:17:00Z">
              <w:rPr/>
            </w:rPrChange>
          </w:rPr>
          <w:t>Prediction: The trained U-Net model (`unet_finetuned_best.h5`) was used to predict flood masks for each</w:t>
        </w:r>
      </w:ins>
      <w:ins w:id="4935" w:author="ANANDHAKRISHNAN MADATHIL REMESH" w:date="2025-04-10T16:38:00Z" w16du:dateUtc="2025-04-10T15:38:00Z">
        <w:r w:rsidRPr="00904DE0">
          <w:rPr>
            <w:rFonts w:ascii="Trebuchet MS" w:eastAsia="Times New Roman" w:hAnsi="Trebuchet MS"/>
            <w:color w:val="000000"/>
            <w:sz w:val="24"/>
            <w:rPrChange w:id="4936" w:author="ANANDHAKRISHNAN MADATHIL REMESH" w:date="2025-04-10T17:17:00Z" w16du:dateUtc="2025-04-10T16:17:00Z">
              <w:rPr>
                <w:rFonts w:ascii="Helvetica" w:hAnsi="Helvetica"/>
                <w:color w:val="000000"/>
                <w:sz w:val="17"/>
                <w:szCs w:val="17"/>
              </w:rPr>
            </w:rPrChange>
          </w:rPr>
          <w:t xml:space="preserve"> </w:t>
        </w:r>
      </w:ins>
      <w:ins w:id="4937" w:author="ANANDHAKRISHNAN MADATHIL REMESH" w:date="2025-04-10T16:34:00Z" w16du:dateUtc="2025-04-10T15:34:00Z">
        <w:r w:rsidRPr="00904DE0">
          <w:rPr>
            <w:rFonts w:ascii="Trebuchet MS" w:eastAsia="Times New Roman" w:hAnsi="Trebuchet MS"/>
            <w:color w:val="000000"/>
            <w:sz w:val="24"/>
            <w:rPrChange w:id="4938" w:author="ANANDHAKRISHNAN MADATHIL REMESH" w:date="2025-04-10T17:17:00Z" w16du:dateUtc="2025-04-10T16:17:00Z">
              <w:rPr/>
            </w:rPrChange>
          </w:rPr>
          <w:t>image.</w:t>
        </w:r>
      </w:ins>
    </w:p>
    <w:p w14:paraId="57DED5A2" w14:textId="33F83685" w:rsidR="00B33063" w:rsidRDefault="00B33063" w:rsidP="00B33063">
      <w:pPr>
        <w:pStyle w:val="ListParagraph"/>
        <w:numPr>
          <w:ilvl w:val="0"/>
          <w:numId w:val="80"/>
        </w:numPr>
        <w:spacing w:after="0" w:line="276" w:lineRule="auto"/>
        <w:rPr>
          <w:ins w:id="4939" w:author="ANANDHAKRISHNAN MADATHIL REMESH" w:date="2025-04-10T20:53:00Z" w16du:dateUtc="2025-04-10T19:53:00Z"/>
          <w:rFonts w:ascii="Trebuchet MS" w:eastAsia="Times New Roman" w:hAnsi="Trebuchet MS"/>
          <w:color w:val="000000"/>
          <w:sz w:val="24"/>
        </w:rPr>
      </w:pPr>
      <w:ins w:id="4940" w:author="ANANDHAKRISHNAN MADATHIL REMESH" w:date="2025-04-10T16:34:00Z" w16du:dateUtc="2025-04-10T15:34:00Z">
        <w:r w:rsidRPr="00904DE0">
          <w:rPr>
            <w:rFonts w:ascii="Trebuchet MS" w:eastAsia="Times New Roman" w:hAnsi="Trebuchet MS"/>
            <w:color w:val="000000"/>
            <w:sz w:val="24"/>
            <w:rPrChange w:id="4941" w:author="ANANDHAKRISHNAN MADATHIL REMESH" w:date="2025-04-10T17:17:00Z" w16du:dateUtc="2025-04-10T16:17:00Z">
              <w:rPr/>
            </w:rPrChange>
          </w:rPr>
          <w:t>Flood Coverage Calculation: We calculated what percentage of each image the model predicted as flooded.</w:t>
        </w:r>
      </w:ins>
    </w:p>
    <w:p w14:paraId="3129B8BB" w14:textId="06CAAC2D" w:rsidR="00795296" w:rsidRPr="00795296" w:rsidRDefault="00795296">
      <w:pPr>
        <w:pStyle w:val="ListParagraph"/>
        <w:numPr>
          <w:ilvl w:val="0"/>
          <w:numId w:val="80"/>
        </w:numPr>
        <w:spacing w:after="0"/>
        <w:rPr>
          <w:ins w:id="4942" w:author="ANANDHAKRISHNAN MADATHIL REMESH" w:date="2025-04-10T16:34:00Z" w16du:dateUtc="2025-04-10T15:34:00Z"/>
          <w:rFonts w:ascii="Trebuchet MS" w:hAnsi="Trebuchet MS"/>
          <w:color w:val="000000"/>
          <w:rPrChange w:id="4943" w:author="ANANDHAKRISHNAN MADATHIL REMESH" w:date="2025-04-10T20:54:00Z" w16du:dateUtc="2025-04-10T19:54:00Z">
            <w:rPr>
              <w:ins w:id="4944" w:author="ANANDHAKRISHNAN MADATHIL REMESH" w:date="2025-04-10T16:34:00Z" w16du:dateUtc="2025-04-10T15:34:00Z"/>
            </w:rPr>
          </w:rPrChange>
        </w:rPr>
        <w:pPrChange w:id="4945" w:author="ANANDHAKRISHNAN MADATHIL REMESH" w:date="2025-04-10T20:54:00Z" w16du:dateUtc="2025-04-10T19:54:00Z">
          <w:pPr/>
        </w:pPrChange>
      </w:pPr>
      <w:ins w:id="4946" w:author="ANANDHAKRISHNAN MADATHIL REMESH" w:date="2025-04-10T20:53:00Z" w16du:dateUtc="2025-04-10T19:53:00Z">
        <w:r w:rsidRPr="00795296">
          <w:rPr>
            <w:rFonts w:ascii="Trebuchet MS" w:eastAsia="Times New Roman" w:hAnsi="Trebuchet MS"/>
            <w:color w:val="000000"/>
            <w:sz w:val="24"/>
            <w:rPrChange w:id="4947" w:author="ANANDHAKRISHNAN MADATHIL REMESH" w:date="2025-04-10T20:53:00Z" w16du:dateUtc="2025-04-10T19:53:00Z">
              <w:rPr>
                <w:rFonts w:ascii="Helvetica" w:hAnsi="Helvetica"/>
                <w:color w:val="000000"/>
                <w:sz w:val="17"/>
                <w:szCs w:val="17"/>
              </w:rPr>
            </w:rPrChange>
          </w:rPr>
          <w:t>Visual Inspection: Overlay images were created by blending predicted masks with original inputs to highlight</w:t>
        </w:r>
      </w:ins>
      <w:ins w:id="4948" w:author="ANANDHAKRISHNAN MADATHIL REMESH" w:date="2025-04-10T20:54:00Z" w16du:dateUtc="2025-04-10T19:54:00Z">
        <w:r>
          <w:rPr>
            <w:rFonts w:ascii="Trebuchet MS" w:eastAsia="Times New Roman" w:hAnsi="Trebuchet MS"/>
            <w:color w:val="000000"/>
            <w:sz w:val="24"/>
          </w:rPr>
          <w:t xml:space="preserve"> </w:t>
        </w:r>
      </w:ins>
      <w:ins w:id="4949" w:author="ANANDHAKRISHNAN MADATHIL REMESH" w:date="2025-04-10T20:53:00Z" w16du:dateUtc="2025-04-10T19:53:00Z">
        <w:r w:rsidRPr="00795296">
          <w:rPr>
            <w:rFonts w:ascii="Trebuchet MS" w:eastAsia="Times New Roman" w:hAnsi="Trebuchet MS"/>
            <w:color w:val="000000"/>
            <w:rPrChange w:id="4950" w:author="ANANDHAKRISHNAN MADATHIL REMESH" w:date="2025-04-10T20:54:00Z" w16du:dateUtc="2025-04-10T19:54:00Z">
              <w:rPr>
                <w:rFonts w:ascii="Helvetica" w:hAnsi="Helvetica"/>
                <w:color w:val="000000"/>
                <w:sz w:val="17"/>
                <w:szCs w:val="17"/>
              </w:rPr>
            </w:rPrChange>
          </w:rPr>
          <w:t>flood zones.</w:t>
        </w:r>
      </w:ins>
    </w:p>
    <w:p w14:paraId="238E1C1E" w14:textId="77777777" w:rsidR="00B33063" w:rsidRPr="00B33063" w:rsidRDefault="00B33063" w:rsidP="00B33063">
      <w:pPr>
        <w:rPr>
          <w:ins w:id="4951" w:author="ANANDHAKRISHNAN MADATHIL REMESH" w:date="2025-04-10T16:34:00Z" w16du:dateUtc="2025-04-10T15:34:00Z"/>
          <w:rFonts w:ascii="Helvetica" w:hAnsi="Helvetica"/>
          <w:color w:val="000000"/>
          <w:sz w:val="17"/>
          <w:szCs w:val="17"/>
        </w:rPr>
      </w:pPr>
    </w:p>
    <w:p w14:paraId="6968F90F" w14:textId="46C122D0" w:rsidR="00795296" w:rsidRDefault="00795296" w:rsidP="00795296">
      <w:pPr>
        <w:jc w:val="both"/>
        <w:rPr>
          <w:ins w:id="4952" w:author="ANANDHAKRISHNAN MADATHIL REMESH" w:date="2025-04-10T23:54:00Z" w16du:dateUtc="2025-04-10T22:54:00Z"/>
          <w:rFonts w:ascii="Trebuchet MS" w:hAnsi="Trebuchet MS"/>
          <w:color w:val="000000"/>
        </w:rPr>
      </w:pPr>
      <w:ins w:id="4953" w:author="ANANDHAKRISHNAN MADATHIL REMESH" w:date="2025-04-10T20:54:00Z" w16du:dateUtc="2025-04-10T19:54:00Z">
        <w:r w:rsidRPr="00795296">
          <w:rPr>
            <w:rFonts w:ascii="Trebuchet MS" w:hAnsi="Trebuchet MS"/>
            <w:color w:val="000000"/>
            <w:rPrChange w:id="4954" w:author="ANANDHAKRISHNAN MADATHIL REMESH" w:date="2025-04-10T20:54:00Z" w16du:dateUtc="2025-04-10T19:54:00Z">
              <w:rPr>
                <w:rFonts w:ascii="Helvetica" w:hAnsi="Helvetica"/>
                <w:color w:val="000000"/>
                <w:sz w:val="17"/>
                <w:szCs w:val="17"/>
              </w:rPr>
            </w:rPrChange>
          </w:rPr>
          <w:t>This process enables an assessment of prediction patterns and consistency, despite the absence of</w:t>
        </w:r>
        <w:r>
          <w:rPr>
            <w:rFonts w:ascii="Trebuchet MS" w:hAnsi="Trebuchet MS"/>
            <w:color w:val="000000"/>
          </w:rPr>
          <w:t xml:space="preserve"> </w:t>
        </w:r>
        <w:r w:rsidRPr="00795296">
          <w:rPr>
            <w:rFonts w:ascii="Trebuchet MS" w:hAnsi="Trebuchet MS"/>
            <w:color w:val="000000"/>
            <w:rPrChange w:id="4955" w:author="ANANDHAKRISHNAN MADATHIL REMESH" w:date="2025-04-10T20:54:00Z" w16du:dateUtc="2025-04-10T19:54:00Z">
              <w:rPr>
                <w:rFonts w:ascii="Helvetica" w:hAnsi="Helvetica"/>
                <w:color w:val="000000"/>
                <w:sz w:val="17"/>
                <w:szCs w:val="17"/>
              </w:rPr>
            </w:rPrChange>
          </w:rPr>
          <w:t>annotated reference data.</w:t>
        </w:r>
      </w:ins>
    </w:p>
    <w:p w14:paraId="0312C4AA" w14:textId="77777777" w:rsidR="00274FE5" w:rsidRDefault="00274FE5" w:rsidP="00795296">
      <w:pPr>
        <w:jc w:val="both"/>
        <w:rPr>
          <w:ins w:id="4956" w:author="ANANDHAKRISHNAN MADATHIL REMESH" w:date="2025-04-10T23:54:00Z" w16du:dateUtc="2025-04-10T22:54:00Z"/>
          <w:rFonts w:ascii="Trebuchet MS" w:hAnsi="Trebuchet MS"/>
          <w:color w:val="000000"/>
        </w:rPr>
      </w:pPr>
    </w:p>
    <w:p w14:paraId="65774972" w14:textId="77777777" w:rsidR="00274FE5" w:rsidRPr="00274FE5" w:rsidRDefault="00274FE5">
      <w:pPr>
        <w:jc w:val="both"/>
        <w:rPr>
          <w:ins w:id="4957" w:author="ANANDHAKRISHNAN MADATHIL REMESH" w:date="2025-04-10T23:54:00Z" w16du:dateUtc="2025-04-10T22:54:00Z"/>
          <w:rFonts w:ascii="Trebuchet MS" w:hAnsi="Trebuchet MS"/>
          <w:color w:val="0E0E0E"/>
          <w:rPrChange w:id="4958" w:author="ANANDHAKRISHNAN MADATHIL REMESH" w:date="2025-04-10T23:54:00Z" w16du:dateUtc="2025-04-10T22:54:00Z">
            <w:rPr>
              <w:ins w:id="4959" w:author="ANANDHAKRISHNAN MADATHIL REMESH" w:date="2025-04-10T23:54:00Z" w16du:dateUtc="2025-04-10T22:54:00Z"/>
              <w:rFonts w:ascii=".AppleSystemUIFont" w:hAnsi=".AppleSystemUIFont"/>
              <w:color w:val="0E0E0E"/>
              <w:sz w:val="21"/>
              <w:szCs w:val="21"/>
            </w:rPr>
          </w:rPrChange>
        </w:rPr>
        <w:pPrChange w:id="4960" w:author="ANANDHAKRISHNAN MADATHIL REMESH" w:date="2025-04-10T23:54:00Z" w16du:dateUtc="2025-04-10T22:54:00Z">
          <w:pPr/>
        </w:pPrChange>
      </w:pPr>
      <w:ins w:id="4961" w:author="ANANDHAKRISHNAN MADATHIL REMESH" w:date="2025-04-10T23:54:00Z" w16du:dateUtc="2025-04-10T22:54:00Z">
        <w:r w:rsidRPr="00274FE5">
          <w:rPr>
            <w:rFonts w:ascii="Trebuchet MS" w:hAnsi="Trebuchet MS"/>
            <w:color w:val="0E0E0E"/>
            <w:rPrChange w:id="4962" w:author="ANANDHAKRISHNAN MADATHIL REMESH" w:date="2025-04-10T23:54:00Z" w16du:dateUtc="2025-04-10T22:54:00Z">
              <w:rPr>
                <w:rFonts w:ascii=".AppleSystemUIFont" w:hAnsi=".AppleSystemUIFont"/>
                <w:color w:val="0E0E0E"/>
                <w:sz w:val="21"/>
                <w:szCs w:val="21"/>
              </w:rPr>
            </w:rPrChange>
          </w:rPr>
          <w:t>While it is technically possible to extract model-derived masks from overlay images for internal consistency checks, this approach was intentionally excluded in this study, as no human-annotated ground truth masks were available for the new dataset. Instead, we rely on flood coverage estimation and visual inspection to assess the model</w:t>
        </w:r>
        <w:r w:rsidRPr="00274FE5">
          <w:rPr>
            <w:rFonts w:ascii="Trebuchet MS" w:hAnsi="Trebuchet MS" w:hint="eastAsia"/>
            <w:color w:val="0E0E0E"/>
            <w:rPrChange w:id="4963" w:author="ANANDHAKRISHNAN MADATHIL REMESH" w:date="2025-04-10T23:54:00Z" w16du:dateUtc="2025-04-10T22:54:00Z">
              <w:rPr>
                <w:rFonts w:ascii=".AppleSystemUIFont" w:hAnsi=".AppleSystemUIFont" w:hint="eastAsia"/>
                <w:color w:val="0E0E0E"/>
                <w:sz w:val="21"/>
                <w:szCs w:val="21"/>
              </w:rPr>
            </w:rPrChange>
          </w:rPr>
          <w:t>’</w:t>
        </w:r>
        <w:r w:rsidRPr="00274FE5">
          <w:rPr>
            <w:rFonts w:ascii="Trebuchet MS" w:hAnsi="Trebuchet MS"/>
            <w:color w:val="0E0E0E"/>
            <w:rPrChange w:id="4964" w:author="ANANDHAKRISHNAN MADATHIL REMESH" w:date="2025-04-10T23:54:00Z" w16du:dateUtc="2025-04-10T22:54:00Z">
              <w:rPr>
                <w:rFonts w:ascii=".AppleSystemUIFont" w:hAnsi=".AppleSystemUIFont"/>
                <w:color w:val="0E0E0E"/>
                <w:sz w:val="21"/>
                <w:szCs w:val="21"/>
              </w:rPr>
            </w:rPrChange>
          </w:rPr>
          <w:t>s generalization behavior. This ensures that the evaluation remains grounded in realistic interpretation without introducing unverified approximations.</w:t>
        </w:r>
      </w:ins>
    </w:p>
    <w:p w14:paraId="4C7F5162" w14:textId="77777777" w:rsidR="00274FE5" w:rsidRPr="00274FE5" w:rsidRDefault="00274FE5">
      <w:pPr>
        <w:jc w:val="both"/>
        <w:rPr>
          <w:ins w:id="4965" w:author="ANANDHAKRISHNAN MADATHIL REMESH" w:date="2025-04-10T20:54:00Z" w16du:dateUtc="2025-04-10T19:54:00Z"/>
          <w:rFonts w:ascii="Trebuchet MS" w:hAnsi="Trebuchet MS"/>
          <w:color w:val="000000"/>
          <w:rPrChange w:id="4966" w:author="ANANDHAKRISHNAN MADATHIL REMESH" w:date="2025-04-10T23:54:00Z" w16du:dateUtc="2025-04-10T22:54:00Z">
            <w:rPr>
              <w:ins w:id="4967" w:author="ANANDHAKRISHNAN MADATHIL REMESH" w:date="2025-04-10T20:54:00Z" w16du:dateUtc="2025-04-10T19:54:00Z"/>
              <w:rFonts w:ascii="Helvetica" w:hAnsi="Helvetica"/>
              <w:color w:val="000000"/>
              <w:sz w:val="17"/>
              <w:szCs w:val="17"/>
            </w:rPr>
          </w:rPrChange>
        </w:rPr>
        <w:pPrChange w:id="4968" w:author="ANANDHAKRISHNAN MADATHIL REMESH" w:date="2025-04-10T23:54:00Z" w16du:dateUtc="2025-04-10T22:54:00Z">
          <w:pPr/>
        </w:pPrChange>
      </w:pPr>
    </w:p>
    <w:p w14:paraId="1A3B9F77" w14:textId="77777777" w:rsidR="00B33063" w:rsidRPr="00904DE0" w:rsidRDefault="00B33063" w:rsidP="00B33063">
      <w:pPr>
        <w:rPr>
          <w:ins w:id="4969" w:author="ANANDHAKRISHNAN MADATHIL REMESH" w:date="2025-04-10T16:38:00Z" w16du:dateUtc="2025-04-10T15:38:00Z"/>
          <w:rFonts w:ascii="Trebuchet MS" w:hAnsi="Trebuchet MS"/>
          <w:color w:val="000000"/>
          <w:rPrChange w:id="4970" w:author="ANANDHAKRISHNAN MADATHIL REMESH" w:date="2025-04-10T17:17:00Z" w16du:dateUtc="2025-04-10T16:17:00Z">
            <w:rPr>
              <w:ins w:id="4971" w:author="ANANDHAKRISHNAN MADATHIL REMESH" w:date="2025-04-10T16:38:00Z" w16du:dateUtc="2025-04-10T15:38:00Z"/>
              <w:rFonts w:ascii="Helvetica" w:hAnsi="Helvetica"/>
              <w:color w:val="000000"/>
              <w:sz w:val="17"/>
              <w:szCs w:val="17"/>
            </w:rPr>
          </w:rPrChange>
        </w:rPr>
      </w:pPr>
    </w:p>
    <w:p w14:paraId="38FC153C" w14:textId="77777777" w:rsidR="00B33063" w:rsidRDefault="00B33063" w:rsidP="00B33063">
      <w:pPr>
        <w:rPr>
          <w:ins w:id="4972" w:author="ANANDHAKRISHNAN MADATHIL REMESH" w:date="2025-04-10T16:38:00Z" w16du:dateUtc="2025-04-10T15:38:00Z"/>
          <w:rFonts w:ascii="Helvetica" w:hAnsi="Helvetica"/>
          <w:color w:val="000000"/>
          <w:sz w:val="17"/>
          <w:szCs w:val="17"/>
        </w:rPr>
      </w:pPr>
    </w:p>
    <w:p w14:paraId="49FBCDBC" w14:textId="2B30D00B" w:rsidR="00B33063" w:rsidRDefault="00B33063" w:rsidP="00B33063">
      <w:pPr>
        <w:rPr>
          <w:ins w:id="4973" w:author="ANANDHAKRISHNAN MADATHIL REMESH" w:date="2025-04-10T20:55:00Z" w16du:dateUtc="2025-04-10T19:55:00Z"/>
          <w:rFonts w:ascii="Trebuchet MS" w:hAnsi="Trebuchet MS"/>
          <w:color w:val="000000"/>
          <w:u w:val="single"/>
        </w:rPr>
      </w:pPr>
      <w:ins w:id="4974" w:author="ANANDHAKRISHNAN MADATHIL REMESH" w:date="2025-04-10T16:34:00Z" w16du:dateUtc="2025-04-10T15:34:00Z">
        <w:r w:rsidRPr="00904DE0">
          <w:rPr>
            <w:rFonts w:ascii="Trebuchet MS" w:hAnsi="Trebuchet MS"/>
            <w:color w:val="000000"/>
            <w:u w:val="single"/>
            <w:rPrChange w:id="4975" w:author="ANANDHAKRISHNAN MADATHIL REMESH" w:date="2025-04-10T17:17:00Z" w16du:dateUtc="2025-04-10T16:17:00Z">
              <w:rPr>
                <w:rFonts w:ascii="Helvetica" w:hAnsi="Helvetica"/>
                <w:color w:val="000000"/>
                <w:sz w:val="17"/>
                <w:szCs w:val="17"/>
              </w:rPr>
            </w:rPrChange>
          </w:rPr>
          <w:t xml:space="preserve">Quantitative Summary </w:t>
        </w:r>
      </w:ins>
    </w:p>
    <w:p w14:paraId="70F8E782" w14:textId="77777777" w:rsidR="00795296" w:rsidRDefault="00795296" w:rsidP="00B33063">
      <w:pPr>
        <w:rPr>
          <w:ins w:id="4976" w:author="ANANDHAKRISHNAN MADATHIL REMESH" w:date="2025-04-10T20:55:00Z" w16du:dateUtc="2025-04-10T19:55:00Z"/>
          <w:rFonts w:ascii="Trebuchet MS" w:hAnsi="Trebuchet MS"/>
          <w:color w:val="000000"/>
          <w:u w:val="single"/>
        </w:rPr>
      </w:pPr>
    </w:p>
    <w:p w14:paraId="24C9F64F" w14:textId="77777777" w:rsidR="00795296" w:rsidRDefault="00795296" w:rsidP="00795296">
      <w:pPr>
        <w:spacing w:line="276" w:lineRule="auto"/>
        <w:rPr>
          <w:ins w:id="4977" w:author="ANANDHAKRISHNAN MADATHIL REMESH" w:date="2025-04-10T20:57:00Z" w16du:dateUtc="2025-04-10T19:57:00Z"/>
          <w:rFonts w:ascii="Trebuchet MS" w:hAnsi="Trebuchet MS"/>
          <w:color w:val="000000"/>
        </w:rPr>
      </w:pPr>
      <w:ins w:id="4978" w:author="ANANDHAKRISHNAN MADATHIL REMESH" w:date="2025-04-10T20:55:00Z" w16du:dateUtc="2025-04-10T19:55:00Z">
        <w:r w:rsidRPr="00795296">
          <w:rPr>
            <w:rFonts w:ascii="Trebuchet MS" w:hAnsi="Trebuchet MS"/>
            <w:color w:val="000000"/>
            <w:rPrChange w:id="4979" w:author="ANANDHAKRISHNAN MADATHIL REMESH" w:date="2025-04-10T20:56:00Z" w16du:dateUtc="2025-04-10T19:56:00Z">
              <w:rPr>
                <w:rFonts w:ascii="Helvetica" w:hAnsi="Helvetica"/>
                <w:color w:val="000000"/>
                <w:sz w:val="17"/>
                <w:szCs w:val="17"/>
              </w:rPr>
            </w:rPrChange>
          </w:rPr>
          <w:t>The model's flood predictions across the dataset were summarized as follows:</w:t>
        </w:r>
      </w:ins>
    </w:p>
    <w:p w14:paraId="1AE86BE1" w14:textId="77777777" w:rsidR="00795296" w:rsidRDefault="00795296" w:rsidP="00795296">
      <w:pPr>
        <w:spacing w:line="276" w:lineRule="auto"/>
        <w:rPr>
          <w:ins w:id="4980" w:author="ANANDHAKRISHNAN MADATHIL REMESH" w:date="2025-04-10T20:57:00Z" w16du:dateUtc="2025-04-10T19:57:00Z"/>
          <w:rFonts w:ascii="Trebuchet MS" w:hAnsi="Trebuchet MS"/>
          <w:color w:val="000000"/>
        </w:rPr>
      </w:pPr>
    </w:p>
    <w:p w14:paraId="4ACC91BA" w14:textId="77777777" w:rsidR="00B66352" w:rsidRDefault="00795296">
      <w:pPr>
        <w:keepNext/>
        <w:spacing w:line="276" w:lineRule="auto"/>
        <w:jc w:val="both"/>
        <w:rPr>
          <w:ins w:id="4981" w:author="ANANDHAKRISHNAN MADATHIL REMESH" w:date="2025-04-11T16:30:00Z" w16du:dateUtc="2025-04-11T15:30:00Z"/>
        </w:rPr>
        <w:pPrChange w:id="4982" w:author="ANANDHAKRISHNAN MADATHIL REMESH" w:date="2025-04-11T16:30:00Z" w16du:dateUtc="2025-04-11T15:30:00Z">
          <w:pPr>
            <w:spacing w:line="276" w:lineRule="auto"/>
            <w:jc w:val="both"/>
          </w:pPr>
        </w:pPrChange>
      </w:pPr>
      <w:ins w:id="4983" w:author="ANANDHAKRISHNAN MADATHIL REMESH" w:date="2025-04-10T20:57:00Z" w16du:dateUtc="2025-04-10T19:57:00Z">
        <w:r>
          <w:rPr>
            <w:rFonts w:ascii="Trebuchet MS" w:hAnsi="Trebuchet MS"/>
            <w:noProof/>
            <w:color w:val="000000"/>
          </w:rPr>
          <w:drawing>
            <wp:inline distT="0" distB="0" distL="0" distR="0" wp14:anchorId="2780D106" wp14:editId="18A2A90D">
              <wp:extent cx="3805282" cy="721959"/>
              <wp:effectExtent l="0" t="0" r="0" b="2540"/>
              <wp:docPr id="468010422" name="Picture 6"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0422" name="Picture 6" descr="A close-up of a white background&#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008296" cy="760476"/>
                      </a:xfrm>
                      <a:prstGeom prst="rect">
                        <a:avLst/>
                      </a:prstGeom>
                    </pic:spPr>
                  </pic:pic>
                </a:graphicData>
              </a:graphic>
            </wp:inline>
          </w:drawing>
        </w:r>
      </w:ins>
    </w:p>
    <w:p w14:paraId="13CFA502" w14:textId="49D01B32" w:rsidR="00795296" w:rsidRPr="00B66352" w:rsidRDefault="00B66352">
      <w:pPr>
        <w:pStyle w:val="Caption"/>
        <w:jc w:val="both"/>
        <w:rPr>
          <w:ins w:id="4984" w:author="ANANDHAKRISHNAN MADATHIL REMESH" w:date="2025-04-10T20:55:00Z" w16du:dateUtc="2025-04-10T19:55:00Z"/>
          <w:rFonts w:ascii="Trebuchet MS" w:hAnsi="Trebuchet MS"/>
          <w:color w:val="000000"/>
          <w:szCs w:val="24"/>
          <w:rPrChange w:id="4985" w:author="ANANDHAKRISHNAN MADATHIL REMESH" w:date="2025-04-11T16:30:00Z" w16du:dateUtc="2025-04-11T15:30:00Z">
            <w:rPr>
              <w:ins w:id="4986" w:author="ANANDHAKRISHNAN MADATHIL REMESH" w:date="2025-04-10T20:55:00Z" w16du:dateUtc="2025-04-10T19:55:00Z"/>
              <w:rFonts w:ascii="Helvetica" w:hAnsi="Helvetica"/>
              <w:color w:val="000000"/>
              <w:sz w:val="17"/>
              <w:szCs w:val="17"/>
            </w:rPr>
          </w:rPrChange>
        </w:rPr>
        <w:pPrChange w:id="4987" w:author="ANANDHAKRISHNAN MADATHIL REMESH" w:date="2025-04-11T16:30:00Z" w16du:dateUtc="2025-04-11T15:30:00Z">
          <w:pPr/>
        </w:pPrChange>
      </w:pPr>
      <w:bookmarkStart w:id="4988" w:name="_Toc195466855"/>
      <w:ins w:id="4989" w:author="ANANDHAKRISHNAN MADATHIL REMESH" w:date="2025-04-11T16:30:00Z" w16du:dateUtc="2025-04-11T15:30:00Z">
        <w:r w:rsidRPr="00B66352">
          <w:rPr>
            <w:rFonts w:ascii="Trebuchet MS" w:hAnsi="Trebuchet MS"/>
            <w:rPrChange w:id="4990" w:author="ANANDHAKRISHNAN MADATHIL REMESH" w:date="2025-04-11T16:30:00Z" w16du:dateUtc="2025-04-11T15:30:00Z">
              <w:rPr>
                <w:bCs/>
              </w:rPr>
            </w:rPrChange>
          </w:rPr>
          <w:t xml:space="preserve">Figure </w:t>
        </w:r>
        <w:r w:rsidRPr="00B66352">
          <w:rPr>
            <w:rFonts w:ascii="Trebuchet MS" w:hAnsi="Trebuchet MS"/>
            <w:rPrChange w:id="4991" w:author="ANANDHAKRISHNAN MADATHIL REMESH" w:date="2025-04-11T16:30:00Z" w16du:dateUtc="2025-04-11T15:30:00Z">
              <w:rPr>
                <w:bCs/>
              </w:rPr>
            </w:rPrChange>
          </w:rPr>
          <w:fldChar w:fldCharType="begin"/>
        </w:r>
        <w:r w:rsidRPr="00B66352">
          <w:rPr>
            <w:rFonts w:ascii="Trebuchet MS" w:hAnsi="Trebuchet MS"/>
            <w:rPrChange w:id="4992" w:author="ANANDHAKRISHNAN MADATHIL REMESH" w:date="2025-04-11T16:30:00Z" w16du:dateUtc="2025-04-11T15:30:00Z">
              <w:rPr>
                <w:bCs/>
              </w:rPr>
            </w:rPrChange>
          </w:rPr>
          <w:instrText xml:space="preserve"> SEQ Figure \* ARABIC </w:instrText>
        </w:r>
      </w:ins>
      <w:r w:rsidRPr="00B66352">
        <w:rPr>
          <w:rFonts w:ascii="Trebuchet MS" w:hAnsi="Trebuchet MS"/>
          <w:rPrChange w:id="4993" w:author="ANANDHAKRISHNAN MADATHIL REMESH" w:date="2025-04-11T16:30:00Z" w16du:dateUtc="2025-04-11T15:30:00Z">
            <w:rPr>
              <w:bCs/>
            </w:rPr>
          </w:rPrChange>
        </w:rPr>
        <w:fldChar w:fldCharType="separate"/>
      </w:r>
      <w:ins w:id="4994" w:author="ANANDHAKRISHNAN MADATHIL REMESH" w:date="2025-04-13T20:05:00Z" w16du:dateUtc="2025-04-13T19:05:00Z">
        <w:r w:rsidR="009B2C7D">
          <w:rPr>
            <w:rFonts w:ascii="Trebuchet MS" w:hAnsi="Trebuchet MS"/>
            <w:noProof/>
          </w:rPr>
          <w:t>43</w:t>
        </w:r>
      </w:ins>
      <w:ins w:id="4995" w:author="ANANDHAKRISHNAN MADATHIL REMESH" w:date="2025-04-11T16:30:00Z" w16du:dateUtc="2025-04-11T15:30:00Z">
        <w:r w:rsidRPr="00B66352">
          <w:rPr>
            <w:rFonts w:ascii="Trebuchet MS" w:hAnsi="Trebuchet MS"/>
            <w:rPrChange w:id="4996" w:author="ANANDHAKRISHNAN MADATHIL REMESH" w:date="2025-04-11T16:30:00Z" w16du:dateUtc="2025-04-11T15:30:00Z">
              <w:rPr>
                <w:bCs/>
              </w:rPr>
            </w:rPrChange>
          </w:rPr>
          <w:fldChar w:fldCharType="end"/>
        </w:r>
        <w:r w:rsidRPr="00B66352">
          <w:rPr>
            <w:rFonts w:ascii="Trebuchet MS" w:hAnsi="Trebuchet MS"/>
            <w:rPrChange w:id="4997" w:author="ANANDHAKRISHNAN MADATHIL REMESH" w:date="2025-04-11T16:30:00Z" w16du:dateUtc="2025-04-11T15:30:00Z">
              <w:rPr>
                <w:bCs/>
              </w:rPr>
            </w:rPrChange>
          </w:rPr>
          <w:t xml:space="preserve"> summary</w:t>
        </w:r>
      </w:ins>
      <w:bookmarkEnd w:id="4988"/>
    </w:p>
    <w:p w14:paraId="3B14B5B7" w14:textId="77777777" w:rsidR="00795296" w:rsidRPr="00904DE0" w:rsidRDefault="00795296" w:rsidP="00B33063">
      <w:pPr>
        <w:rPr>
          <w:ins w:id="4998" w:author="ANANDHAKRISHNAN MADATHIL REMESH" w:date="2025-04-10T17:17:00Z" w16du:dateUtc="2025-04-10T16:17:00Z"/>
          <w:rFonts w:ascii="Trebuchet MS" w:hAnsi="Trebuchet MS"/>
          <w:color w:val="000000"/>
          <w:u w:val="single"/>
          <w:rPrChange w:id="4999" w:author="ANANDHAKRISHNAN MADATHIL REMESH" w:date="2025-04-10T17:17:00Z" w16du:dateUtc="2025-04-10T16:17:00Z">
            <w:rPr>
              <w:ins w:id="5000" w:author="ANANDHAKRISHNAN MADATHIL REMESH" w:date="2025-04-10T17:17:00Z" w16du:dateUtc="2025-04-10T16:17:00Z"/>
              <w:rFonts w:ascii="Helvetica" w:hAnsi="Helvetica"/>
              <w:color w:val="000000"/>
              <w:sz w:val="17"/>
              <w:szCs w:val="17"/>
            </w:rPr>
          </w:rPrChange>
        </w:rPr>
      </w:pPr>
    </w:p>
    <w:p w14:paraId="304476BC" w14:textId="77777777" w:rsidR="00904DE0" w:rsidRPr="00B33063" w:rsidRDefault="00904DE0" w:rsidP="00B33063">
      <w:pPr>
        <w:rPr>
          <w:ins w:id="5001" w:author="ANANDHAKRISHNAN MADATHIL REMESH" w:date="2025-04-10T16:34:00Z" w16du:dateUtc="2025-04-10T15:34:00Z"/>
          <w:rFonts w:ascii="Helvetica" w:hAnsi="Helvetica"/>
          <w:color w:val="000000"/>
          <w:sz w:val="17"/>
          <w:szCs w:val="17"/>
        </w:rPr>
      </w:pPr>
    </w:p>
    <w:p w14:paraId="287E5391" w14:textId="77777777" w:rsidR="00C13F80" w:rsidRDefault="00B33063" w:rsidP="00B66352">
      <w:pPr>
        <w:jc w:val="both"/>
        <w:rPr>
          <w:ins w:id="5002" w:author="ANANDHAKRISHNAN MADATHIL REMESH" w:date="2025-04-11T16:31:00Z" w16du:dateUtc="2025-04-11T15:31:00Z"/>
          <w:rFonts w:ascii="Trebuchet MS" w:hAnsi="Trebuchet MS"/>
          <w:color w:val="000000"/>
        </w:rPr>
      </w:pPr>
      <w:ins w:id="5003" w:author="ANANDHAKRISHNAN MADATHIL REMESH" w:date="2025-04-10T16:34:00Z" w16du:dateUtc="2025-04-10T15:34:00Z">
        <w:r w:rsidRPr="00904DE0">
          <w:rPr>
            <w:rFonts w:ascii="Trebuchet MS" w:hAnsi="Trebuchet MS"/>
            <w:color w:val="000000"/>
            <w:rPrChange w:id="5004" w:author="ANANDHAKRISHNAN MADATHIL REMESH" w:date="2025-04-10T17:18:00Z" w16du:dateUtc="2025-04-10T16:18:00Z">
              <w:rPr>
                <w:rFonts w:ascii="Helvetica" w:hAnsi="Helvetica"/>
                <w:color w:val="000000"/>
                <w:sz w:val="17"/>
                <w:szCs w:val="17"/>
              </w:rPr>
            </w:rPrChange>
          </w:rPr>
          <w:t>Since no ground truth masks were available, estimated model performance based on how much of each</w:t>
        </w:r>
      </w:ins>
      <w:ins w:id="5005" w:author="ANANDHAKRISHNAN MADATHIL REMESH" w:date="2025-04-10T17:18:00Z" w16du:dateUtc="2025-04-10T16:18:00Z">
        <w:r w:rsidR="00904DE0" w:rsidRPr="00904DE0">
          <w:rPr>
            <w:rFonts w:ascii="Trebuchet MS" w:hAnsi="Trebuchet MS"/>
            <w:color w:val="000000"/>
            <w:rPrChange w:id="5006" w:author="ANANDHAKRISHNAN MADATHIL REMESH" w:date="2025-04-10T17:18:00Z" w16du:dateUtc="2025-04-10T16:18:00Z">
              <w:rPr>
                <w:rFonts w:ascii="Trebuchet MS" w:hAnsi="Trebuchet MS"/>
                <w:color w:val="000000"/>
                <w:sz w:val="17"/>
                <w:szCs w:val="17"/>
              </w:rPr>
            </w:rPrChange>
          </w:rPr>
          <w:t xml:space="preserve"> </w:t>
        </w:r>
      </w:ins>
      <w:ins w:id="5007" w:author="ANANDHAKRISHNAN MADATHIL REMESH" w:date="2025-04-10T16:34:00Z" w16du:dateUtc="2025-04-10T15:34:00Z">
        <w:r w:rsidRPr="00904DE0">
          <w:rPr>
            <w:rFonts w:ascii="Trebuchet MS" w:hAnsi="Trebuchet MS"/>
            <w:color w:val="000000"/>
            <w:rPrChange w:id="5008" w:author="ANANDHAKRISHNAN MADATHIL REMESH" w:date="2025-04-10T17:18:00Z" w16du:dateUtc="2025-04-10T16:18:00Z">
              <w:rPr>
                <w:rFonts w:ascii="Helvetica" w:hAnsi="Helvetica"/>
                <w:color w:val="000000"/>
                <w:sz w:val="17"/>
                <w:szCs w:val="17"/>
              </w:rPr>
            </w:rPrChange>
          </w:rPr>
          <w:t>image was predicted as flooded. This percentage helps us understand whether the model is making</w:t>
        </w:r>
      </w:ins>
      <w:ins w:id="5009" w:author="ANANDHAKRISHNAN MADATHIL REMESH" w:date="2025-04-10T17:17:00Z" w16du:dateUtc="2025-04-10T16:17:00Z">
        <w:r w:rsidR="00904DE0" w:rsidRPr="00904DE0">
          <w:rPr>
            <w:rFonts w:ascii="Trebuchet MS" w:hAnsi="Trebuchet MS"/>
            <w:color w:val="000000"/>
            <w:rPrChange w:id="5010" w:author="ANANDHAKRISHNAN MADATHIL REMESH" w:date="2025-04-10T17:18:00Z" w16du:dateUtc="2025-04-10T16:18:00Z">
              <w:rPr>
                <w:rFonts w:ascii="Trebuchet MS" w:hAnsi="Trebuchet MS"/>
                <w:color w:val="000000"/>
                <w:sz w:val="17"/>
                <w:szCs w:val="17"/>
              </w:rPr>
            </w:rPrChange>
          </w:rPr>
          <w:t xml:space="preserve"> </w:t>
        </w:r>
      </w:ins>
      <w:ins w:id="5011" w:author="ANANDHAKRISHNAN MADATHIL REMESH" w:date="2025-04-10T16:34:00Z" w16du:dateUtc="2025-04-10T15:34:00Z">
        <w:r w:rsidRPr="00904DE0">
          <w:rPr>
            <w:rFonts w:ascii="Trebuchet MS" w:hAnsi="Trebuchet MS"/>
            <w:color w:val="000000"/>
            <w:rPrChange w:id="5012" w:author="ANANDHAKRISHNAN MADATHIL REMESH" w:date="2025-04-10T17:18:00Z" w16du:dateUtc="2025-04-10T16:18:00Z">
              <w:rPr>
                <w:rFonts w:ascii="Helvetica" w:hAnsi="Helvetica"/>
                <w:color w:val="000000"/>
                <w:sz w:val="17"/>
                <w:szCs w:val="17"/>
              </w:rPr>
            </w:rPrChange>
          </w:rPr>
          <w:t>reasonable predictions (e.g., not flooding the entire image or detecting nothing at all).</w:t>
        </w:r>
      </w:ins>
      <w:ins w:id="5013" w:author="ANANDHAKRISHNAN MADATHIL REMESH" w:date="2025-04-10T17:18:00Z" w16du:dateUtc="2025-04-10T16:18:00Z">
        <w:r w:rsidR="00904DE0" w:rsidRPr="00904DE0">
          <w:rPr>
            <w:rFonts w:ascii="Trebuchet MS" w:hAnsi="Trebuchet MS"/>
            <w:color w:val="000000"/>
            <w:rPrChange w:id="5014" w:author="ANANDHAKRISHNAN MADATHIL REMESH" w:date="2025-04-10T17:18:00Z" w16du:dateUtc="2025-04-10T16:18:00Z">
              <w:rPr>
                <w:rFonts w:ascii="Trebuchet MS" w:hAnsi="Trebuchet MS"/>
                <w:color w:val="000000"/>
                <w:sz w:val="17"/>
                <w:szCs w:val="17"/>
              </w:rPr>
            </w:rPrChange>
          </w:rPr>
          <w:t xml:space="preserve"> </w:t>
        </w:r>
      </w:ins>
      <w:ins w:id="5015" w:author="ANANDHAKRISHNAN MADATHIL REMESH" w:date="2025-04-10T16:34:00Z" w16du:dateUtc="2025-04-10T15:34:00Z">
        <w:r w:rsidRPr="00904DE0">
          <w:rPr>
            <w:rFonts w:ascii="Trebuchet MS" w:hAnsi="Trebuchet MS"/>
            <w:color w:val="000000"/>
            <w:rPrChange w:id="5016" w:author="ANANDHAKRISHNAN MADATHIL REMESH" w:date="2025-04-10T17:18:00Z" w16du:dateUtc="2025-04-10T16:18:00Z">
              <w:rPr>
                <w:rFonts w:ascii="Helvetica" w:hAnsi="Helvetica"/>
                <w:color w:val="000000"/>
                <w:sz w:val="17"/>
                <w:szCs w:val="17"/>
              </w:rPr>
            </w:rPrChange>
          </w:rPr>
          <w:t>These values indicate that the model is consistently identifying likely flood regions, and it does not</w:t>
        </w:r>
      </w:ins>
      <w:ins w:id="5017" w:author="ANANDHAKRISHNAN MADATHIL REMESH" w:date="2025-04-10T17:18:00Z" w16du:dateUtc="2025-04-10T16:18:00Z">
        <w:r w:rsidR="00904DE0" w:rsidRPr="00904DE0">
          <w:rPr>
            <w:rFonts w:ascii="Trebuchet MS" w:hAnsi="Trebuchet MS"/>
            <w:color w:val="000000"/>
            <w:rPrChange w:id="5018" w:author="ANANDHAKRISHNAN MADATHIL REMESH" w:date="2025-04-10T17:18:00Z" w16du:dateUtc="2025-04-10T16:18:00Z">
              <w:rPr>
                <w:rFonts w:ascii="Trebuchet MS" w:hAnsi="Trebuchet MS"/>
                <w:color w:val="000000"/>
                <w:sz w:val="17"/>
                <w:szCs w:val="17"/>
              </w:rPr>
            </w:rPrChange>
          </w:rPr>
          <w:t xml:space="preserve"> </w:t>
        </w:r>
      </w:ins>
      <w:ins w:id="5019" w:author="ANANDHAKRISHNAN MADATHIL REMESH" w:date="2025-04-10T16:34:00Z" w16du:dateUtc="2025-04-10T15:34:00Z">
        <w:r w:rsidRPr="00904DE0">
          <w:rPr>
            <w:rFonts w:ascii="Trebuchet MS" w:hAnsi="Trebuchet MS"/>
            <w:color w:val="000000"/>
            <w:rPrChange w:id="5020" w:author="ANANDHAKRISHNAN MADATHIL REMESH" w:date="2025-04-10T17:18:00Z" w16du:dateUtc="2025-04-10T16:18:00Z">
              <w:rPr>
                <w:rFonts w:ascii="Helvetica" w:hAnsi="Helvetica"/>
                <w:color w:val="000000"/>
                <w:sz w:val="17"/>
                <w:szCs w:val="17"/>
              </w:rPr>
            </w:rPrChange>
          </w:rPr>
          <w:t>over-predict or miss predictions drastically. Most images had a flood prediction in the 5-10% range, which is</w:t>
        </w:r>
      </w:ins>
      <w:ins w:id="5021" w:author="ANANDHAKRISHNAN MADATHIL REMESH" w:date="2025-04-10T17:18:00Z" w16du:dateUtc="2025-04-10T16:18:00Z">
        <w:r w:rsidR="00904DE0" w:rsidRPr="00904DE0">
          <w:rPr>
            <w:rFonts w:ascii="Trebuchet MS" w:hAnsi="Trebuchet MS"/>
            <w:color w:val="000000"/>
            <w:rPrChange w:id="5022" w:author="ANANDHAKRISHNAN MADATHIL REMESH" w:date="2025-04-10T17:18:00Z" w16du:dateUtc="2025-04-10T16:18:00Z">
              <w:rPr>
                <w:rFonts w:ascii="Trebuchet MS" w:hAnsi="Trebuchet MS"/>
                <w:color w:val="000000"/>
                <w:sz w:val="17"/>
                <w:szCs w:val="17"/>
              </w:rPr>
            </w:rPrChange>
          </w:rPr>
          <w:t xml:space="preserve"> </w:t>
        </w:r>
      </w:ins>
      <w:ins w:id="5023" w:author="ANANDHAKRISHNAN MADATHIL REMESH" w:date="2025-04-10T16:34:00Z" w16du:dateUtc="2025-04-10T15:34:00Z">
        <w:r w:rsidRPr="00904DE0">
          <w:rPr>
            <w:rFonts w:ascii="Trebuchet MS" w:hAnsi="Trebuchet MS"/>
            <w:color w:val="000000"/>
            <w:rPrChange w:id="5024" w:author="ANANDHAKRISHNAN MADATHIL REMESH" w:date="2025-04-10T17:18:00Z" w16du:dateUtc="2025-04-10T16:18:00Z">
              <w:rPr>
                <w:rFonts w:ascii="Helvetica" w:hAnsi="Helvetica"/>
                <w:color w:val="000000"/>
                <w:sz w:val="17"/>
                <w:szCs w:val="17"/>
              </w:rPr>
            </w:rPrChange>
          </w:rPr>
          <w:t>realistic for satellite flood imagery.</w:t>
        </w:r>
      </w:ins>
    </w:p>
    <w:p w14:paraId="0C62291E" w14:textId="64DA5F13" w:rsidR="00B33063" w:rsidRPr="00904DE0" w:rsidRDefault="00B33063">
      <w:pPr>
        <w:jc w:val="both"/>
        <w:rPr>
          <w:ins w:id="5025" w:author="ANANDHAKRISHNAN MADATHIL REMESH" w:date="2025-04-10T16:34:00Z" w16du:dateUtc="2025-04-10T15:34:00Z"/>
          <w:rFonts w:ascii="Trebuchet MS" w:hAnsi="Trebuchet MS"/>
          <w:color w:val="000000"/>
          <w:rPrChange w:id="5026" w:author="ANANDHAKRISHNAN MADATHIL REMESH" w:date="2025-04-10T17:20:00Z" w16du:dateUtc="2025-04-10T16:20:00Z">
            <w:rPr>
              <w:ins w:id="5027" w:author="ANANDHAKRISHNAN MADATHIL REMESH" w:date="2025-04-10T16:34:00Z" w16du:dateUtc="2025-04-10T15:34:00Z"/>
              <w:rFonts w:ascii="Helvetica" w:hAnsi="Helvetica"/>
              <w:color w:val="000000"/>
              <w:sz w:val="17"/>
              <w:szCs w:val="17"/>
            </w:rPr>
          </w:rPrChange>
        </w:rPr>
        <w:pPrChange w:id="5028" w:author="ANANDHAKRISHNAN MADATHIL REMESH" w:date="2025-04-11T16:31:00Z" w16du:dateUtc="2025-04-11T15:31:00Z">
          <w:pPr/>
        </w:pPrChange>
      </w:pPr>
      <w:ins w:id="5029" w:author="ANANDHAKRISHNAN MADATHIL REMESH" w:date="2025-04-10T16:34:00Z" w16du:dateUtc="2025-04-10T15:34:00Z">
        <w:r w:rsidRPr="00904DE0">
          <w:rPr>
            <w:rFonts w:ascii="Trebuchet MS" w:hAnsi="Trebuchet MS"/>
            <w:color w:val="000000"/>
            <w:rPrChange w:id="5030" w:author="ANANDHAKRISHNAN MADATHIL REMESH" w:date="2025-04-10T17:19:00Z" w16du:dateUtc="2025-04-10T16:19:00Z">
              <w:rPr>
                <w:rFonts w:ascii="Helvetica" w:hAnsi="Helvetica"/>
                <w:color w:val="000000"/>
                <w:sz w:val="17"/>
                <w:szCs w:val="17"/>
              </w:rPr>
            </w:rPrChange>
          </w:rPr>
          <w:lastRenderedPageBreak/>
          <w:t xml:space="preserve">To complement the numeric summary, visually examined the model's predictions. Below </w:t>
        </w:r>
      </w:ins>
      <w:ins w:id="5031" w:author="ANANDHAKRISHNAN MADATHIL REMESH" w:date="2025-04-10T17:48:00Z" w16du:dateUtc="2025-04-10T16:48:00Z">
        <w:r w:rsidR="00B8486D" w:rsidRPr="00B8486D">
          <w:rPr>
            <w:rFonts w:ascii="Trebuchet MS" w:hAnsi="Trebuchet MS"/>
            <w:color w:val="000000"/>
          </w:rPr>
          <w:t>are</w:t>
        </w:r>
        <w:r w:rsidR="00B8486D">
          <w:rPr>
            <w:rFonts w:ascii="Trebuchet MS" w:hAnsi="Trebuchet MS"/>
            <w:color w:val="000000"/>
          </w:rPr>
          <w:t xml:space="preserve"> examples</w:t>
        </w:r>
      </w:ins>
      <w:ins w:id="5032" w:author="ANANDHAKRISHNAN MADATHIL REMESH" w:date="2025-04-10T16:34:00Z" w16du:dateUtc="2025-04-10T15:34:00Z">
        <w:r w:rsidRPr="00904DE0">
          <w:rPr>
            <w:rFonts w:ascii="Trebuchet MS" w:hAnsi="Trebuchet MS"/>
            <w:color w:val="000000"/>
            <w:rPrChange w:id="5033" w:author="ANANDHAKRISHNAN MADATHIL REMESH" w:date="2025-04-10T17:19:00Z" w16du:dateUtc="2025-04-10T16:19:00Z">
              <w:rPr>
                <w:rFonts w:ascii="Helvetica" w:hAnsi="Helvetica"/>
                <w:color w:val="000000"/>
                <w:sz w:val="17"/>
                <w:szCs w:val="17"/>
              </w:rPr>
            </w:rPrChange>
          </w:rPr>
          <w:t xml:space="preserve"> that compare the original flood image with the predicted flood overlay:</w:t>
        </w:r>
      </w:ins>
      <w:ins w:id="5034" w:author="ANANDHAKRISHNAN MADATHIL REMESH" w:date="2025-04-10T17:25:00Z" w16du:dateUtc="2025-04-10T16:25:00Z">
        <w:r w:rsidR="00904DE0">
          <w:rPr>
            <w:rFonts w:ascii="Trebuchet MS" w:hAnsi="Trebuchet MS"/>
            <w:color w:val="000000"/>
          </w:rPr>
          <w:t xml:space="preserve"> </w:t>
        </w:r>
      </w:ins>
      <w:ins w:id="5035" w:author="ANANDHAKRISHNAN MADATHIL REMESH" w:date="2025-04-10T16:34:00Z" w16du:dateUtc="2025-04-10T15:34:00Z">
        <w:r w:rsidRPr="00904DE0">
          <w:rPr>
            <w:rFonts w:ascii="Trebuchet MS" w:hAnsi="Trebuchet MS"/>
            <w:color w:val="000000"/>
            <w:rPrChange w:id="5036" w:author="ANANDHAKRISHNAN MADATHIL REMESH" w:date="2025-04-10T17:20:00Z" w16du:dateUtc="2025-04-10T16:20:00Z">
              <w:rPr>
                <w:rFonts w:ascii="Helvetica" w:hAnsi="Helvetica"/>
                <w:color w:val="000000"/>
                <w:sz w:val="17"/>
                <w:szCs w:val="17"/>
              </w:rPr>
            </w:rPrChange>
          </w:rPr>
          <w:t>The model correctly highlights areas near the river and low-lying zones as flooded.</w:t>
        </w:r>
      </w:ins>
    </w:p>
    <w:p w14:paraId="7EBDBBA2" w14:textId="77777777" w:rsidR="00B66352" w:rsidRDefault="00904DE0">
      <w:pPr>
        <w:pStyle w:val="p1"/>
        <w:keepNext/>
        <w:rPr>
          <w:ins w:id="5037" w:author="ANANDHAKRISHNAN MADATHIL REMESH" w:date="2025-04-11T16:30:00Z" w16du:dateUtc="2025-04-11T15:30:00Z"/>
        </w:rPr>
        <w:pPrChange w:id="5038" w:author="ANANDHAKRISHNAN MADATHIL REMESH" w:date="2025-04-11T16:30:00Z" w16du:dateUtc="2025-04-11T15:30:00Z">
          <w:pPr>
            <w:pStyle w:val="p1"/>
          </w:pPr>
        </w:pPrChange>
      </w:pPr>
      <w:ins w:id="5039" w:author="ANANDHAKRISHNAN MADATHIL REMESH" w:date="2025-04-10T17:19:00Z" w16du:dateUtc="2025-04-10T16:19:00Z">
        <w:r>
          <w:rPr>
            <w:rFonts w:ascii="Helvetica" w:hAnsi="Helvetica"/>
            <w:noProof/>
            <w:color w:val="000000"/>
            <w:sz w:val="17"/>
            <w:szCs w:val="17"/>
          </w:rPr>
          <w:drawing>
            <wp:inline distT="0" distB="0" distL="0" distR="0" wp14:anchorId="569E2322" wp14:editId="452B2FF3">
              <wp:extent cx="5760085" cy="2813685"/>
              <wp:effectExtent l="0" t="0" r="5715" b="5715"/>
              <wp:docPr id="338017475" name="Picture 5" descr="A comparison of a satell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7475" name="Picture 5" descr="A comparison of a satellite imag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13685"/>
                      </a:xfrm>
                      <a:prstGeom prst="rect">
                        <a:avLst/>
                      </a:prstGeom>
                    </pic:spPr>
                  </pic:pic>
                </a:graphicData>
              </a:graphic>
            </wp:inline>
          </w:drawing>
        </w:r>
      </w:ins>
    </w:p>
    <w:p w14:paraId="172E3B93" w14:textId="57F0C908" w:rsidR="00904DE0" w:rsidRDefault="00B66352" w:rsidP="00B66352">
      <w:pPr>
        <w:pStyle w:val="Caption"/>
        <w:rPr>
          <w:ins w:id="5040" w:author="ANANDHAKRISHNAN MADATHIL REMESH" w:date="2025-04-11T16:30:00Z" w16du:dateUtc="2025-04-11T15:30:00Z"/>
          <w:rFonts w:ascii="Trebuchet MS" w:hAnsi="Trebuchet MS"/>
        </w:rPr>
      </w:pPr>
      <w:bookmarkStart w:id="5041" w:name="_Toc195466856"/>
      <w:ins w:id="5042" w:author="ANANDHAKRISHNAN MADATHIL REMESH" w:date="2025-04-11T16:30:00Z" w16du:dateUtc="2025-04-11T15:30:00Z">
        <w:r w:rsidRPr="00B66352">
          <w:rPr>
            <w:rFonts w:ascii="Trebuchet MS" w:hAnsi="Trebuchet MS"/>
            <w:rPrChange w:id="5043" w:author="ANANDHAKRISHNAN MADATHIL REMESH" w:date="2025-04-11T16:30:00Z" w16du:dateUtc="2025-04-11T15:30:00Z">
              <w:rPr/>
            </w:rPrChange>
          </w:rPr>
          <w:t xml:space="preserve">Figure </w:t>
        </w:r>
        <w:r w:rsidRPr="00B66352">
          <w:rPr>
            <w:rFonts w:ascii="Trebuchet MS" w:hAnsi="Trebuchet MS"/>
            <w:rPrChange w:id="5044" w:author="ANANDHAKRISHNAN MADATHIL REMESH" w:date="2025-04-11T16:30:00Z" w16du:dateUtc="2025-04-11T15:30:00Z">
              <w:rPr/>
            </w:rPrChange>
          </w:rPr>
          <w:fldChar w:fldCharType="begin"/>
        </w:r>
        <w:r w:rsidRPr="00B66352">
          <w:rPr>
            <w:rFonts w:ascii="Trebuchet MS" w:hAnsi="Trebuchet MS"/>
            <w:rPrChange w:id="5045" w:author="ANANDHAKRISHNAN MADATHIL REMESH" w:date="2025-04-11T16:30:00Z" w16du:dateUtc="2025-04-11T15:30:00Z">
              <w:rPr/>
            </w:rPrChange>
          </w:rPr>
          <w:instrText xml:space="preserve"> SEQ Figure \* ARABIC </w:instrText>
        </w:r>
      </w:ins>
      <w:r w:rsidRPr="00B66352">
        <w:rPr>
          <w:rFonts w:ascii="Trebuchet MS" w:hAnsi="Trebuchet MS"/>
          <w:rPrChange w:id="5046" w:author="ANANDHAKRISHNAN MADATHIL REMESH" w:date="2025-04-11T16:30:00Z" w16du:dateUtc="2025-04-11T15:30:00Z">
            <w:rPr/>
          </w:rPrChange>
        </w:rPr>
        <w:fldChar w:fldCharType="separate"/>
      </w:r>
      <w:ins w:id="5047" w:author="ANANDHAKRISHNAN MADATHIL REMESH" w:date="2025-04-13T20:05:00Z" w16du:dateUtc="2025-04-13T19:05:00Z">
        <w:r w:rsidR="009B2C7D">
          <w:rPr>
            <w:rFonts w:ascii="Trebuchet MS" w:hAnsi="Trebuchet MS"/>
            <w:noProof/>
          </w:rPr>
          <w:t>44</w:t>
        </w:r>
      </w:ins>
      <w:ins w:id="5048" w:author="ANANDHAKRISHNAN MADATHIL REMESH" w:date="2025-04-11T16:30:00Z" w16du:dateUtc="2025-04-11T15:30:00Z">
        <w:r w:rsidRPr="00B66352">
          <w:rPr>
            <w:rFonts w:ascii="Trebuchet MS" w:hAnsi="Trebuchet MS"/>
            <w:rPrChange w:id="5049" w:author="ANANDHAKRISHNAN MADATHIL REMESH" w:date="2025-04-11T16:30:00Z" w16du:dateUtc="2025-04-11T15:30:00Z">
              <w:rPr/>
            </w:rPrChange>
          </w:rPr>
          <w:fldChar w:fldCharType="end"/>
        </w:r>
        <w:r w:rsidRPr="00B66352">
          <w:rPr>
            <w:rFonts w:ascii="Trebuchet MS" w:hAnsi="Trebuchet MS"/>
            <w:rPrChange w:id="5050" w:author="ANANDHAKRISHNAN MADATHIL REMESH" w:date="2025-04-11T16:30:00Z" w16du:dateUtc="2025-04-11T15:30:00Z">
              <w:rPr/>
            </w:rPrChange>
          </w:rPr>
          <w:t xml:space="preserve"> visual evidence</w:t>
        </w:r>
        <w:bookmarkEnd w:id="5041"/>
      </w:ins>
    </w:p>
    <w:p w14:paraId="6624A26B" w14:textId="77777777" w:rsidR="00B66352" w:rsidRPr="00B66352" w:rsidRDefault="00B66352">
      <w:pPr>
        <w:rPr>
          <w:ins w:id="5051" w:author="ANANDHAKRISHNAN MADATHIL REMESH" w:date="2025-04-10T17:20:00Z" w16du:dateUtc="2025-04-10T16:20:00Z"/>
          <w:rPrChange w:id="5052" w:author="ANANDHAKRISHNAN MADATHIL REMESH" w:date="2025-04-11T16:30:00Z" w16du:dateUtc="2025-04-11T15:30:00Z">
            <w:rPr>
              <w:ins w:id="5053" w:author="ANANDHAKRISHNAN MADATHIL REMESH" w:date="2025-04-10T17:20:00Z" w16du:dateUtc="2025-04-10T16:20:00Z"/>
              <w:rFonts w:ascii="Helvetica" w:hAnsi="Helvetica"/>
              <w:color w:val="000000"/>
              <w:sz w:val="17"/>
              <w:szCs w:val="17"/>
            </w:rPr>
          </w:rPrChange>
        </w:rPr>
        <w:pPrChange w:id="5054" w:author="ANANDHAKRISHNAN MADATHIL REMESH" w:date="2025-04-11T16:30:00Z" w16du:dateUtc="2025-04-11T15:30:00Z">
          <w:pPr>
            <w:pStyle w:val="p1"/>
          </w:pPr>
        </w:pPrChange>
      </w:pPr>
    </w:p>
    <w:p w14:paraId="147E92E8" w14:textId="2226275E" w:rsidR="00904DE0" w:rsidRPr="00904DE0" w:rsidRDefault="00904DE0">
      <w:pPr>
        <w:jc w:val="both"/>
        <w:rPr>
          <w:ins w:id="5055" w:author="ANANDHAKRISHNAN MADATHIL REMESH" w:date="2025-04-10T17:20:00Z" w16du:dateUtc="2025-04-10T16:20:00Z"/>
          <w:rFonts w:ascii="Trebuchet MS" w:hAnsi="Trebuchet MS"/>
          <w:color w:val="000000"/>
          <w:rPrChange w:id="5056" w:author="ANANDHAKRISHNAN MADATHIL REMESH" w:date="2025-04-10T17:20:00Z" w16du:dateUtc="2025-04-10T16:20:00Z">
            <w:rPr>
              <w:ins w:id="5057" w:author="ANANDHAKRISHNAN MADATHIL REMESH" w:date="2025-04-10T17:20:00Z" w16du:dateUtc="2025-04-10T16:20:00Z"/>
              <w:rFonts w:ascii="Helvetica" w:hAnsi="Helvetica"/>
              <w:color w:val="000000"/>
              <w:sz w:val="17"/>
              <w:szCs w:val="17"/>
            </w:rPr>
          </w:rPrChange>
        </w:rPr>
        <w:pPrChange w:id="5058" w:author="ANANDHAKRISHNAN MADATHIL REMESH" w:date="2025-04-11T20:08:00Z" w16du:dateUtc="2025-04-11T19:08:00Z">
          <w:pPr/>
        </w:pPrChange>
      </w:pPr>
      <w:ins w:id="5059" w:author="ANANDHAKRISHNAN MADATHIL REMESH" w:date="2025-04-10T17:20:00Z" w16du:dateUtc="2025-04-10T16:20:00Z">
        <w:r w:rsidRPr="00904DE0">
          <w:rPr>
            <w:rFonts w:ascii="Trebuchet MS" w:hAnsi="Trebuchet MS"/>
            <w:color w:val="000000"/>
            <w:rPrChange w:id="5060" w:author="ANANDHAKRISHNAN MADATHIL REMESH" w:date="2025-04-10T17:20:00Z" w16du:dateUtc="2025-04-10T16:20:00Z">
              <w:rPr>
                <w:rFonts w:ascii="Helvetica" w:hAnsi="Helvetica"/>
                <w:color w:val="000000"/>
                <w:sz w:val="17"/>
                <w:szCs w:val="17"/>
              </w:rPr>
            </w:rPrChange>
          </w:rPr>
          <w:t>Predictions are well-aligned with real-world terrain features such as water bodies and urban edges.</w:t>
        </w:r>
      </w:ins>
      <w:ins w:id="5061" w:author="ANANDHAKRISHNAN MADATHIL REMESH" w:date="2025-04-10T17:21:00Z" w16du:dateUtc="2025-04-10T16:21:00Z">
        <w:r>
          <w:rPr>
            <w:rFonts w:ascii="Trebuchet MS" w:hAnsi="Trebuchet MS"/>
            <w:color w:val="000000"/>
          </w:rPr>
          <w:t xml:space="preserve"> </w:t>
        </w:r>
      </w:ins>
      <w:ins w:id="5062" w:author="ANANDHAKRISHNAN MADATHIL REMESH" w:date="2025-04-10T17:20:00Z" w16du:dateUtc="2025-04-10T16:20:00Z">
        <w:r w:rsidRPr="00904DE0">
          <w:rPr>
            <w:rFonts w:ascii="Trebuchet MS" w:hAnsi="Trebuchet MS"/>
            <w:color w:val="000000"/>
            <w:rPrChange w:id="5063" w:author="ANANDHAKRISHNAN MADATHIL REMESH" w:date="2025-04-10T17:20:00Z" w16du:dateUtc="2025-04-10T16:20:00Z">
              <w:rPr>
                <w:rFonts w:ascii="Helvetica" w:hAnsi="Helvetica"/>
                <w:color w:val="000000"/>
                <w:sz w:val="17"/>
                <w:szCs w:val="17"/>
              </w:rPr>
            </w:rPrChange>
          </w:rPr>
          <w:t>These overlays help validate that the model is not just making random guesses, but instead learning patterns</w:t>
        </w:r>
        <w:r>
          <w:rPr>
            <w:rFonts w:ascii="Trebuchet MS" w:hAnsi="Trebuchet MS"/>
            <w:color w:val="000000"/>
          </w:rPr>
          <w:t xml:space="preserve"> </w:t>
        </w:r>
        <w:r w:rsidRPr="00904DE0">
          <w:rPr>
            <w:rFonts w:ascii="Trebuchet MS" w:hAnsi="Trebuchet MS"/>
            <w:color w:val="000000"/>
            <w:rPrChange w:id="5064" w:author="ANANDHAKRISHNAN MADATHIL REMESH" w:date="2025-04-10T17:20:00Z" w16du:dateUtc="2025-04-10T16:20:00Z">
              <w:rPr>
                <w:rFonts w:ascii="Helvetica" w:hAnsi="Helvetica"/>
                <w:color w:val="000000"/>
                <w:sz w:val="17"/>
                <w:szCs w:val="17"/>
              </w:rPr>
            </w:rPrChange>
          </w:rPr>
          <w:t>associated with flooding.</w:t>
        </w:r>
      </w:ins>
    </w:p>
    <w:p w14:paraId="3E2BA94B" w14:textId="27C82F87" w:rsidR="00B33063" w:rsidRDefault="00B33063" w:rsidP="00954239">
      <w:pPr>
        <w:pStyle w:val="p1"/>
        <w:jc w:val="both"/>
        <w:rPr>
          <w:ins w:id="5065" w:author="ANANDHAKRISHNAN MADATHIL REMESH" w:date="2025-04-10T20:58:00Z" w16du:dateUtc="2025-04-10T19:58:00Z"/>
          <w:rFonts w:ascii="Trebuchet MS" w:hAnsi="Trebuchet MS"/>
          <w:color w:val="000000"/>
        </w:rPr>
      </w:pPr>
      <w:ins w:id="5066" w:author="ANANDHAKRISHNAN MADATHIL REMESH" w:date="2025-04-10T16:34:00Z" w16du:dateUtc="2025-04-10T15:34:00Z">
        <w:r w:rsidRPr="00904DE0">
          <w:rPr>
            <w:rFonts w:ascii="Trebuchet MS" w:hAnsi="Trebuchet MS"/>
            <w:color w:val="000000"/>
            <w:rPrChange w:id="5067" w:author="ANANDHAKRISHNAN MADATHIL REMESH" w:date="2025-04-10T17:22:00Z" w16du:dateUtc="2025-04-10T16:22:00Z">
              <w:rPr>
                <w:rFonts w:ascii="Helvetica" w:hAnsi="Helvetica"/>
                <w:color w:val="000000"/>
                <w:sz w:val="17"/>
                <w:szCs w:val="17"/>
              </w:rPr>
            </w:rPrChange>
          </w:rPr>
          <w:t>From the results above, we can say with confidence that the U-Net model has retained its ability to detect</w:t>
        </w:r>
      </w:ins>
      <w:ins w:id="5068" w:author="ANANDHAKRISHNAN MADATHIL REMESH" w:date="2025-04-10T17:22:00Z" w16du:dateUtc="2025-04-10T16:22:00Z">
        <w:r w:rsidR="00904DE0">
          <w:rPr>
            <w:rFonts w:ascii="Trebuchet MS" w:hAnsi="Trebuchet MS"/>
            <w:color w:val="000000"/>
          </w:rPr>
          <w:t xml:space="preserve"> </w:t>
        </w:r>
      </w:ins>
      <w:ins w:id="5069" w:author="ANANDHAKRISHNAN MADATHIL REMESH" w:date="2025-04-10T16:34:00Z" w16du:dateUtc="2025-04-10T15:34:00Z">
        <w:r w:rsidRPr="00904DE0">
          <w:rPr>
            <w:rFonts w:ascii="Trebuchet MS" w:hAnsi="Trebuchet MS"/>
            <w:color w:val="000000"/>
            <w:rPrChange w:id="5070" w:author="ANANDHAKRISHNAN MADATHIL REMESH" w:date="2025-04-10T17:22:00Z" w16du:dateUtc="2025-04-10T16:22:00Z">
              <w:rPr>
                <w:rFonts w:ascii="Helvetica" w:hAnsi="Helvetica"/>
                <w:color w:val="000000"/>
                <w:sz w:val="17"/>
                <w:szCs w:val="17"/>
              </w:rPr>
            </w:rPrChange>
          </w:rPr>
          <w:t>flooded areas, even when applied to new, previously unseen images. The fact that it consistently predicts</w:t>
        </w:r>
      </w:ins>
      <w:ins w:id="5071" w:author="ANANDHAKRISHNAN MADATHIL REMESH" w:date="2025-04-10T17:22:00Z" w16du:dateUtc="2025-04-10T16:22:00Z">
        <w:r w:rsidR="00904DE0">
          <w:rPr>
            <w:rFonts w:ascii="Trebuchet MS" w:hAnsi="Trebuchet MS"/>
            <w:color w:val="000000"/>
          </w:rPr>
          <w:t xml:space="preserve"> </w:t>
        </w:r>
      </w:ins>
      <w:ins w:id="5072" w:author="ANANDHAKRISHNAN MADATHIL REMESH" w:date="2025-04-10T16:34:00Z" w16du:dateUtc="2025-04-10T15:34:00Z">
        <w:r w:rsidRPr="00904DE0">
          <w:rPr>
            <w:rFonts w:ascii="Trebuchet MS" w:hAnsi="Trebuchet MS"/>
            <w:color w:val="000000"/>
            <w:rPrChange w:id="5073" w:author="ANANDHAKRISHNAN MADATHIL REMESH" w:date="2025-04-10T17:22:00Z" w16du:dateUtc="2025-04-10T16:22:00Z">
              <w:rPr>
                <w:rFonts w:ascii="Helvetica" w:hAnsi="Helvetica"/>
                <w:color w:val="000000"/>
                <w:sz w:val="17"/>
                <w:szCs w:val="17"/>
              </w:rPr>
            </w:rPrChange>
          </w:rPr>
          <w:t>flood coverage in a realistic range (around 7.5%) and highlights meaningful areas visually supports its</w:t>
        </w:r>
      </w:ins>
      <w:ins w:id="5074" w:author="ANANDHAKRISHNAN MADATHIL REMESH" w:date="2025-04-10T17:22:00Z" w16du:dateUtc="2025-04-10T16:22:00Z">
        <w:r w:rsidR="00904DE0">
          <w:rPr>
            <w:rFonts w:ascii="Trebuchet MS" w:hAnsi="Trebuchet MS"/>
            <w:color w:val="000000"/>
          </w:rPr>
          <w:t xml:space="preserve"> </w:t>
        </w:r>
      </w:ins>
      <w:ins w:id="5075" w:author="ANANDHAKRISHNAN MADATHIL REMESH" w:date="2025-04-10T16:34:00Z" w16du:dateUtc="2025-04-10T15:34:00Z">
        <w:r w:rsidRPr="00904DE0">
          <w:rPr>
            <w:rFonts w:ascii="Trebuchet MS" w:hAnsi="Trebuchet MS"/>
            <w:color w:val="000000"/>
            <w:rPrChange w:id="5076" w:author="ANANDHAKRISHNAN MADATHIL REMESH" w:date="2025-04-10T17:22:00Z" w16du:dateUtc="2025-04-10T16:22:00Z">
              <w:rPr>
                <w:rFonts w:ascii="Helvetica" w:hAnsi="Helvetica"/>
                <w:color w:val="000000"/>
                <w:sz w:val="17"/>
                <w:szCs w:val="17"/>
              </w:rPr>
            </w:rPrChange>
          </w:rPr>
          <w:t>generalization capability.</w:t>
        </w:r>
      </w:ins>
      <w:ins w:id="5077" w:author="ANANDHAKRISHNAN MADATHIL REMESH" w:date="2025-04-10T17:22:00Z" w16du:dateUtc="2025-04-10T16:22:00Z">
        <w:r w:rsidR="00904DE0">
          <w:rPr>
            <w:rFonts w:ascii="Trebuchet MS" w:hAnsi="Trebuchet MS"/>
            <w:color w:val="000000"/>
          </w:rPr>
          <w:t xml:space="preserve"> </w:t>
        </w:r>
      </w:ins>
      <w:ins w:id="5078" w:author="ANANDHAKRISHNAN MADATHIL REMESH" w:date="2025-04-10T16:34:00Z" w16du:dateUtc="2025-04-10T15:34:00Z">
        <w:r w:rsidRPr="00904DE0">
          <w:rPr>
            <w:rFonts w:ascii="Trebuchet MS" w:hAnsi="Trebuchet MS"/>
            <w:color w:val="000000"/>
            <w:rPrChange w:id="5079" w:author="ANANDHAKRISHNAN MADATHIL REMESH" w:date="2025-04-10T17:22:00Z" w16du:dateUtc="2025-04-10T16:22:00Z">
              <w:rPr>
                <w:rFonts w:ascii="Helvetica" w:hAnsi="Helvetica"/>
                <w:color w:val="000000"/>
                <w:sz w:val="17"/>
                <w:szCs w:val="17"/>
              </w:rPr>
            </w:rPrChange>
          </w:rPr>
          <w:t>However, because we don't have ground truth masks for these images, we can't quantitatively confirm</w:t>
        </w:r>
      </w:ins>
      <w:ins w:id="5080" w:author="ANANDHAKRISHNAN MADATHIL REMESH" w:date="2025-04-10T17:22:00Z" w16du:dateUtc="2025-04-10T16:22:00Z">
        <w:r w:rsidR="00904DE0">
          <w:rPr>
            <w:rFonts w:ascii="Trebuchet MS" w:hAnsi="Trebuchet MS"/>
            <w:color w:val="000000"/>
          </w:rPr>
          <w:t xml:space="preserve"> </w:t>
        </w:r>
      </w:ins>
      <w:ins w:id="5081" w:author="ANANDHAKRISHNAN MADATHIL REMESH" w:date="2025-04-10T16:34:00Z" w16du:dateUtc="2025-04-10T15:34:00Z">
        <w:r w:rsidRPr="00904DE0">
          <w:rPr>
            <w:rFonts w:ascii="Trebuchet MS" w:hAnsi="Trebuchet MS"/>
            <w:color w:val="000000"/>
            <w:rPrChange w:id="5082" w:author="ANANDHAKRISHNAN MADATHIL REMESH" w:date="2025-04-10T17:22:00Z" w16du:dateUtc="2025-04-10T16:22:00Z">
              <w:rPr>
                <w:rFonts w:ascii="Helvetica" w:hAnsi="Helvetica"/>
                <w:color w:val="000000"/>
                <w:sz w:val="17"/>
                <w:szCs w:val="17"/>
              </w:rPr>
            </w:rPrChange>
          </w:rPr>
          <w:t>whether these predictions are 100% accurate. This highlights an important point:</w:t>
        </w:r>
      </w:ins>
      <w:ins w:id="5083" w:author="ANANDHAKRISHNAN MADATHIL REMESH" w:date="2025-04-10T17:22:00Z" w16du:dateUtc="2025-04-10T16:22:00Z">
        <w:r w:rsidR="00904DE0">
          <w:rPr>
            <w:rFonts w:ascii="Trebuchet MS" w:hAnsi="Trebuchet MS"/>
            <w:color w:val="000000"/>
          </w:rPr>
          <w:t xml:space="preserve"> </w:t>
        </w:r>
      </w:ins>
      <w:ins w:id="5084" w:author="ANANDHAKRISHNAN MADATHIL REMESH" w:date="2025-04-10T16:34:00Z" w16du:dateUtc="2025-04-10T15:34:00Z">
        <w:r w:rsidRPr="00904DE0">
          <w:rPr>
            <w:rFonts w:ascii="Trebuchet MS" w:hAnsi="Trebuchet MS"/>
            <w:color w:val="000000"/>
            <w:rPrChange w:id="5085" w:author="ANANDHAKRISHNAN MADATHIL REMESH" w:date="2025-04-10T17:22:00Z" w16du:dateUtc="2025-04-10T16:22:00Z">
              <w:rPr>
                <w:rFonts w:ascii="Helvetica" w:hAnsi="Helvetica"/>
                <w:color w:val="000000"/>
                <w:sz w:val="17"/>
                <w:szCs w:val="17"/>
              </w:rPr>
            </w:rPrChange>
          </w:rPr>
          <w:t>Without ground truth masks, we can evaluate visual correctness but not calculate true accuracy.</w:t>
        </w:r>
      </w:ins>
      <w:ins w:id="5086" w:author="ANANDHAKRISHNAN MADATHIL REMESH" w:date="2025-04-10T17:22:00Z" w16du:dateUtc="2025-04-10T16:22:00Z">
        <w:r w:rsidR="00904DE0">
          <w:rPr>
            <w:rFonts w:ascii="Trebuchet MS" w:hAnsi="Trebuchet MS"/>
            <w:color w:val="000000"/>
          </w:rPr>
          <w:t xml:space="preserve"> </w:t>
        </w:r>
      </w:ins>
      <w:ins w:id="5087" w:author="ANANDHAKRISHNAN MADATHIL REMESH" w:date="2025-04-10T16:34:00Z" w16du:dateUtc="2025-04-10T15:34:00Z">
        <w:r w:rsidRPr="00904DE0">
          <w:rPr>
            <w:rFonts w:ascii="Trebuchet MS" w:hAnsi="Trebuchet MS"/>
            <w:color w:val="000000"/>
            <w:rPrChange w:id="5088" w:author="ANANDHAKRISHNAN MADATHIL REMESH" w:date="2025-04-10T17:22:00Z" w16du:dateUtc="2025-04-10T16:22:00Z">
              <w:rPr>
                <w:rFonts w:ascii="Helvetica" w:hAnsi="Helvetica"/>
                <w:color w:val="000000"/>
                <w:sz w:val="17"/>
                <w:szCs w:val="17"/>
              </w:rPr>
            </w:rPrChange>
          </w:rPr>
          <w:t>Therefore, while the model appears to generalize well visually, a future step could include manually labeling a</w:t>
        </w:r>
      </w:ins>
      <w:ins w:id="5089" w:author="ANANDHAKRISHNAN MADATHIL REMESH" w:date="2025-04-10T17:22:00Z" w16du:dateUtc="2025-04-10T16:22:00Z">
        <w:r w:rsidR="00904DE0">
          <w:rPr>
            <w:rFonts w:ascii="Trebuchet MS" w:hAnsi="Trebuchet MS"/>
            <w:color w:val="000000"/>
          </w:rPr>
          <w:t xml:space="preserve"> </w:t>
        </w:r>
      </w:ins>
      <w:ins w:id="5090" w:author="ANANDHAKRISHNAN MADATHIL REMESH" w:date="2025-04-10T16:34:00Z" w16du:dateUtc="2025-04-10T15:34:00Z">
        <w:r w:rsidRPr="00904DE0">
          <w:rPr>
            <w:rFonts w:ascii="Trebuchet MS" w:hAnsi="Trebuchet MS"/>
            <w:color w:val="000000"/>
            <w:rPrChange w:id="5091" w:author="ANANDHAKRISHNAN MADATHIL REMESH" w:date="2025-04-10T17:22:00Z" w16du:dateUtc="2025-04-10T16:22:00Z">
              <w:rPr>
                <w:rFonts w:ascii="Helvetica" w:hAnsi="Helvetica"/>
                <w:color w:val="000000"/>
                <w:sz w:val="17"/>
                <w:szCs w:val="17"/>
              </w:rPr>
            </w:rPrChange>
          </w:rPr>
          <w:t xml:space="preserve">small sample of the new dataset to measure actual </w:t>
        </w:r>
        <w:proofErr w:type="spellStart"/>
        <w:r w:rsidRPr="00904DE0">
          <w:rPr>
            <w:rFonts w:ascii="Trebuchet MS" w:hAnsi="Trebuchet MS"/>
            <w:color w:val="000000"/>
            <w:rPrChange w:id="5092" w:author="ANANDHAKRISHNAN MADATHIL REMESH" w:date="2025-04-10T17:22:00Z" w16du:dateUtc="2025-04-10T16:22:00Z">
              <w:rPr>
                <w:rFonts w:ascii="Helvetica" w:hAnsi="Helvetica"/>
                <w:color w:val="000000"/>
                <w:sz w:val="17"/>
                <w:szCs w:val="17"/>
              </w:rPr>
            </w:rPrChange>
          </w:rPr>
          <w:t>IoU</w:t>
        </w:r>
        <w:proofErr w:type="spellEnd"/>
        <w:r w:rsidRPr="00904DE0">
          <w:rPr>
            <w:rFonts w:ascii="Trebuchet MS" w:hAnsi="Trebuchet MS"/>
            <w:color w:val="000000"/>
            <w:rPrChange w:id="5093" w:author="ANANDHAKRISHNAN MADATHIL REMESH" w:date="2025-04-10T17:22:00Z" w16du:dateUtc="2025-04-10T16:22:00Z">
              <w:rPr>
                <w:rFonts w:ascii="Helvetica" w:hAnsi="Helvetica"/>
                <w:color w:val="000000"/>
                <w:sz w:val="17"/>
                <w:szCs w:val="17"/>
              </w:rPr>
            </w:rPrChange>
          </w:rPr>
          <w:t>/Dice metrics.</w:t>
        </w:r>
      </w:ins>
    </w:p>
    <w:p w14:paraId="58A68881" w14:textId="77777777" w:rsidR="00C13F80" w:rsidRDefault="00C13F80" w:rsidP="001530F2">
      <w:pPr>
        <w:rPr>
          <w:ins w:id="5094" w:author="ANANDHAKRISHNAN MADATHIL REMESH" w:date="2025-04-11T16:31:00Z" w16du:dateUtc="2025-04-11T15:31:00Z"/>
          <w:rFonts w:ascii="Trebuchet MS" w:hAnsi="Trebuchet MS"/>
          <w:color w:val="000000"/>
          <w:u w:val="single"/>
        </w:rPr>
      </w:pPr>
    </w:p>
    <w:p w14:paraId="734CD85B" w14:textId="77777777" w:rsidR="00C13F80" w:rsidRDefault="00C13F80" w:rsidP="001530F2">
      <w:pPr>
        <w:rPr>
          <w:ins w:id="5095" w:author="ANANDHAKRISHNAN MADATHIL REMESH" w:date="2025-04-11T16:31:00Z" w16du:dateUtc="2025-04-11T15:31:00Z"/>
          <w:rFonts w:ascii="Trebuchet MS" w:hAnsi="Trebuchet MS"/>
          <w:color w:val="000000"/>
          <w:u w:val="single"/>
        </w:rPr>
      </w:pPr>
    </w:p>
    <w:p w14:paraId="535EE41A" w14:textId="77777777" w:rsidR="00C13F80" w:rsidRDefault="00C13F80" w:rsidP="001530F2">
      <w:pPr>
        <w:rPr>
          <w:ins w:id="5096" w:author="ANANDHAKRISHNAN MADATHIL REMESH" w:date="2025-04-11T16:31:00Z" w16du:dateUtc="2025-04-11T15:31:00Z"/>
          <w:rFonts w:ascii="Trebuchet MS" w:hAnsi="Trebuchet MS"/>
          <w:color w:val="000000"/>
          <w:u w:val="single"/>
        </w:rPr>
      </w:pPr>
    </w:p>
    <w:p w14:paraId="017F2CF0" w14:textId="77777777" w:rsidR="00C13F80" w:rsidRDefault="00C13F80" w:rsidP="001530F2">
      <w:pPr>
        <w:rPr>
          <w:ins w:id="5097" w:author="ANANDHAKRISHNAN MADATHIL REMESH" w:date="2025-04-11T16:31:00Z" w16du:dateUtc="2025-04-11T15:31:00Z"/>
          <w:rFonts w:ascii="Trebuchet MS" w:hAnsi="Trebuchet MS"/>
          <w:color w:val="000000"/>
          <w:u w:val="single"/>
        </w:rPr>
      </w:pPr>
    </w:p>
    <w:p w14:paraId="6F6139E5" w14:textId="77777777" w:rsidR="00C13F80" w:rsidRDefault="00C13F80" w:rsidP="001530F2">
      <w:pPr>
        <w:rPr>
          <w:ins w:id="5098" w:author="ANANDHAKRISHNAN MADATHIL REMESH" w:date="2025-04-11T16:31:00Z" w16du:dateUtc="2025-04-11T15:31:00Z"/>
          <w:rFonts w:ascii="Trebuchet MS" w:hAnsi="Trebuchet MS"/>
          <w:color w:val="000000"/>
          <w:u w:val="single"/>
        </w:rPr>
      </w:pPr>
    </w:p>
    <w:p w14:paraId="54EEC28F" w14:textId="77777777" w:rsidR="00C13F80" w:rsidRDefault="00C13F80" w:rsidP="001530F2">
      <w:pPr>
        <w:rPr>
          <w:ins w:id="5099" w:author="ANANDHAKRISHNAN MADATHIL REMESH" w:date="2025-04-11T16:31:00Z" w16du:dateUtc="2025-04-11T15:31:00Z"/>
          <w:rFonts w:ascii="Trebuchet MS" w:hAnsi="Trebuchet MS"/>
          <w:color w:val="000000"/>
          <w:u w:val="single"/>
        </w:rPr>
      </w:pPr>
    </w:p>
    <w:p w14:paraId="41A51F5D" w14:textId="77777777" w:rsidR="00C13F80" w:rsidRDefault="00C13F80" w:rsidP="001530F2">
      <w:pPr>
        <w:rPr>
          <w:ins w:id="5100" w:author="ANANDHAKRISHNAN MADATHIL REMESH" w:date="2025-04-11T16:31:00Z" w16du:dateUtc="2025-04-11T15:31:00Z"/>
          <w:rFonts w:ascii="Trebuchet MS" w:hAnsi="Trebuchet MS"/>
          <w:color w:val="000000"/>
          <w:u w:val="single"/>
        </w:rPr>
      </w:pPr>
    </w:p>
    <w:p w14:paraId="183917F2" w14:textId="77777777" w:rsidR="00C13F80" w:rsidRDefault="00C13F80" w:rsidP="001530F2">
      <w:pPr>
        <w:rPr>
          <w:ins w:id="5101" w:author="ANANDHAKRISHNAN MADATHIL REMESH" w:date="2025-04-11T16:31:00Z" w16du:dateUtc="2025-04-11T15:31:00Z"/>
          <w:rFonts w:ascii="Trebuchet MS" w:hAnsi="Trebuchet MS"/>
          <w:color w:val="000000"/>
          <w:u w:val="single"/>
        </w:rPr>
      </w:pPr>
    </w:p>
    <w:p w14:paraId="1651C180" w14:textId="77777777" w:rsidR="00C13F80" w:rsidRDefault="00C13F80" w:rsidP="001530F2">
      <w:pPr>
        <w:rPr>
          <w:ins w:id="5102" w:author="ANANDHAKRISHNAN MADATHIL REMESH" w:date="2025-04-11T16:31:00Z" w16du:dateUtc="2025-04-11T15:31:00Z"/>
          <w:rFonts w:ascii="Trebuchet MS" w:hAnsi="Trebuchet MS"/>
          <w:color w:val="000000"/>
          <w:u w:val="single"/>
        </w:rPr>
      </w:pPr>
    </w:p>
    <w:p w14:paraId="0EB0BA06" w14:textId="77777777" w:rsidR="00C13F80" w:rsidRDefault="00C13F80" w:rsidP="001530F2">
      <w:pPr>
        <w:rPr>
          <w:ins w:id="5103" w:author="ANANDHAKRISHNAN MADATHIL REMESH" w:date="2025-04-11T16:31:00Z" w16du:dateUtc="2025-04-11T15:31:00Z"/>
          <w:rFonts w:ascii="Trebuchet MS" w:hAnsi="Trebuchet MS"/>
          <w:color w:val="000000"/>
          <w:u w:val="single"/>
        </w:rPr>
      </w:pPr>
    </w:p>
    <w:p w14:paraId="3B650344" w14:textId="77777777" w:rsidR="00C13F80" w:rsidRDefault="00C13F80" w:rsidP="001530F2">
      <w:pPr>
        <w:rPr>
          <w:ins w:id="5104" w:author="ANANDHAKRISHNAN MADATHIL REMESH" w:date="2025-04-11T16:31:00Z" w16du:dateUtc="2025-04-11T15:31:00Z"/>
          <w:rFonts w:ascii="Trebuchet MS" w:hAnsi="Trebuchet MS"/>
          <w:color w:val="000000"/>
          <w:u w:val="single"/>
        </w:rPr>
      </w:pPr>
    </w:p>
    <w:p w14:paraId="56574822" w14:textId="77777777" w:rsidR="00C13F80" w:rsidRDefault="00C13F80" w:rsidP="001530F2">
      <w:pPr>
        <w:rPr>
          <w:ins w:id="5105" w:author="ANANDHAKRISHNAN MADATHIL REMESH" w:date="2025-04-11T16:31:00Z" w16du:dateUtc="2025-04-11T15:31:00Z"/>
          <w:rFonts w:ascii="Trebuchet MS" w:hAnsi="Trebuchet MS"/>
          <w:color w:val="000000"/>
          <w:u w:val="single"/>
        </w:rPr>
      </w:pPr>
    </w:p>
    <w:p w14:paraId="0F066E53" w14:textId="66151F4E" w:rsidR="001530F2" w:rsidRDefault="001530F2" w:rsidP="001530F2">
      <w:pPr>
        <w:rPr>
          <w:ins w:id="5106" w:author="ANANDHAKRISHNAN MADATHIL REMESH" w:date="2025-04-10T20:59:00Z" w16du:dateUtc="2025-04-10T19:59:00Z"/>
          <w:rFonts w:ascii="Trebuchet MS" w:hAnsi="Trebuchet MS"/>
          <w:color w:val="000000"/>
          <w:u w:val="single"/>
        </w:rPr>
      </w:pPr>
      <w:ins w:id="5107" w:author="ANANDHAKRISHNAN MADATHIL REMESH" w:date="2025-04-10T20:58:00Z" w16du:dateUtc="2025-04-10T19:58:00Z">
        <w:r w:rsidRPr="001530F2">
          <w:rPr>
            <w:rFonts w:ascii="Trebuchet MS" w:hAnsi="Trebuchet MS"/>
            <w:color w:val="000000"/>
            <w:u w:val="single"/>
            <w:rPrChange w:id="5108" w:author="ANANDHAKRISHNAN MADATHIL REMESH" w:date="2025-04-10T20:59:00Z" w16du:dateUtc="2025-04-10T19:59:00Z">
              <w:rPr>
                <w:rFonts w:ascii="Helvetica" w:hAnsi="Helvetica"/>
                <w:color w:val="000000"/>
                <w:sz w:val="17"/>
                <w:szCs w:val="17"/>
              </w:rPr>
            </w:rPrChange>
          </w:rPr>
          <w:t xml:space="preserve"> Performance on Training and Validation Sets</w:t>
        </w:r>
      </w:ins>
    </w:p>
    <w:p w14:paraId="23093314" w14:textId="77777777" w:rsidR="001530F2" w:rsidRPr="001530F2" w:rsidRDefault="001530F2" w:rsidP="001530F2">
      <w:pPr>
        <w:rPr>
          <w:ins w:id="5109" w:author="ANANDHAKRISHNAN MADATHIL REMESH" w:date="2025-04-10T20:58:00Z" w16du:dateUtc="2025-04-10T19:58:00Z"/>
          <w:rFonts w:ascii="Trebuchet MS" w:hAnsi="Trebuchet MS"/>
          <w:color w:val="000000"/>
          <w:u w:val="single"/>
          <w:rPrChange w:id="5110" w:author="ANANDHAKRISHNAN MADATHIL REMESH" w:date="2025-04-10T20:59:00Z" w16du:dateUtc="2025-04-10T19:59:00Z">
            <w:rPr>
              <w:ins w:id="5111" w:author="ANANDHAKRISHNAN MADATHIL REMESH" w:date="2025-04-10T20:58:00Z" w16du:dateUtc="2025-04-10T19:58:00Z"/>
              <w:rFonts w:ascii="Helvetica" w:hAnsi="Helvetica"/>
              <w:color w:val="000000"/>
              <w:sz w:val="17"/>
              <w:szCs w:val="17"/>
            </w:rPr>
          </w:rPrChange>
        </w:rPr>
      </w:pPr>
    </w:p>
    <w:p w14:paraId="34494DAC" w14:textId="77777777" w:rsidR="001530F2" w:rsidRDefault="001530F2" w:rsidP="001530F2">
      <w:pPr>
        <w:rPr>
          <w:ins w:id="5112" w:author="ANANDHAKRISHNAN MADATHIL REMESH" w:date="2025-04-11T16:31:00Z" w16du:dateUtc="2025-04-11T15:31:00Z"/>
          <w:rFonts w:ascii="Trebuchet MS" w:hAnsi="Trebuchet MS"/>
          <w:color w:val="000000"/>
        </w:rPr>
      </w:pPr>
      <w:ins w:id="5113" w:author="ANANDHAKRISHNAN MADATHIL REMESH" w:date="2025-04-10T20:59:00Z" w16du:dateUtc="2025-04-10T19:59:00Z">
        <w:r w:rsidRPr="001530F2">
          <w:rPr>
            <w:rFonts w:ascii="Trebuchet MS" w:hAnsi="Trebuchet MS"/>
            <w:color w:val="000000"/>
            <w:rPrChange w:id="5114" w:author="ANANDHAKRISHNAN MADATHIL REMESH" w:date="2025-04-10T20:59:00Z" w16du:dateUtc="2025-04-10T19:59:00Z">
              <w:rPr>
                <w:rFonts w:ascii="Helvetica" w:hAnsi="Helvetica"/>
                <w:color w:val="000000"/>
                <w:sz w:val="17"/>
                <w:szCs w:val="17"/>
              </w:rPr>
            </w:rPrChange>
          </w:rPr>
          <w:t>As a reference point, the model achieved the following results during training on a labeled dataset:</w:t>
        </w:r>
      </w:ins>
    </w:p>
    <w:p w14:paraId="34384D6F" w14:textId="77777777" w:rsidR="00C13F80" w:rsidRDefault="00C13F80" w:rsidP="001530F2">
      <w:pPr>
        <w:rPr>
          <w:ins w:id="5115" w:author="ANANDHAKRISHNAN MADATHIL REMESH" w:date="2025-04-11T16:31:00Z" w16du:dateUtc="2025-04-11T15:31:00Z"/>
          <w:rFonts w:ascii="Trebuchet MS" w:hAnsi="Trebuchet MS"/>
          <w:color w:val="000000"/>
        </w:rPr>
      </w:pPr>
    </w:p>
    <w:p w14:paraId="466F60DA" w14:textId="77777777" w:rsidR="00C13F80" w:rsidRDefault="00C13F80" w:rsidP="001530F2">
      <w:pPr>
        <w:rPr>
          <w:ins w:id="5116" w:author="ANANDHAKRISHNAN MADATHIL REMESH" w:date="2025-04-10T21:00:00Z" w16du:dateUtc="2025-04-10T20:00:00Z"/>
          <w:rFonts w:ascii="Trebuchet MS" w:hAnsi="Trebuchet MS"/>
          <w:color w:val="000000"/>
        </w:rPr>
      </w:pPr>
    </w:p>
    <w:p w14:paraId="2632C897" w14:textId="77777777" w:rsidR="001530F2" w:rsidRPr="001530F2" w:rsidRDefault="001530F2" w:rsidP="001530F2">
      <w:pPr>
        <w:rPr>
          <w:ins w:id="5117" w:author="ANANDHAKRISHNAN MADATHIL REMESH" w:date="2025-04-10T20:59:00Z" w16du:dateUtc="2025-04-10T19:59:00Z"/>
          <w:rFonts w:ascii="Trebuchet MS" w:hAnsi="Trebuchet MS"/>
          <w:color w:val="000000"/>
          <w:rPrChange w:id="5118" w:author="ANANDHAKRISHNAN MADATHIL REMESH" w:date="2025-04-10T20:59:00Z" w16du:dateUtc="2025-04-10T19:59:00Z">
            <w:rPr>
              <w:ins w:id="5119" w:author="ANANDHAKRISHNAN MADATHIL REMESH" w:date="2025-04-10T20:59:00Z" w16du:dateUtc="2025-04-10T19:59:00Z"/>
              <w:rFonts w:ascii="Helvetica" w:hAnsi="Helvetica"/>
              <w:color w:val="000000"/>
              <w:sz w:val="17"/>
              <w:szCs w:val="17"/>
            </w:rPr>
          </w:rPrChange>
        </w:rPr>
      </w:pPr>
    </w:p>
    <w:tbl>
      <w:tblPr>
        <w:tblStyle w:val="TableGrid"/>
        <w:tblW w:w="9342" w:type="dxa"/>
        <w:tblInd w:w="-5" w:type="dxa"/>
        <w:tblLook w:val="04A0" w:firstRow="1" w:lastRow="0" w:firstColumn="1" w:lastColumn="0" w:noHBand="0" w:noVBand="1"/>
        <w:tblPrChange w:id="5120" w:author="ANANDHAKRISHNAN MADATHIL REMESH" w:date="2025-04-10T21:00:00Z" w16du:dateUtc="2025-04-10T20:00:00Z">
          <w:tblPr>
            <w:tblStyle w:val="TableGrid"/>
            <w:tblW w:w="9342" w:type="dxa"/>
            <w:tblInd w:w="-281" w:type="dxa"/>
            <w:tblLook w:val="04A0" w:firstRow="1" w:lastRow="0" w:firstColumn="1" w:lastColumn="0" w:noHBand="0" w:noVBand="1"/>
          </w:tblPr>
        </w:tblPrChange>
      </w:tblPr>
      <w:tblGrid>
        <w:gridCol w:w="2134"/>
        <w:gridCol w:w="1183"/>
        <w:gridCol w:w="1589"/>
        <w:gridCol w:w="1297"/>
        <w:gridCol w:w="1167"/>
        <w:gridCol w:w="987"/>
        <w:gridCol w:w="985"/>
        <w:tblGridChange w:id="5121">
          <w:tblGrid>
            <w:gridCol w:w="5"/>
            <w:gridCol w:w="2129"/>
            <w:gridCol w:w="5"/>
            <w:gridCol w:w="1178"/>
            <w:gridCol w:w="5"/>
            <w:gridCol w:w="1584"/>
            <w:gridCol w:w="5"/>
            <w:gridCol w:w="1292"/>
            <w:gridCol w:w="5"/>
            <w:gridCol w:w="1162"/>
            <w:gridCol w:w="5"/>
            <w:gridCol w:w="982"/>
            <w:gridCol w:w="5"/>
            <w:gridCol w:w="980"/>
            <w:gridCol w:w="5"/>
          </w:tblGrid>
        </w:tblGridChange>
      </w:tblGrid>
      <w:tr w:rsidR="001530F2" w14:paraId="75D15891" w14:textId="77777777" w:rsidTr="001530F2">
        <w:trPr>
          <w:trHeight w:val="469"/>
          <w:ins w:id="5122" w:author="ANANDHAKRISHNAN MADATHIL REMESH" w:date="2025-04-10T21:00:00Z"/>
          <w:trPrChange w:id="5123" w:author="ANANDHAKRISHNAN MADATHIL REMESH" w:date="2025-04-10T21:00:00Z" w16du:dateUtc="2025-04-10T20:00:00Z">
            <w:trPr>
              <w:gridBefore w:val="1"/>
              <w:trHeight w:val="469"/>
            </w:trPr>
          </w:trPrChange>
        </w:trPr>
        <w:tc>
          <w:tcPr>
            <w:tcW w:w="2134" w:type="dxa"/>
            <w:tcPrChange w:id="5124" w:author="ANANDHAKRISHNAN MADATHIL REMESH" w:date="2025-04-10T21:00:00Z" w16du:dateUtc="2025-04-10T20:00:00Z">
              <w:tcPr>
                <w:tcW w:w="2134" w:type="dxa"/>
                <w:gridSpan w:val="2"/>
              </w:tcPr>
            </w:tcPrChange>
          </w:tcPr>
          <w:p w14:paraId="20B205ED" w14:textId="77777777" w:rsidR="001530F2" w:rsidRDefault="001530F2" w:rsidP="00C719E2">
            <w:pPr>
              <w:pStyle w:val="p3"/>
              <w:spacing w:line="276" w:lineRule="auto"/>
              <w:jc w:val="both"/>
              <w:rPr>
                <w:ins w:id="5125" w:author="ANANDHAKRISHNAN MADATHIL REMESH" w:date="2025-04-10T21:00:00Z" w16du:dateUtc="2025-04-10T20:00:00Z"/>
                <w:rFonts w:ascii="Trebuchet MS" w:hAnsi="Trebuchet MS"/>
              </w:rPr>
            </w:pPr>
            <w:ins w:id="5126" w:author="ANANDHAKRISHNAN MADATHIL REMESH" w:date="2025-04-10T21:00:00Z" w16du:dateUtc="2025-04-10T20:00:00Z">
              <w:r>
                <w:rPr>
                  <w:rFonts w:ascii="Trebuchet MS" w:hAnsi="Trebuchet MS"/>
                </w:rPr>
                <w:t xml:space="preserve">Training Phase </w:t>
              </w:r>
            </w:ins>
          </w:p>
        </w:tc>
        <w:tc>
          <w:tcPr>
            <w:tcW w:w="1183" w:type="dxa"/>
            <w:tcPrChange w:id="5127" w:author="ANANDHAKRISHNAN MADATHIL REMESH" w:date="2025-04-10T21:00:00Z" w16du:dateUtc="2025-04-10T20:00:00Z">
              <w:tcPr>
                <w:tcW w:w="1183" w:type="dxa"/>
                <w:gridSpan w:val="2"/>
              </w:tcPr>
            </w:tcPrChange>
          </w:tcPr>
          <w:p w14:paraId="689A2498" w14:textId="77777777" w:rsidR="001530F2" w:rsidRDefault="001530F2" w:rsidP="00C719E2">
            <w:pPr>
              <w:pStyle w:val="p3"/>
              <w:spacing w:line="276" w:lineRule="auto"/>
              <w:jc w:val="both"/>
              <w:rPr>
                <w:ins w:id="5128" w:author="ANANDHAKRISHNAN MADATHIL REMESH" w:date="2025-04-10T21:00:00Z" w16du:dateUtc="2025-04-10T20:00:00Z"/>
                <w:rFonts w:ascii="Trebuchet MS" w:hAnsi="Trebuchet MS"/>
              </w:rPr>
            </w:pPr>
            <w:ins w:id="5129" w:author="ANANDHAKRISHNAN MADATHIL REMESH" w:date="2025-04-10T21:00:00Z" w16du:dateUtc="2025-04-10T20:00:00Z">
              <w:r>
                <w:rPr>
                  <w:rFonts w:ascii="Trebuchet MS" w:hAnsi="Trebuchet MS"/>
                </w:rPr>
                <w:t>Train Accuracy</w:t>
              </w:r>
            </w:ins>
          </w:p>
        </w:tc>
        <w:tc>
          <w:tcPr>
            <w:tcW w:w="1589" w:type="dxa"/>
            <w:tcPrChange w:id="5130" w:author="ANANDHAKRISHNAN MADATHIL REMESH" w:date="2025-04-10T21:00:00Z" w16du:dateUtc="2025-04-10T20:00:00Z">
              <w:tcPr>
                <w:tcW w:w="1589" w:type="dxa"/>
                <w:gridSpan w:val="2"/>
              </w:tcPr>
            </w:tcPrChange>
          </w:tcPr>
          <w:p w14:paraId="7C7AD0B4" w14:textId="77777777" w:rsidR="001530F2" w:rsidRDefault="001530F2" w:rsidP="00C719E2">
            <w:pPr>
              <w:pStyle w:val="p3"/>
              <w:spacing w:line="276" w:lineRule="auto"/>
              <w:jc w:val="both"/>
              <w:rPr>
                <w:ins w:id="5131" w:author="ANANDHAKRISHNAN MADATHIL REMESH" w:date="2025-04-10T21:00:00Z" w16du:dateUtc="2025-04-10T20:00:00Z"/>
                <w:rFonts w:ascii="Trebuchet MS" w:hAnsi="Trebuchet MS"/>
              </w:rPr>
            </w:pPr>
            <w:ins w:id="5132" w:author="ANANDHAKRISHNAN MADATHIL REMESH" w:date="2025-04-10T21:00:00Z" w16du:dateUtc="2025-04-10T20:00:00Z">
              <w:r>
                <w:rPr>
                  <w:rFonts w:ascii="Trebuchet MS" w:hAnsi="Trebuchet MS"/>
                </w:rPr>
                <w:t xml:space="preserve">Val Accuracy </w:t>
              </w:r>
            </w:ins>
          </w:p>
        </w:tc>
        <w:tc>
          <w:tcPr>
            <w:tcW w:w="1297" w:type="dxa"/>
            <w:tcPrChange w:id="5133" w:author="ANANDHAKRISHNAN MADATHIL REMESH" w:date="2025-04-10T21:00:00Z" w16du:dateUtc="2025-04-10T20:00:00Z">
              <w:tcPr>
                <w:tcW w:w="1297" w:type="dxa"/>
                <w:gridSpan w:val="2"/>
              </w:tcPr>
            </w:tcPrChange>
          </w:tcPr>
          <w:p w14:paraId="0EA58267" w14:textId="77777777" w:rsidR="001530F2" w:rsidRDefault="001530F2" w:rsidP="00C719E2">
            <w:pPr>
              <w:pStyle w:val="p3"/>
              <w:spacing w:line="276" w:lineRule="auto"/>
              <w:jc w:val="both"/>
              <w:rPr>
                <w:ins w:id="5134" w:author="ANANDHAKRISHNAN MADATHIL REMESH" w:date="2025-04-10T21:00:00Z" w16du:dateUtc="2025-04-10T20:00:00Z"/>
                <w:rFonts w:ascii="Trebuchet MS" w:hAnsi="Trebuchet MS"/>
              </w:rPr>
            </w:pPr>
            <w:ins w:id="5135" w:author="ANANDHAKRISHNAN MADATHIL REMESH" w:date="2025-04-10T21:00:00Z" w16du:dateUtc="2025-04-10T20:00:00Z">
              <w:r>
                <w:rPr>
                  <w:rFonts w:ascii="Trebuchet MS" w:hAnsi="Trebuchet MS"/>
                </w:rPr>
                <w:t>Train Loss</w:t>
              </w:r>
            </w:ins>
          </w:p>
        </w:tc>
        <w:tc>
          <w:tcPr>
            <w:tcW w:w="1167" w:type="dxa"/>
            <w:tcPrChange w:id="5136" w:author="ANANDHAKRISHNAN MADATHIL REMESH" w:date="2025-04-10T21:00:00Z" w16du:dateUtc="2025-04-10T20:00:00Z">
              <w:tcPr>
                <w:tcW w:w="1167" w:type="dxa"/>
                <w:gridSpan w:val="2"/>
              </w:tcPr>
            </w:tcPrChange>
          </w:tcPr>
          <w:p w14:paraId="7E886A61" w14:textId="77777777" w:rsidR="001530F2" w:rsidRDefault="001530F2" w:rsidP="00C719E2">
            <w:pPr>
              <w:pStyle w:val="p3"/>
              <w:spacing w:line="276" w:lineRule="auto"/>
              <w:jc w:val="both"/>
              <w:rPr>
                <w:ins w:id="5137" w:author="ANANDHAKRISHNAN MADATHIL REMESH" w:date="2025-04-10T21:00:00Z" w16du:dateUtc="2025-04-10T20:00:00Z"/>
                <w:rFonts w:ascii="Trebuchet MS" w:hAnsi="Trebuchet MS"/>
              </w:rPr>
            </w:pPr>
            <w:ins w:id="5138" w:author="ANANDHAKRISHNAN MADATHIL REMESH" w:date="2025-04-10T21:00:00Z" w16du:dateUtc="2025-04-10T20:00:00Z">
              <w:r>
                <w:rPr>
                  <w:rFonts w:ascii="Trebuchet MS" w:hAnsi="Trebuchet MS"/>
                </w:rPr>
                <w:t>Val Loss</w:t>
              </w:r>
            </w:ins>
          </w:p>
        </w:tc>
        <w:tc>
          <w:tcPr>
            <w:tcW w:w="987" w:type="dxa"/>
            <w:tcPrChange w:id="5139" w:author="ANANDHAKRISHNAN MADATHIL REMESH" w:date="2025-04-10T21:00:00Z" w16du:dateUtc="2025-04-10T20:00:00Z">
              <w:tcPr>
                <w:tcW w:w="987" w:type="dxa"/>
                <w:gridSpan w:val="2"/>
              </w:tcPr>
            </w:tcPrChange>
          </w:tcPr>
          <w:p w14:paraId="5265F795" w14:textId="77777777" w:rsidR="001530F2" w:rsidRDefault="001530F2" w:rsidP="00C719E2">
            <w:pPr>
              <w:pStyle w:val="p3"/>
              <w:spacing w:line="276" w:lineRule="auto"/>
              <w:jc w:val="both"/>
              <w:rPr>
                <w:ins w:id="5140" w:author="ANANDHAKRISHNAN MADATHIL REMESH" w:date="2025-04-10T21:00:00Z" w16du:dateUtc="2025-04-10T20:00:00Z"/>
                <w:rFonts w:ascii="Trebuchet MS" w:hAnsi="Trebuchet MS"/>
              </w:rPr>
            </w:pPr>
            <w:proofErr w:type="spellStart"/>
            <w:ins w:id="5141" w:author="ANANDHAKRISHNAN MADATHIL REMESH" w:date="2025-04-10T21:00:00Z" w16du:dateUtc="2025-04-10T20:00:00Z">
              <w:r>
                <w:rPr>
                  <w:rFonts w:ascii="Trebuchet MS" w:hAnsi="Trebuchet MS"/>
                </w:rPr>
                <w:t>IoU</w:t>
              </w:r>
              <w:proofErr w:type="spellEnd"/>
            </w:ins>
          </w:p>
        </w:tc>
        <w:tc>
          <w:tcPr>
            <w:tcW w:w="985" w:type="dxa"/>
            <w:tcPrChange w:id="5142" w:author="ANANDHAKRISHNAN MADATHIL REMESH" w:date="2025-04-10T21:00:00Z" w16du:dateUtc="2025-04-10T20:00:00Z">
              <w:tcPr>
                <w:tcW w:w="985" w:type="dxa"/>
                <w:gridSpan w:val="2"/>
              </w:tcPr>
            </w:tcPrChange>
          </w:tcPr>
          <w:p w14:paraId="2CD801FF" w14:textId="77777777" w:rsidR="001530F2" w:rsidRDefault="001530F2" w:rsidP="00C719E2">
            <w:pPr>
              <w:pStyle w:val="p3"/>
              <w:spacing w:line="276" w:lineRule="auto"/>
              <w:jc w:val="both"/>
              <w:rPr>
                <w:ins w:id="5143" w:author="ANANDHAKRISHNAN MADATHIL REMESH" w:date="2025-04-10T21:00:00Z" w16du:dateUtc="2025-04-10T20:00:00Z"/>
                <w:rFonts w:ascii="Trebuchet MS" w:hAnsi="Trebuchet MS"/>
              </w:rPr>
            </w:pPr>
            <w:ins w:id="5144" w:author="ANANDHAKRISHNAN MADATHIL REMESH" w:date="2025-04-10T21:00:00Z" w16du:dateUtc="2025-04-10T20:00:00Z">
              <w:r>
                <w:rPr>
                  <w:rFonts w:ascii="Trebuchet MS" w:hAnsi="Trebuchet MS"/>
                </w:rPr>
                <w:t>Dice</w:t>
              </w:r>
            </w:ins>
          </w:p>
        </w:tc>
      </w:tr>
      <w:tr w:rsidR="001530F2" w14:paraId="46C61F9E" w14:textId="77777777" w:rsidTr="001530F2">
        <w:trPr>
          <w:trHeight w:val="477"/>
          <w:ins w:id="5145" w:author="ANANDHAKRISHNAN MADATHIL REMESH" w:date="2025-04-10T21:00:00Z"/>
          <w:trPrChange w:id="5146" w:author="ANANDHAKRISHNAN MADATHIL REMESH" w:date="2025-04-10T21:00:00Z" w16du:dateUtc="2025-04-10T20:00:00Z">
            <w:trPr>
              <w:gridBefore w:val="1"/>
              <w:trHeight w:val="477"/>
            </w:trPr>
          </w:trPrChange>
        </w:trPr>
        <w:tc>
          <w:tcPr>
            <w:tcW w:w="2134" w:type="dxa"/>
            <w:tcPrChange w:id="5147" w:author="ANANDHAKRISHNAN MADATHIL REMESH" w:date="2025-04-10T21:00:00Z" w16du:dateUtc="2025-04-10T20:00:00Z">
              <w:tcPr>
                <w:tcW w:w="2134" w:type="dxa"/>
                <w:gridSpan w:val="2"/>
              </w:tcPr>
            </w:tcPrChange>
          </w:tcPr>
          <w:p w14:paraId="7B3FB712" w14:textId="77777777" w:rsidR="001530F2" w:rsidRDefault="001530F2" w:rsidP="00C719E2">
            <w:pPr>
              <w:pStyle w:val="p3"/>
              <w:spacing w:line="276" w:lineRule="auto"/>
              <w:jc w:val="both"/>
              <w:rPr>
                <w:ins w:id="5148" w:author="ANANDHAKRISHNAN MADATHIL REMESH" w:date="2025-04-10T21:00:00Z" w16du:dateUtc="2025-04-10T20:00:00Z"/>
                <w:rFonts w:ascii="Trebuchet MS" w:hAnsi="Trebuchet MS"/>
              </w:rPr>
            </w:pPr>
            <w:ins w:id="5149" w:author="ANANDHAKRISHNAN MADATHIL REMESH" w:date="2025-04-10T21:00:00Z" w16du:dateUtc="2025-04-10T20:00:00Z">
              <w:r>
                <w:rPr>
                  <w:rFonts w:ascii="Trebuchet MS" w:hAnsi="Trebuchet MS"/>
                </w:rPr>
                <w:t>Epochs 1-50</w:t>
              </w:r>
            </w:ins>
          </w:p>
        </w:tc>
        <w:tc>
          <w:tcPr>
            <w:tcW w:w="1183" w:type="dxa"/>
            <w:tcPrChange w:id="5150" w:author="ANANDHAKRISHNAN MADATHIL REMESH" w:date="2025-04-10T21:00:00Z" w16du:dateUtc="2025-04-10T20:00:00Z">
              <w:tcPr>
                <w:tcW w:w="1183" w:type="dxa"/>
                <w:gridSpan w:val="2"/>
              </w:tcPr>
            </w:tcPrChange>
          </w:tcPr>
          <w:p w14:paraId="565F2C3E" w14:textId="77777777" w:rsidR="001530F2" w:rsidRDefault="001530F2" w:rsidP="00C719E2">
            <w:pPr>
              <w:pStyle w:val="p3"/>
              <w:spacing w:line="276" w:lineRule="auto"/>
              <w:jc w:val="both"/>
              <w:rPr>
                <w:ins w:id="5151" w:author="ANANDHAKRISHNAN MADATHIL REMESH" w:date="2025-04-10T21:00:00Z" w16du:dateUtc="2025-04-10T20:00:00Z"/>
                <w:rFonts w:ascii="Trebuchet MS" w:hAnsi="Trebuchet MS"/>
              </w:rPr>
            </w:pPr>
            <w:ins w:id="5152" w:author="ANANDHAKRISHNAN MADATHIL REMESH" w:date="2025-04-10T21:00:00Z" w16du:dateUtc="2025-04-10T20:00:00Z">
              <w:r>
                <w:rPr>
                  <w:rFonts w:ascii="Trebuchet MS" w:hAnsi="Trebuchet MS"/>
                </w:rPr>
                <w:t>85.32%</w:t>
              </w:r>
            </w:ins>
          </w:p>
        </w:tc>
        <w:tc>
          <w:tcPr>
            <w:tcW w:w="1589" w:type="dxa"/>
            <w:tcPrChange w:id="5153" w:author="ANANDHAKRISHNAN MADATHIL REMESH" w:date="2025-04-10T21:00:00Z" w16du:dateUtc="2025-04-10T20:00:00Z">
              <w:tcPr>
                <w:tcW w:w="1589" w:type="dxa"/>
                <w:gridSpan w:val="2"/>
              </w:tcPr>
            </w:tcPrChange>
          </w:tcPr>
          <w:p w14:paraId="1C31265C" w14:textId="77777777" w:rsidR="001530F2" w:rsidRDefault="001530F2" w:rsidP="00C719E2">
            <w:pPr>
              <w:pStyle w:val="p3"/>
              <w:spacing w:line="276" w:lineRule="auto"/>
              <w:jc w:val="both"/>
              <w:rPr>
                <w:ins w:id="5154" w:author="ANANDHAKRISHNAN MADATHIL REMESH" w:date="2025-04-10T21:00:00Z" w16du:dateUtc="2025-04-10T20:00:00Z"/>
                <w:rFonts w:ascii="Trebuchet MS" w:hAnsi="Trebuchet MS"/>
              </w:rPr>
            </w:pPr>
            <w:ins w:id="5155" w:author="ANANDHAKRISHNAN MADATHIL REMESH" w:date="2025-04-10T21:00:00Z" w16du:dateUtc="2025-04-10T20:00:00Z">
              <w:r>
                <w:rPr>
                  <w:rFonts w:ascii="Trebuchet MS" w:hAnsi="Trebuchet MS"/>
                </w:rPr>
                <w:t>88.45%</w:t>
              </w:r>
            </w:ins>
          </w:p>
        </w:tc>
        <w:tc>
          <w:tcPr>
            <w:tcW w:w="1297" w:type="dxa"/>
            <w:tcPrChange w:id="5156" w:author="ANANDHAKRISHNAN MADATHIL REMESH" w:date="2025-04-10T21:00:00Z" w16du:dateUtc="2025-04-10T20:00:00Z">
              <w:tcPr>
                <w:tcW w:w="1297" w:type="dxa"/>
                <w:gridSpan w:val="2"/>
              </w:tcPr>
            </w:tcPrChange>
          </w:tcPr>
          <w:p w14:paraId="2499571D" w14:textId="77777777" w:rsidR="001530F2" w:rsidRDefault="001530F2" w:rsidP="00C719E2">
            <w:pPr>
              <w:pStyle w:val="p3"/>
              <w:spacing w:line="276" w:lineRule="auto"/>
              <w:jc w:val="both"/>
              <w:rPr>
                <w:ins w:id="5157" w:author="ANANDHAKRISHNAN MADATHIL REMESH" w:date="2025-04-10T21:00:00Z" w16du:dateUtc="2025-04-10T20:00:00Z"/>
                <w:rFonts w:ascii="Trebuchet MS" w:hAnsi="Trebuchet MS"/>
              </w:rPr>
            </w:pPr>
            <w:ins w:id="5158" w:author="ANANDHAKRISHNAN MADATHIL REMESH" w:date="2025-04-10T21:00:00Z" w16du:dateUtc="2025-04-10T20:00:00Z">
              <w:r>
                <w:rPr>
                  <w:rFonts w:ascii="Trebuchet MS" w:hAnsi="Trebuchet MS"/>
                </w:rPr>
                <w:t>0.60</w:t>
              </w:r>
            </w:ins>
          </w:p>
        </w:tc>
        <w:tc>
          <w:tcPr>
            <w:tcW w:w="1167" w:type="dxa"/>
            <w:tcPrChange w:id="5159" w:author="ANANDHAKRISHNAN MADATHIL REMESH" w:date="2025-04-10T21:00:00Z" w16du:dateUtc="2025-04-10T20:00:00Z">
              <w:tcPr>
                <w:tcW w:w="1167" w:type="dxa"/>
                <w:gridSpan w:val="2"/>
              </w:tcPr>
            </w:tcPrChange>
          </w:tcPr>
          <w:p w14:paraId="29AFB626" w14:textId="77777777" w:rsidR="001530F2" w:rsidRDefault="001530F2" w:rsidP="00C719E2">
            <w:pPr>
              <w:pStyle w:val="p3"/>
              <w:spacing w:line="276" w:lineRule="auto"/>
              <w:jc w:val="both"/>
              <w:rPr>
                <w:ins w:id="5160" w:author="ANANDHAKRISHNAN MADATHIL REMESH" w:date="2025-04-10T21:00:00Z" w16du:dateUtc="2025-04-10T20:00:00Z"/>
                <w:rFonts w:ascii="Trebuchet MS" w:hAnsi="Trebuchet MS"/>
              </w:rPr>
            </w:pPr>
            <w:ins w:id="5161" w:author="ANANDHAKRISHNAN MADATHIL REMESH" w:date="2025-04-10T21:00:00Z" w16du:dateUtc="2025-04-10T20:00:00Z">
              <w:r>
                <w:rPr>
                  <w:rFonts w:ascii="Trebuchet MS" w:hAnsi="Trebuchet MS"/>
                </w:rPr>
                <w:t>0.52</w:t>
              </w:r>
            </w:ins>
          </w:p>
        </w:tc>
        <w:tc>
          <w:tcPr>
            <w:tcW w:w="987" w:type="dxa"/>
            <w:tcPrChange w:id="5162" w:author="ANANDHAKRISHNAN MADATHIL REMESH" w:date="2025-04-10T21:00:00Z" w16du:dateUtc="2025-04-10T20:00:00Z">
              <w:tcPr>
                <w:tcW w:w="987" w:type="dxa"/>
                <w:gridSpan w:val="2"/>
              </w:tcPr>
            </w:tcPrChange>
          </w:tcPr>
          <w:p w14:paraId="54EB95A3" w14:textId="77777777" w:rsidR="001530F2" w:rsidRDefault="001530F2" w:rsidP="00C719E2">
            <w:pPr>
              <w:pStyle w:val="p3"/>
              <w:spacing w:line="276" w:lineRule="auto"/>
              <w:jc w:val="both"/>
              <w:rPr>
                <w:ins w:id="5163" w:author="ANANDHAKRISHNAN MADATHIL REMESH" w:date="2025-04-10T21:00:00Z" w16du:dateUtc="2025-04-10T20:00:00Z"/>
                <w:rFonts w:ascii="Trebuchet MS" w:hAnsi="Trebuchet MS"/>
              </w:rPr>
            </w:pPr>
            <w:ins w:id="5164" w:author="ANANDHAKRISHNAN MADATHIL REMESH" w:date="2025-04-10T21:00:00Z" w16du:dateUtc="2025-04-10T20:00:00Z">
              <w:r>
                <w:rPr>
                  <w:rFonts w:ascii="Trebuchet MS" w:hAnsi="Trebuchet MS"/>
                </w:rPr>
                <w:t>0.69</w:t>
              </w:r>
            </w:ins>
          </w:p>
        </w:tc>
        <w:tc>
          <w:tcPr>
            <w:tcW w:w="985" w:type="dxa"/>
            <w:tcPrChange w:id="5165" w:author="ANANDHAKRISHNAN MADATHIL REMESH" w:date="2025-04-10T21:00:00Z" w16du:dateUtc="2025-04-10T20:00:00Z">
              <w:tcPr>
                <w:tcW w:w="985" w:type="dxa"/>
                <w:gridSpan w:val="2"/>
              </w:tcPr>
            </w:tcPrChange>
          </w:tcPr>
          <w:p w14:paraId="6CD87324" w14:textId="77777777" w:rsidR="001530F2" w:rsidRDefault="001530F2" w:rsidP="00C719E2">
            <w:pPr>
              <w:pStyle w:val="p3"/>
              <w:spacing w:line="276" w:lineRule="auto"/>
              <w:jc w:val="both"/>
              <w:rPr>
                <w:ins w:id="5166" w:author="ANANDHAKRISHNAN MADATHIL REMESH" w:date="2025-04-10T21:00:00Z" w16du:dateUtc="2025-04-10T20:00:00Z"/>
                <w:rFonts w:ascii="Trebuchet MS" w:hAnsi="Trebuchet MS"/>
              </w:rPr>
            </w:pPr>
            <w:ins w:id="5167" w:author="ANANDHAKRISHNAN MADATHIL REMESH" w:date="2025-04-10T21:00:00Z" w16du:dateUtc="2025-04-10T20:00:00Z">
              <w:r>
                <w:rPr>
                  <w:rFonts w:ascii="Trebuchet MS" w:hAnsi="Trebuchet MS"/>
                </w:rPr>
                <w:t>0.81</w:t>
              </w:r>
            </w:ins>
          </w:p>
        </w:tc>
      </w:tr>
      <w:tr w:rsidR="001530F2" w14:paraId="2DBDB557" w14:textId="77777777" w:rsidTr="001530F2">
        <w:trPr>
          <w:trHeight w:val="624"/>
          <w:ins w:id="5168" w:author="ANANDHAKRISHNAN MADATHIL REMESH" w:date="2025-04-10T21:00:00Z"/>
          <w:trPrChange w:id="5169" w:author="ANANDHAKRISHNAN MADATHIL REMESH" w:date="2025-04-10T21:00:00Z" w16du:dateUtc="2025-04-10T20:00:00Z">
            <w:trPr>
              <w:gridBefore w:val="1"/>
              <w:trHeight w:val="624"/>
            </w:trPr>
          </w:trPrChange>
        </w:trPr>
        <w:tc>
          <w:tcPr>
            <w:tcW w:w="2134" w:type="dxa"/>
            <w:tcPrChange w:id="5170" w:author="ANANDHAKRISHNAN MADATHIL REMESH" w:date="2025-04-10T21:00:00Z" w16du:dateUtc="2025-04-10T20:00:00Z">
              <w:tcPr>
                <w:tcW w:w="2134" w:type="dxa"/>
                <w:gridSpan w:val="2"/>
              </w:tcPr>
            </w:tcPrChange>
          </w:tcPr>
          <w:p w14:paraId="39B7CDAF" w14:textId="77777777" w:rsidR="001530F2" w:rsidRDefault="001530F2" w:rsidP="00C719E2">
            <w:pPr>
              <w:pStyle w:val="p3"/>
              <w:spacing w:line="276" w:lineRule="auto"/>
              <w:jc w:val="both"/>
              <w:rPr>
                <w:ins w:id="5171" w:author="ANANDHAKRISHNAN MADATHIL REMESH" w:date="2025-04-10T21:00:00Z" w16du:dateUtc="2025-04-10T20:00:00Z"/>
                <w:rFonts w:ascii="Trebuchet MS" w:hAnsi="Trebuchet MS"/>
              </w:rPr>
            </w:pPr>
            <w:ins w:id="5172" w:author="ANANDHAKRISHNAN MADATHIL REMESH" w:date="2025-04-10T21:00:00Z" w16du:dateUtc="2025-04-10T20:00:00Z">
              <w:r>
                <w:rPr>
                  <w:rFonts w:ascii="Trebuchet MS" w:hAnsi="Trebuchet MS"/>
                </w:rPr>
                <w:t>Epochs 51-60(FT)</w:t>
              </w:r>
            </w:ins>
          </w:p>
        </w:tc>
        <w:tc>
          <w:tcPr>
            <w:tcW w:w="1183" w:type="dxa"/>
            <w:tcPrChange w:id="5173" w:author="ANANDHAKRISHNAN MADATHIL REMESH" w:date="2025-04-10T21:00:00Z" w16du:dateUtc="2025-04-10T20:00:00Z">
              <w:tcPr>
                <w:tcW w:w="1183" w:type="dxa"/>
                <w:gridSpan w:val="2"/>
              </w:tcPr>
            </w:tcPrChange>
          </w:tcPr>
          <w:p w14:paraId="5B5A91E2" w14:textId="77777777" w:rsidR="001530F2" w:rsidRDefault="001530F2" w:rsidP="00C719E2">
            <w:pPr>
              <w:pStyle w:val="p3"/>
              <w:spacing w:line="276" w:lineRule="auto"/>
              <w:jc w:val="both"/>
              <w:rPr>
                <w:ins w:id="5174" w:author="ANANDHAKRISHNAN MADATHIL REMESH" w:date="2025-04-10T21:00:00Z" w16du:dateUtc="2025-04-10T20:00:00Z"/>
                <w:rFonts w:ascii="Trebuchet MS" w:hAnsi="Trebuchet MS"/>
              </w:rPr>
            </w:pPr>
            <w:ins w:id="5175" w:author="ANANDHAKRISHNAN MADATHIL REMESH" w:date="2025-04-10T21:00:00Z" w16du:dateUtc="2025-04-10T20:00:00Z">
              <w:r>
                <w:rPr>
                  <w:rFonts w:ascii="Trebuchet MS" w:hAnsi="Trebuchet MS"/>
                </w:rPr>
                <w:t>86.12%</w:t>
              </w:r>
            </w:ins>
          </w:p>
        </w:tc>
        <w:tc>
          <w:tcPr>
            <w:tcW w:w="1589" w:type="dxa"/>
            <w:tcPrChange w:id="5176" w:author="ANANDHAKRISHNAN MADATHIL REMESH" w:date="2025-04-10T21:00:00Z" w16du:dateUtc="2025-04-10T20:00:00Z">
              <w:tcPr>
                <w:tcW w:w="1589" w:type="dxa"/>
                <w:gridSpan w:val="2"/>
              </w:tcPr>
            </w:tcPrChange>
          </w:tcPr>
          <w:p w14:paraId="3C9B66BD" w14:textId="77777777" w:rsidR="001530F2" w:rsidRDefault="001530F2" w:rsidP="00C719E2">
            <w:pPr>
              <w:pStyle w:val="p3"/>
              <w:spacing w:line="276" w:lineRule="auto"/>
              <w:jc w:val="both"/>
              <w:rPr>
                <w:ins w:id="5177" w:author="ANANDHAKRISHNAN MADATHIL REMESH" w:date="2025-04-10T21:00:00Z" w16du:dateUtc="2025-04-10T20:00:00Z"/>
                <w:rFonts w:ascii="Trebuchet MS" w:hAnsi="Trebuchet MS"/>
              </w:rPr>
            </w:pPr>
            <w:ins w:id="5178" w:author="ANANDHAKRISHNAN MADATHIL REMESH" w:date="2025-04-10T21:00:00Z" w16du:dateUtc="2025-04-10T20:00:00Z">
              <w:r>
                <w:rPr>
                  <w:rFonts w:ascii="Trebuchet MS" w:hAnsi="Trebuchet MS"/>
                </w:rPr>
                <w:t>88.51%</w:t>
              </w:r>
            </w:ins>
          </w:p>
        </w:tc>
        <w:tc>
          <w:tcPr>
            <w:tcW w:w="1297" w:type="dxa"/>
            <w:tcPrChange w:id="5179" w:author="ANANDHAKRISHNAN MADATHIL REMESH" w:date="2025-04-10T21:00:00Z" w16du:dateUtc="2025-04-10T20:00:00Z">
              <w:tcPr>
                <w:tcW w:w="1297" w:type="dxa"/>
                <w:gridSpan w:val="2"/>
              </w:tcPr>
            </w:tcPrChange>
          </w:tcPr>
          <w:p w14:paraId="30C1401F" w14:textId="77777777" w:rsidR="001530F2" w:rsidRDefault="001530F2" w:rsidP="00C719E2">
            <w:pPr>
              <w:pStyle w:val="p3"/>
              <w:spacing w:line="276" w:lineRule="auto"/>
              <w:jc w:val="both"/>
              <w:rPr>
                <w:ins w:id="5180" w:author="ANANDHAKRISHNAN MADATHIL REMESH" w:date="2025-04-10T21:00:00Z" w16du:dateUtc="2025-04-10T20:00:00Z"/>
                <w:rFonts w:ascii="Trebuchet MS" w:hAnsi="Trebuchet MS"/>
              </w:rPr>
            </w:pPr>
            <w:ins w:id="5181" w:author="ANANDHAKRISHNAN MADATHIL REMESH" w:date="2025-04-10T21:00:00Z" w16du:dateUtc="2025-04-10T20:00:00Z">
              <w:r>
                <w:rPr>
                  <w:rFonts w:ascii="Trebuchet MS" w:hAnsi="Trebuchet MS"/>
                </w:rPr>
                <w:t>0.58</w:t>
              </w:r>
            </w:ins>
          </w:p>
        </w:tc>
        <w:tc>
          <w:tcPr>
            <w:tcW w:w="1167" w:type="dxa"/>
            <w:tcPrChange w:id="5182" w:author="ANANDHAKRISHNAN MADATHIL REMESH" w:date="2025-04-10T21:00:00Z" w16du:dateUtc="2025-04-10T20:00:00Z">
              <w:tcPr>
                <w:tcW w:w="1167" w:type="dxa"/>
                <w:gridSpan w:val="2"/>
              </w:tcPr>
            </w:tcPrChange>
          </w:tcPr>
          <w:p w14:paraId="00C5A87A" w14:textId="77777777" w:rsidR="001530F2" w:rsidRDefault="001530F2" w:rsidP="00C719E2">
            <w:pPr>
              <w:pStyle w:val="p3"/>
              <w:spacing w:line="276" w:lineRule="auto"/>
              <w:jc w:val="both"/>
              <w:rPr>
                <w:ins w:id="5183" w:author="ANANDHAKRISHNAN MADATHIL REMESH" w:date="2025-04-10T21:00:00Z" w16du:dateUtc="2025-04-10T20:00:00Z"/>
                <w:rFonts w:ascii="Trebuchet MS" w:hAnsi="Trebuchet MS"/>
              </w:rPr>
            </w:pPr>
            <w:ins w:id="5184" w:author="ANANDHAKRISHNAN MADATHIL REMESH" w:date="2025-04-10T21:00:00Z" w16du:dateUtc="2025-04-10T20:00:00Z">
              <w:r>
                <w:rPr>
                  <w:rFonts w:ascii="Trebuchet MS" w:hAnsi="Trebuchet MS"/>
                </w:rPr>
                <w:t>0.52</w:t>
              </w:r>
            </w:ins>
          </w:p>
        </w:tc>
        <w:tc>
          <w:tcPr>
            <w:tcW w:w="987" w:type="dxa"/>
            <w:tcPrChange w:id="5185" w:author="ANANDHAKRISHNAN MADATHIL REMESH" w:date="2025-04-10T21:00:00Z" w16du:dateUtc="2025-04-10T20:00:00Z">
              <w:tcPr>
                <w:tcW w:w="987" w:type="dxa"/>
                <w:gridSpan w:val="2"/>
              </w:tcPr>
            </w:tcPrChange>
          </w:tcPr>
          <w:p w14:paraId="39DD012D" w14:textId="77777777" w:rsidR="001530F2" w:rsidRDefault="001530F2" w:rsidP="00C719E2">
            <w:pPr>
              <w:pStyle w:val="p3"/>
              <w:spacing w:line="276" w:lineRule="auto"/>
              <w:jc w:val="both"/>
              <w:rPr>
                <w:ins w:id="5186" w:author="ANANDHAKRISHNAN MADATHIL REMESH" w:date="2025-04-10T21:00:00Z" w16du:dateUtc="2025-04-10T20:00:00Z"/>
                <w:rFonts w:ascii="Trebuchet MS" w:hAnsi="Trebuchet MS"/>
              </w:rPr>
            </w:pPr>
            <w:ins w:id="5187" w:author="ANANDHAKRISHNAN MADATHIL REMESH" w:date="2025-04-10T21:00:00Z" w16du:dateUtc="2025-04-10T20:00:00Z">
              <w:r>
                <w:rPr>
                  <w:rFonts w:ascii="Trebuchet MS" w:hAnsi="Trebuchet MS"/>
                </w:rPr>
                <w:t>0.70</w:t>
              </w:r>
            </w:ins>
          </w:p>
        </w:tc>
        <w:tc>
          <w:tcPr>
            <w:tcW w:w="985" w:type="dxa"/>
            <w:tcPrChange w:id="5188" w:author="ANANDHAKRISHNAN MADATHIL REMESH" w:date="2025-04-10T21:00:00Z" w16du:dateUtc="2025-04-10T20:00:00Z">
              <w:tcPr>
                <w:tcW w:w="985" w:type="dxa"/>
                <w:gridSpan w:val="2"/>
              </w:tcPr>
            </w:tcPrChange>
          </w:tcPr>
          <w:p w14:paraId="6E82DF4E" w14:textId="77777777" w:rsidR="001530F2" w:rsidRDefault="001530F2" w:rsidP="00C719E2">
            <w:pPr>
              <w:pStyle w:val="p3"/>
              <w:spacing w:line="276" w:lineRule="auto"/>
              <w:jc w:val="both"/>
              <w:rPr>
                <w:ins w:id="5189" w:author="ANANDHAKRISHNAN MADATHIL REMESH" w:date="2025-04-10T21:00:00Z" w16du:dateUtc="2025-04-10T20:00:00Z"/>
                <w:rFonts w:ascii="Trebuchet MS" w:hAnsi="Trebuchet MS"/>
              </w:rPr>
            </w:pPr>
            <w:ins w:id="5190" w:author="ANANDHAKRISHNAN MADATHIL REMESH" w:date="2025-04-10T21:00:00Z" w16du:dateUtc="2025-04-10T20:00:00Z">
              <w:r>
                <w:rPr>
                  <w:rFonts w:ascii="Trebuchet MS" w:hAnsi="Trebuchet MS"/>
                </w:rPr>
                <w:t>0.82</w:t>
              </w:r>
            </w:ins>
          </w:p>
        </w:tc>
      </w:tr>
    </w:tbl>
    <w:p w14:paraId="2DD49C01" w14:textId="77777777" w:rsidR="001530F2" w:rsidRDefault="001530F2" w:rsidP="001530F2">
      <w:pPr>
        <w:rPr>
          <w:ins w:id="5191" w:author="ANANDHAKRISHNAN MADATHIL REMESH" w:date="2025-04-10T21:01:00Z" w16du:dateUtc="2025-04-10T20:01:00Z"/>
          <w:rFonts w:ascii="Trebuchet MS" w:hAnsi="Trebuchet MS"/>
          <w:color w:val="000000"/>
        </w:rPr>
      </w:pPr>
    </w:p>
    <w:p w14:paraId="0A3327E5" w14:textId="7170CAFB" w:rsidR="001530F2" w:rsidRPr="001530F2" w:rsidRDefault="001530F2" w:rsidP="001530F2">
      <w:pPr>
        <w:rPr>
          <w:ins w:id="5192" w:author="ANANDHAKRISHNAN MADATHIL REMESH" w:date="2025-04-10T21:01:00Z" w16du:dateUtc="2025-04-10T20:01:00Z"/>
          <w:rFonts w:ascii="Trebuchet MS" w:hAnsi="Trebuchet MS"/>
          <w:color w:val="000000"/>
          <w:rPrChange w:id="5193" w:author="ANANDHAKRISHNAN MADATHIL REMESH" w:date="2025-04-10T21:01:00Z" w16du:dateUtc="2025-04-10T20:01:00Z">
            <w:rPr>
              <w:ins w:id="5194" w:author="ANANDHAKRISHNAN MADATHIL REMESH" w:date="2025-04-10T21:01:00Z" w16du:dateUtc="2025-04-10T20:01:00Z"/>
              <w:rFonts w:ascii="Helvetica" w:hAnsi="Helvetica"/>
              <w:color w:val="000000"/>
              <w:sz w:val="17"/>
              <w:szCs w:val="17"/>
            </w:rPr>
          </w:rPrChange>
        </w:rPr>
      </w:pPr>
      <w:ins w:id="5195" w:author="ANANDHAKRISHNAN MADATHIL REMESH" w:date="2025-04-10T21:01:00Z" w16du:dateUtc="2025-04-10T20:01:00Z">
        <w:r w:rsidRPr="001530F2">
          <w:rPr>
            <w:rFonts w:ascii="Trebuchet MS" w:hAnsi="Trebuchet MS"/>
            <w:color w:val="000000"/>
            <w:rPrChange w:id="5196" w:author="ANANDHAKRISHNAN MADATHIL REMESH" w:date="2025-04-10T21:01:00Z" w16du:dateUtc="2025-04-10T20:01:00Z">
              <w:rPr>
                <w:rFonts w:ascii="Helvetica" w:hAnsi="Helvetica"/>
                <w:color w:val="000000"/>
                <w:sz w:val="17"/>
                <w:szCs w:val="17"/>
              </w:rPr>
            </w:rPrChange>
          </w:rPr>
          <w:t>These values demonstrate strong performance on known data but cannot be generalized to the new dataset</w:t>
        </w:r>
      </w:ins>
      <w:ins w:id="5197" w:author="ANANDHAKRISHNAN MADATHIL REMESH" w:date="2025-04-10T21:47:00Z" w16du:dateUtc="2025-04-10T20:47:00Z">
        <w:r w:rsidR="003F0786">
          <w:rPr>
            <w:rFonts w:ascii="Trebuchet MS" w:hAnsi="Trebuchet MS"/>
            <w:color w:val="000000"/>
          </w:rPr>
          <w:t xml:space="preserve"> </w:t>
        </w:r>
      </w:ins>
      <w:ins w:id="5198" w:author="ANANDHAKRISHNAN MADATHIL REMESH" w:date="2025-04-10T21:01:00Z" w16du:dateUtc="2025-04-10T20:01:00Z">
        <w:r w:rsidRPr="001530F2">
          <w:rPr>
            <w:rFonts w:ascii="Trebuchet MS" w:hAnsi="Trebuchet MS"/>
            <w:color w:val="000000"/>
            <w:rPrChange w:id="5199" w:author="ANANDHAKRISHNAN MADATHIL REMESH" w:date="2025-04-10T21:01:00Z" w16du:dateUtc="2025-04-10T20:01:00Z">
              <w:rPr>
                <w:rFonts w:ascii="Helvetica" w:hAnsi="Helvetica"/>
                <w:color w:val="000000"/>
                <w:sz w:val="17"/>
                <w:szCs w:val="17"/>
              </w:rPr>
            </w:rPrChange>
          </w:rPr>
          <w:t>without reference labels.</w:t>
        </w:r>
      </w:ins>
    </w:p>
    <w:p w14:paraId="7434C880" w14:textId="77777777" w:rsidR="003F0786" w:rsidRPr="003F0786" w:rsidRDefault="003F0786">
      <w:pPr>
        <w:jc w:val="both"/>
        <w:rPr>
          <w:ins w:id="5200" w:author="ANANDHAKRISHNAN MADATHIL REMESH" w:date="2025-04-10T16:39:00Z" w16du:dateUtc="2025-04-10T15:39:00Z"/>
          <w:rFonts w:ascii="Trebuchet MS" w:hAnsi="Trebuchet MS"/>
          <w:color w:val="000000"/>
          <w:rPrChange w:id="5201" w:author="ANANDHAKRISHNAN MADATHIL REMESH" w:date="2025-04-10T21:52:00Z" w16du:dateUtc="2025-04-10T20:52:00Z">
            <w:rPr>
              <w:ins w:id="5202" w:author="ANANDHAKRISHNAN MADATHIL REMESH" w:date="2025-04-10T16:39:00Z" w16du:dateUtc="2025-04-10T15:39:00Z"/>
              <w:rFonts w:ascii="Helvetica" w:hAnsi="Helvetica"/>
              <w:color w:val="000000"/>
              <w:sz w:val="17"/>
              <w:szCs w:val="17"/>
            </w:rPr>
          </w:rPrChange>
        </w:rPr>
        <w:pPrChange w:id="5203" w:author="ANANDHAKRISHNAN MADATHIL REMESH" w:date="2025-04-10T21:52:00Z" w16du:dateUtc="2025-04-10T20:52:00Z">
          <w:pPr/>
        </w:pPrChange>
      </w:pPr>
    </w:p>
    <w:p w14:paraId="05704793" w14:textId="77777777" w:rsidR="003F0786" w:rsidRDefault="003F0786" w:rsidP="00B33063">
      <w:pPr>
        <w:rPr>
          <w:ins w:id="5204" w:author="ANANDHAKRISHNAN MADATHIL REMESH" w:date="2025-04-10T21:47:00Z" w16du:dateUtc="2025-04-10T20:47:00Z"/>
          <w:rFonts w:ascii="Trebuchet MS" w:hAnsi="Trebuchet MS"/>
          <w:color w:val="000000"/>
          <w:u w:val="single"/>
        </w:rPr>
      </w:pPr>
    </w:p>
    <w:p w14:paraId="6AA25295" w14:textId="77777777" w:rsidR="003F0786" w:rsidRDefault="003F0786" w:rsidP="00B33063">
      <w:pPr>
        <w:rPr>
          <w:ins w:id="5205" w:author="ANANDHAKRISHNAN MADATHIL REMESH" w:date="2025-04-10T21:47:00Z" w16du:dateUtc="2025-04-10T20:47:00Z"/>
          <w:rFonts w:ascii="Trebuchet MS" w:hAnsi="Trebuchet MS"/>
          <w:color w:val="000000"/>
          <w:u w:val="single"/>
        </w:rPr>
      </w:pPr>
    </w:p>
    <w:p w14:paraId="739FD1D5" w14:textId="77777777" w:rsidR="003F0786" w:rsidRDefault="003F0786" w:rsidP="00B33063">
      <w:pPr>
        <w:rPr>
          <w:ins w:id="5206" w:author="ANANDHAKRISHNAN MADATHIL REMESH" w:date="2025-04-10T21:47:00Z" w16du:dateUtc="2025-04-10T20:47:00Z"/>
          <w:rFonts w:ascii="Trebuchet MS" w:hAnsi="Trebuchet MS"/>
          <w:color w:val="000000"/>
          <w:u w:val="single"/>
        </w:rPr>
      </w:pPr>
    </w:p>
    <w:p w14:paraId="4BC8717B" w14:textId="70471FE7" w:rsidR="00B33063" w:rsidRPr="00904DE0" w:rsidRDefault="00B33063" w:rsidP="00B33063">
      <w:pPr>
        <w:rPr>
          <w:ins w:id="5207" w:author="ANANDHAKRISHNAN MADATHIL REMESH" w:date="2025-04-10T16:40:00Z" w16du:dateUtc="2025-04-10T15:40:00Z"/>
          <w:rFonts w:ascii="Trebuchet MS" w:hAnsi="Trebuchet MS"/>
          <w:color w:val="000000"/>
          <w:u w:val="single"/>
          <w:rPrChange w:id="5208" w:author="ANANDHAKRISHNAN MADATHIL REMESH" w:date="2025-04-10T17:23:00Z" w16du:dateUtc="2025-04-10T16:23:00Z">
            <w:rPr>
              <w:ins w:id="5209" w:author="ANANDHAKRISHNAN MADATHIL REMESH" w:date="2025-04-10T16:40:00Z" w16du:dateUtc="2025-04-10T15:40:00Z"/>
              <w:rFonts w:ascii="Helvetica" w:hAnsi="Helvetica"/>
              <w:color w:val="000000"/>
              <w:sz w:val="17"/>
              <w:szCs w:val="17"/>
            </w:rPr>
          </w:rPrChange>
        </w:rPr>
      </w:pPr>
      <w:ins w:id="5210" w:author="ANANDHAKRISHNAN MADATHIL REMESH" w:date="2025-04-10T16:34:00Z" w16du:dateUtc="2025-04-10T15:34:00Z">
        <w:r w:rsidRPr="00904DE0">
          <w:rPr>
            <w:rFonts w:ascii="Trebuchet MS" w:hAnsi="Trebuchet MS"/>
            <w:color w:val="000000"/>
            <w:u w:val="single"/>
            <w:rPrChange w:id="5211" w:author="ANANDHAKRISHNAN MADATHIL REMESH" w:date="2025-04-10T17:23:00Z" w16du:dateUtc="2025-04-10T16:23:00Z">
              <w:rPr>
                <w:rFonts w:ascii="Helvetica" w:hAnsi="Helvetica"/>
                <w:color w:val="000000"/>
                <w:sz w:val="17"/>
                <w:szCs w:val="17"/>
              </w:rPr>
            </w:rPrChange>
          </w:rPr>
          <w:t>Conclusion</w:t>
        </w:r>
      </w:ins>
    </w:p>
    <w:p w14:paraId="0A421084" w14:textId="77777777" w:rsidR="00B33063" w:rsidRPr="00B33063" w:rsidRDefault="00B33063" w:rsidP="00B33063">
      <w:pPr>
        <w:rPr>
          <w:ins w:id="5212" w:author="ANANDHAKRISHNAN MADATHIL REMESH" w:date="2025-04-10T16:34:00Z" w16du:dateUtc="2025-04-10T15:34:00Z"/>
          <w:rFonts w:ascii="Helvetica" w:hAnsi="Helvetica"/>
          <w:color w:val="000000"/>
          <w:sz w:val="17"/>
          <w:szCs w:val="17"/>
        </w:rPr>
      </w:pPr>
    </w:p>
    <w:p w14:paraId="1F9C7D8B" w14:textId="0662F07F" w:rsidR="003F0786" w:rsidRPr="003F0786" w:rsidRDefault="00B33063">
      <w:pPr>
        <w:pStyle w:val="p1"/>
        <w:jc w:val="both"/>
        <w:rPr>
          <w:ins w:id="5213" w:author="ANANDHAKRISHNAN MADATHIL REMESH" w:date="2025-04-10T21:52:00Z" w16du:dateUtc="2025-04-10T20:52:00Z"/>
          <w:rFonts w:ascii="Trebuchet MS" w:hAnsi="Trebuchet MS"/>
          <w:color w:val="000000"/>
          <w:rPrChange w:id="5214" w:author="ANANDHAKRISHNAN MADATHIL REMESH" w:date="2025-04-10T21:53:00Z" w16du:dateUtc="2025-04-10T20:53:00Z">
            <w:rPr>
              <w:ins w:id="5215" w:author="ANANDHAKRISHNAN MADATHIL REMESH" w:date="2025-04-10T21:52:00Z" w16du:dateUtc="2025-04-10T20:52:00Z"/>
              <w:rFonts w:ascii="Helvetica" w:hAnsi="Helvetica"/>
              <w:color w:val="000000"/>
              <w:sz w:val="17"/>
              <w:szCs w:val="17"/>
            </w:rPr>
          </w:rPrChange>
        </w:rPr>
        <w:pPrChange w:id="5216" w:author="ANANDHAKRISHNAN MADATHIL REMESH" w:date="2025-04-10T21:53:00Z" w16du:dateUtc="2025-04-10T20:53:00Z">
          <w:pPr/>
        </w:pPrChange>
      </w:pPr>
      <w:ins w:id="5217" w:author="ANANDHAKRISHNAN MADATHIL REMESH" w:date="2025-04-10T16:34:00Z" w16du:dateUtc="2025-04-10T15:34:00Z">
        <w:r w:rsidRPr="00904DE0">
          <w:rPr>
            <w:rFonts w:ascii="Trebuchet MS" w:hAnsi="Trebuchet MS"/>
            <w:color w:val="000000"/>
            <w:rPrChange w:id="5218" w:author="ANANDHAKRISHNAN MADATHIL REMESH" w:date="2025-04-10T17:23:00Z" w16du:dateUtc="2025-04-10T16:23:00Z">
              <w:rPr>
                <w:rFonts w:ascii="Helvetica" w:hAnsi="Helvetica"/>
                <w:color w:val="000000"/>
                <w:sz w:val="17"/>
                <w:szCs w:val="17"/>
              </w:rPr>
            </w:rPrChange>
          </w:rPr>
          <w:t>This generalization test on an unlabeled, real-world flood dataset shows that the trained U-Net model</w:t>
        </w:r>
      </w:ins>
      <w:ins w:id="5219" w:author="ANANDHAKRISHNAN MADATHIL REMESH" w:date="2025-04-10T17:23:00Z" w16du:dateUtc="2025-04-10T16:23:00Z">
        <w:r w:rsidR="00904DE0">
          <w:rPr>
            <w:rFonts w:ascii="Trebuchet MS" w:hAnsi="Trebuchet MS"/>
            <w:color w:val="000000"/>
          </w:rPr>
          <w:t xml:space="preserve"> </w:t>
        </w:r>
      </w:ins>
      <w:ins w:id="5220" w:author="ANANDHAKRISHNAN MADATHIL REMESH" w:date="2025-04-10T16:34:00Z" w16du:dateUtc="2025-04-10T15:34:00Z">
        <w:r w:rsidRPr="00904DE0">
          <w:rPr>
            <w:rFonts w:ascii="Trebuchet MS" w:hAnsi="Trebuchet MS"/>
            <w:color w:val="000000"/>
            <w:rPrChange w:id="5221" w:author="ANANDHAKRISHNAN MADATHIL REMESH" w:date="2025-04-10T17:23:00Z" w16du:dateUtc="2025-04-10T16:23:00Z">
              <w:rPr>
                <w:rFonts w:ascii="Helvetica" w:hAnsi="Helvetica"/>
                <w:color w:val="000000"/>
                <w:sz w:val="17"/>
                <w:szCs w:val="17"/>
              </w:rPr>
            </w:rPrChange>
          </w:rPr>
          <w:t>maintains consistent, logical performance outside its training domain. Despite the absence of ground truth,</w:t>
        </w:r>
      </w:ins>
      <w:ins w:id="5222" w:author="ANANDHAKRISHNAN MADATHIL REMESH" w:date="2025-04-10T17:23:00Z" w16du:dateUtc="2025-04-10T16:23:00Z">
        <w:r w:rsidR="00904DE0">
          <w:rPr>
            <w:rFonts w:ascii="Trebuchet MS" w:hAnsi="Trebuchet MS"/>
            <w:color w:val="000000"/>
          </w:rPr>
          <w:t xml:space="preserve"> </w:t>
        </w:r>
      </w:ins>
      <w:ins w:id="5223" w:author="ANANDHAKRISHNAN MADATHIL REMESH" w:date="2025-04-10T16:34:00Z" w16du:dateUtc="2025-04-10T15:34:00Z">
        <w:r w:rsidRPr="00904DE0">
          <w:rPr>
            <w:rFonts w:ascii="Trebuchet MS" w:hAnsi="Trebuchet MS"/>
            <w:color w:val="000000"/>
            <w:rPrChange w:id="5224" w:author="ANANDHAKRISHNAN MADATHIL REMESH" w:date="2025-04-10T17:23:00Z" w16du:dateUtc="2025-04-10T16:23:00Z">
              <w:rPr>
                <w:rFonts w:ascii="Helvetica" w:hAnsi="Helvetica"/>
                <w:color w:val="000000"/>
                <w:sz w:val="17"/>
                <w:szCs w:val="17"/>
              </w:rPr>
            </w:rPrChange>
          </w:rPr>
          <w:t>predicted overlays and coverage estimates demonstrate the model's reliability in identifying flood-prone</w:t>
        </w:r>
      </w:ins>
      <w:ins w:id="5225" w:author="ANANDHAKRISHNAN MADATHIL REMESH" w:date="2025-04-10T17:23:00Z" w16du:dateUtc="2025-04-10T16:23:00Z">
        <w:r w:rsidR="00904DE0">
          <w:rPr>
            <w:rFonts w:ascii="Trebuchet MS" w:hAnsi="Trebuchet MS"/>
            <w:color w:val="000000"/>
          </w:rPr>
          <w:t xml:space="preserve"> </w:t>
        </w:r>
      </w:ins>
      <w:ins w:id="5226" w:author="ANANDHAKRISHNAN MADATHIL REMESH" w:date="2025-04-10T16:34:00Z" w16du:dateUtc="2025-04-10T15:34:00Z">
        <w:r w:rsidRPr="00904DE0">
          <w:rPr>
            <w:rFonts w:ascii="Trebuchet MS" w:hAnsi="Trebuchet MS"/>
            <w:color w:val="000000"/>
            <w:rPrChange w:id="5227" w:author="ANANDHAKRISHNAN MADATHIL REMESH" w:date="2025-04-10T17:23:00Z" w16du:dateUtc="2025-04-10T16:23:00Z">
              <w:rPr>
                <w:rFonts w:ascii="Helvetica" w:hAnsi="Helvetica"/>
                <w:color w:val="000000"/>
                <w:sz w:val="17"/>
                <w:szCs w:val="17"/>
              </w:rPr>
            </w:rPrChange>
          </w:rPr>
          <w:t>zones. This builds trust in its real-world applicability and sets the stage for more robust testing using partially</w:t>
        </w:r>
      </w:ins>
      <w:ins w:id="5228" w:author="ANANDHAKRISHNAN MADATHIL REMESH" w:date="2025-04-10T17:23:00Z" w16du:dateUtc="2025-04-10T16:23:00Z">
        <w:r w:rsidR="00904DE0">
          <w:rPr>
            <w:rFonts w:ascii="Trebuchet MS" w:hAnsi="Trebuchet MS"/>
            <w:color w:val="000000"/>
          </w:rPr>
          <w:t xml:space="preserve"> </w:t>
        </w:r>
      </w:ins>
      <w:ins w:id="5229" w:author="ANANDHAKRISHNAN MADATHIL REMESH" w:date="2025-04-10T16:34:00Z" w16du:dateUtc="2025-04-10T15:34:00Z">
        <w:r w:rsidRPr="00904DE0">
          <w:rPr>
            <w:rFonts w:ascii="Trebuchet MS" w:hAnsi="Trebuchet MS"/>
            <w:color w:val="000000"/>
            <w:rPrChange w:id="5230" w:author="ANANDHAKRISHNAN MADATHIL REMESH" w:date="2025-04-10T17:23:00Z" w16du:dateUtc="2025-04-10T16:23:00Z">
              <w:rPr>
                <w:rFonts w:ascii="Helvetica" w:hAnsi="Helvetica"/>
                <w:color w:val="000000"/>
                <w:sz w:val="17"/>
                <w:szCs w:val="17"/>
              </w:rPr>
            </w:rPrChange>
          </w:rPr>
          <w:t>labeled or semi-supervised data in the future.</w:t>
        </w:r>
      </w:ins>
      <w:ins w:id="5231" w:author="ANANDHAKRISHNAN MADATHIL REMESH" w:date="2025-04-10T21:52:00Z" w16du:dateUtc="2025-04-10T20:52:00Z">
        <w:r w:rsidR="003F0786" w:rsidRPr="003F0786">
          <w:t xml:space="preserve"> </w:t>
        </w:r>
        <w:r w:rsidR="003F0786" w:rsidRPr="003F0786">
          <w:rPr>
            <w:rFonts w:ascii="Trebuchet MS" w:hAnsi="Trebuchet MS"/>
            <w:color w:val="000000"/>
            <w:rPrChange w:id="5232" w:author="ANANDHAKRISHNAN MADATHIL REMESH" w:date="2025-04-10T21:53:00Z" w16du:dateUtc="2025-04-10T20:53:00Z">
              <w:rPr>
                <w:rFonts w:ascii="Helvetica" w:hAnsi="Helvetica"/>
                <w:color w:val="000000"/>
                <w:sz w:val="17"/>
                <w:szCs w:val="17"/>
              </w:rPr>
            </w:rPrChange>
          </w:rPr>
          <w:t xml:space="preserve">Nevertheless, without labeled ground truth masks, definitive statements about the model's accuracy </w:t>
        </w:r>
      </w:ins>
      <w:ins w:id="5233" w:author="ANANDHAKRISHNAN MADATHIL REMESH" w:date="2025-04-10T21:53:00Z" w16du:dateUtc="2025-04-10T20:53:00Z">
        <w:r w:rsidR="003F0786" w:rsidRPr="003F0786">
          <w:rPr>
            <w:rFonts w:ascii="Trebuchet MS" w:hAnsi="Trebuchet MS"/>
            <w:color w:val="000000"/>
            <w:rPrChange w:id="5234" w:author="ANANDHAKRISHNAN MADATHIL REMESH" w:date="2025-04-10T21:53:00Z" w16du:dateUtc="2025-04-10T20:53:00Z">
              <w:rPr>
                <w:rFonts w:ascii="Helvetica" w:hAnsi="Helvetica"/>
                <w:color w:val="000000"/>
                <w:sz w:val="17"/>
                <w:szCs w:val="17"/>
              </w:rPr>
            </w:rPrChange>
          </w:rPr>
          <w:t>or reliability</w:t>
        </w:r>
      </w:ins>
      <w:ins w:id="5235" w:author="ANANDHAKRISHNAN MADATHIL REMESH" w:date="2025-04-10T21:52:00Z" w16du:dateUtc="2025-04-10T20:52:00Z">
        <w:r w:rsidR="003F0786" w:rsidRPr="003F0786">
          <w:rPr>
            <w:rFonts w:ascii="Trebuchet MS" w:hAnsi="Trebuchet MS"/>
            <w:color w:val="000000"/>
            <w:rPrChange w:id="5236" w:author="ANANDHAKRISHNAN MADATHIL REMESH" w:date="2025-04-10T21:53:00Z" w16du:dateUtc="2025-04-10T20:53:00Z">
              <w:rPr>
                <w:rFonts w:ascii="Helvetica" w:hAnsi="Helvetica"/>
                <w:color w:val="000000"/>
                <w:sz w:val="17"/>
                <w:szCs w:val="17"/>
              </w:rPr>
            </w:rPrChange>
          </w:rPr>
          <w:t xml:space="preserve"> cannot be made. Future work should focus on the development of a manually annotated subset of</w:t>
        </w:r>
      </w:ins>
      <w:ins w:id="5237" w:author="ANANDHAKRISHNAN MADATHIL REMESH" w:date="2025-04-10T21:53:00Z" w16du:dateUtc="2025-04-10T20:53:00Z">
        <w:r w:rsidR="003F0786" w:rsidRPr="003F0786">
          <w:rPr>
            <w:rFonts w:ascii="Trebuchet MS" w:hAnsi="Trebuchet MS"/>
            <w:color w:val="000000"/>
            <w:rPrChange w:id="5238" w:author="ANANDHAKRISHNAN MADATHIL REMESH" w:date="2025-04-10T21:53:00Z" w16du:dateUtc="2025-04-10T20:53:00Z">
              <w:rPr>
                <w:rFonts w:ascii="Helvetica" w:hAnsi="Helvetica"/>
                <w:color w:val="000000"/>
                <w:sz w:val="17"/>
                <w:szCs w:val="17"/>
              </w:rPr>
            </w:rPrChange>
          </w:rPr>
          <w:t xml:space="preserve"> </w:t>
        </w:r>
      </w:ins>
      <w:ins w:id="5239" w:author="ANANDHAKRISHNAN MADATHIL REMESH" w:date="2025-04-10T21:52:00Z" w16du:dateUtc="2025-04-10T20:52:00Z">
        <w:r w:rsidR="003F0786" w:rsidRPr="003F0786">
          <w:rPr>
            <w:rFonts w:ascii="Trebuchet MS" w:hAnsi="Trebuchet MS"/>
            <w:color w:val="000000"/>
            <w:rPrChange w:id="5240" w:author="ANANDHAKRISHNAN MADATHIL REMESH" w:date="2025-04-10T21:53:00Z" w16du:dateUtc="2025-04-10T20:53:00Z">
              <w:rPr>
                <w:rFonts w:ascii="Helvetica" w:hAnsi="Helvetica"/>
                <w:color w:val="000000"/>
                <w:sz w:val="17"/>
                <w:szCs w:val="17"/>
              </w:rPr>
            </w:rPrChange>
          </w:rPr>
          <w:t>the new dataset to facilitate quantitative evaluation. Additionally, the integration of semi-supervised learning</w:t>
        </w:r>
      </w:ins>
      <w:ins w:id="5241" w:author="ANANDHAKRISHNAN MADATHIL REMESH" w:date="2025-04-10T21:53:00Z" w16du:dateUtc="2025-04-10T20:53:00Z">
        <w:r w:rsidR="003F0786" w:rsidRPr="003F0786">
          <w:rPr>
            <w:rFonts w:ascii="Trebuchet MS" w:hAnsi="Trebuchet MS"/>
            <w:color w:val="000000"/>
            <w:rPrChange w:id="5242" w:author="ANANDHAKRISHNAN MADATHIL REMESH" w:date="2025-04-10T21:53:00Z" w16du:dateUtc="2025-04-10T20:53:00Z">
              <w:rPr>
                <w:rFonts w:ascii="Helvetica" w:hAnsi="Helvetica"/>
                <w:color w:val="000000"/>
                <w:sz w:val="17"/>
                <w:szCs w:val="17"/>
              </w:rPr>
            </w:rPrChange>
          </w:rPr>
          <w:t xml:space="preserve"> </w:t>
        </w:r>
      </w:ins>
      <w:ins w:id="5243" w:author="ANANDHAKRISHNAN MADATHIL REMESH" w:date="2025-04-10T21:52:00Z" w16du:dateUtc="2025-04-10T20:52:00Z">
        <w:r w:rsidR="003F0786" w:rsidRPr="003F0786">
          <w:rPr>
            <w:rFonts w:ascii="Trebuchet MS" w:hAnsi="Trebuchet MS"/>
            <w:color w:val="000000"/>
            <w:rPrChange w:id="5244" w:author="ANANDHAKRISHNAN MADATHIL REMESH" w:date="2025-04-10T21:53:00Z" w16du:dateUtc="2025-04-10T20:53:00Z">
              <w:rPr>
                <w:rFonts w:ascii="Helvetica" w:hAnsi="Helvetica"/>
                <w:color w:val="000000"/>
                <w:sz w:val="17"/>
                <w:szCs w:val="17"/>
              </w:rPr>
            </w:rPrChange>
          </w:rPr>
          <w:t>or active labeling strategies may further support real-world deployment.</w:t>
        </w:r>
      </w:ins>
    </w:p>
    <w:p w14:paraId="10FFAE1E" w14:textId="518913BD" w:rsidR="00B33063" w:rsidRPr="00904DE0" w:rsidRDefault="00B33063">
      <w:pPr>
        <w:jc w:val="both"/>
        <w:rPr>
          <w:ins w:id="5245" w:author="ANANDHAKRISHNAN MADATHIL REMESH" w:date="2025-04-10T16:34:00Z" w16du:dateUtc="2025-04-10T15:34:00Z"/>
          <w:rFonts w:ascii="Trebuchet MS" w:hAnsi="Trebuchet MS"/>
          <w:color w:val="000000"/>
          <w:rPrChange w:id="5246" w:author="ANANDHAKRISHNAN MADATHIL REMESH" w:date="2025-04-10T17:23:00Z" w16du:dateUtc="2025-04-10T16:23:00Z">
            <w:rPr>
              <w:ins w:id="5247" w:author="ANANDHAKRISHNAN MADATHIL REMESH" w:date="2025-04-10T16:34:00Z" w16du:dateUtc="2025-04-10T15:34:00Z"/>
              <w:rFonts w:ascii="Helvetica" w:hAnsi="Helvetica"/>
              <w:color w:val="000000"/>
              <w:sz w:val="17"/>
              <w:szCs w:val="17"/>
            </w:rPr>
          </w:rPrChange>
        </w:rPr>
        <w:pPrChange w:id="5248" w:author="ANANDHAKRISHNAN MADATHIL REMESH" w:date="2025-04-10T17:23:00Z" w16du:dateUtc="2025-04-10T16:23:00Z">
          <w:pPr/>
        </w:pPrChange>
      </w:pPr>
    </w:p>
    <w:p w14:paraId="0025EE76" w14:textId="3BC76CA5" w:rsidR="00B33063" w:rsidRPr="00B33063" w:rsidRDefault="00B33063" w:rsidP="00B33063">
      <w:pPr>
        <w:rPr>
          <w:ins w:id="5249" w:author="ANANDHAKRISHNAN MADATHIL REMESH" w:date="2025-04-10T16:33:00Z" w16du:dateUtc="2025-04-10T15:33:00Z"/>
          <w:rFonts w:ascii="Helvetica" w:hAnsi="Helvetica"/>
          <w:color w:val="000000"/>
          <w:sz w:val="17"/>
          <w:szCs w:val="17"/>
        </w:rPr>
      </w:pPr>
    </w:p>
    <w:p w14:paraId="76759E43" w14:textId="77777777" w:rsidR="00904DE0" w:rsidRPr="00272B1A" w:rsidRDefault="00904DE0" w:rsidP="009354C8">
      <w:pPr>
        <w:keepNext/>
        <w:spacing w:line="276" w:lineRule="auto"/>
        <w:rPr>
          <w:ins w:id="5250" w:author="ANANDHAKRISHNAN MADATHIL REMESH" w:date="2025-03-27T00:02:00Z" w16du:dateUtc="2025-03-27T00:02:00Z"/>
          <w:rFonts w:ascii="Trebuchet MS" w:hAnsi="Trebuchet MS"/>
        </w:rPr>
      </w:pPr>
    </w:p>
    <w:p w14:paraId="6AB72771" w14:textId="77777777" w:rsidR="009354C8" w:rsidRDefault="009354C8" w:rsidP="009354C8">
      <w:pPr>
        <w:spacing w:line="276" w:lineRule="auto"/>
        <w:rPr>
          <w:ins w:id="5251" w:author="ANANDHAKRISHNAN MADATHIL REMESH" w:date="2025-04-11T16:31:00Z" w16du:dateUtc="2025-04-11T15:31:00Z"/>
          <w:rFonts w:ascii="Trebuchet MS" w:hAnsi="Trebuchet MS"/>
        </w:rPr>
      </w:pPr>
    </w:p>
    <w:p w14:paraId="039D6831" w14:textId="77777777" w:rsidR="00C13F80" w:rsidRDefault="00C13F80" w:rsidP="009354C8">
      <w:pPr>
        <w:spacing w:line="276" w:lineRule="auto"/>
        <w:rPr>
          <w:ins w:id="5252" w:author="ANANDHAKRISHNAN MADATHIL REMESH" w:date="2025-04-11T16:31:00Z" w16du:dateUtc="2025-04-11T15:31:00Z"/>
          <w:rFonts w:ascii="Trebuchet MS" w:hAnsi="Trebuchet MS"/>
        </w:rPr>
      </w:pPr>
    </w:p>
    <w:p w14:paraId="5A1AB4AB" w14:textId="77777777" w:rsidR="00C13F80" w:rsidRDefault="00C13F80" w:rsidP="009354C8">
      <w:pPr>
        <w:spacing w:line="276" w:lineRule="auto"/>
        <w:rPr>
          <w:ins w:id="5253" w:author="ANANDHAKRISHNAN MADATHIL REMESH" w:date="2025-04-11T16:31:00Z" w16du:dateUtc="2025-04-11T15:31:00Z"/>
          <w:rFonts w:ascii="Trebuchet MS" w:hAnsi="Trebuchet MS"/>
        </w:rPr>
      </w:pPr>
    </w:p>
    <w:p w14:paraId="39E2E693" w14:textId="77777777" w:rsidR="00C13F80" w:rsidRDefault="00C13F80" w:rsidP="009354C8">
      <w:pPr>
        <w:spacing w:line="276" w:lineRule="auto"/>
        <w:rPr>
          <w:ins w:id="5254" w:author="ANANDHAKRISHNAN MADATHIL REMESH" w:date="2025-04-11T16:31:00Z" w16du:dateUtc="2025-04-11T15:31:00Z"/>
          <w:rFonts w:ascii="Trebuchet MS" w:hAnsi="Trebuchet MS"/>
        </w:rPr>
      </w:pPr>
    </w:p>
    <w:p w14:paraId="4AC6D710" w14:textId="77777777" w:rsidR="00C13F80" w:rsidRDefault="00C13F80" w:rsidP="009354C8">
      <w:pPr>
        <w:spacing w:line="276" w:lineRule="auto"/>
        <w:rPr>
          <w:ins w:id="5255" w:author="ANANDHAKRISHNAN MADATHIL REMESH" w:date="2025-04-11T16:31:00Z" w16du:dateUtc="2025-04-11T15:31:00Z"/>
          <w:rFonts w:ascii="Trebuchet MS" w:hAnsi="Trebuchet MS"/>
        </w:rPr>
      </w:pPr>
    </w:p>
    <w:p w14:paraId="6BA6343A" w14:textId="77777777" w:rsidR="00C13F80" w:rsidRDefault="00C13F80" w:rsidP="009354C8">
      <w:pPr>
        <w:spacing w:line="276" w:lineRule="auto"/>
        <w:rPr>
          <w:ins w:id="5256" w:author="ANANDHAKRISHNAN MADATHIL REMESH" w:date="2025-04-11T16:31:00Z" w16du:dateUtc="2025-04-11T15:31:00Z"/>
          <w:rFonts w:ascii="Trebuchet MS" w:hAnsi="Trebuchet MS"/>
        </w:rPr>
      </w:pPr>
    </w:p>
    <w:p w14:paraId="7668925C" w14:textId="77777777" w:rsidR="00C13F80" w:rsidRDefault="00C13F80" w:rsidP="009354C8">
      <w:pPr>
        <w:spacing w:line="276" w:lineRule="auto"/>
        <w:rPr>
          <w:ins w:id="5257" w:author="ANANDHAKRISHNAN MADATHIL REMESH" w:date="2025-04-11T16:31:00Z" w16du:dateUtc="2025-04-11T15:31:00Z"/>
          <w:rFonts w:ascii="Trebuchet MS" w:hAnsi="Trebuchet MS"/>
        </w:rPr>
      </w:pPr>
    </w:p>
    <w:p w14:paraId="3FECCA9E" w14:textId="77777777" w:rsidR="00C13F80" w:rsidRDefault="00C13F80" w:rsidP="009354C8">
      <w:pPr>
        <w:spacing w:line="276" w:lineRule="auto"/>
        <w:rPr>
          <w:ins w:id="5258" w:author="ANANDHAKRISHNAN MADATHIL REMESH" w:date="2025-04-11T16:31:00Z" w16du:dateUtc="2025-04-11T15:31:00Z"/>
          <w:rFonts w:ascii="Trebuchet MS" w:hAnsi="Trebuchet MS"/>
        </w:rPr>
      </w:pPr>
    </w:p>
    <w:p w14:paraId="579C6ADC" w14:textId="77777777" w:rsidR="00C13F80" w:rsidRDefault="00C13F80" w:rsidP="009354C8">
      <w:pPr>
        <w:spacing w:line="276" w:lineRule="auto"/>
        <w:rPr>
          <w:ins w:id="5259" w:author="ANANDHAKRISHNAN MADATHIL REMESH" w:date="2025-04-11T16:31:00Z" w16du:dateUtc="2025-04-11T15:31:00Z"/>
          <w:rFonts w:ascii="Trebuchet MS" w:hAnsi="Trebuchet MS"/>
        </w:rPr>
      </w:pPr>
    </w:p>
    <w:p w14:paraId="3E0B7B65" w14:textId="77777777" w:rsidR="00C13F80" w:rsidRDefault="00C13F80" w:rsidP="009354C8">
      <w:pPr>
        <w:spacing w:line="276" w:lineRule="auto"/>
        <w:rPr>
          <w:ins w:id="5260" w:author="ANANDHAKRISHNAN MADATHIL REMESH" w:date="2025-04-11T16:31:00Z" w16du:dateUtc="2025-04-11T15:31:00Z"/>
          <w:rFonts w:ascii="Trebuchet MS" w:hAnsi="Trebuchet MS"/>
        </w:rPr>
      </w:pPr>
    </w:p>
    <w:p w14:paraId="46BA1A76" w14:textId="77777777" w:rsidR="00C13F80" w:rsidRDefault="00C13F80" w:rsidP="009354C8">
      <w:pPr>
        <w:spacing w:line="276" w:lineRule="auto"/>
        <w:rPr>
          <w:ins w:id="5261" w:author="ANANDHAKRISHNAN MADATHIL REMESH" w:date="2025-04-11T16:31:00Z" w16du:dateUtc="2025-04-11T15:31:00Z"/>
          <w:rFonts w:ascii="Trebuchet MS" w:hAnsi="Trebuchet MS"/>
        </w:rPr>
      </w:pPr>
    </w:p>
    <w:p w14:paraId="71205793" w14:textId="77777777" w:rsidR="00C13F80" w:rsidRDefault="00C13F80" w:rsidP="009354C8">
      <w:pPr>
        <w:spacing w:line="276" w:lineRule="auto"/>
        <w:rPr>
          <w:ins w:id="5262" w:author="ANANDHAKRISHNAN MADATHIL REMESH" w:date="2025-04-11T16:31:00Z" w16du:dateUtc="2025-04-11T15:31:00Z"/>
          <w:rFonts w:ascii="Trebuchet MS" w:hAnsi="Trebuchet MS"/>
        </w:rPr>
      </w:pPr>
    </w:p>
    <w:p w14:paraId="4494216F" w14:textId="77777777" w:rsidR="00C13F80" w:rsidRDefault="00C13F80" w:rsidP="009354C8">
      <w:pPr>
        <w:spacing w:line="276" w:lineRule="auto"/>
        <w:rPr>
          <w:ins w:id="5263" w:author="ANANDHAKRISHNAN MADATHIL REMESH" w:date="2025-04-11T16:31:00Z" w16du:dateUtc="2025-04-11T15:31:00Z"/>
          <w:rFonts w:ascii="Trebuchet MS" w:hAnsi="Trebuchet MS"/>
        </w:rPr>
      </w:pPr>
    </w:p>
    <w:p w14:paraId="341BA6CA" w14:textId="77777777" w:rsidR="00C13F80" w:rsidRPr="00272B1A" w:rsidRDefault="00C13F80" w:rsidP="009354C8">
      <w:pPr>
        <w:spacing w:line="276" w:lineRule="auto"/>
        <w:rPr>
          <w:ins w:id="5264" w:author="ANANDHAKRISHNAN MADATHIL REMESH" w:date="2025-03-27T00:02:00Z" w16du:dateUtc="2025-03-27T00:02:00Z"/>
          <w:rFonts w:ascii="Trebuchet MS" w:hAnsi="Trebuchet MS"/>
        </w:rPr>
      </w:pPr>
    </w:p>
    <w:p w14:paraId="0F7113BD" w14:textId="77777777" w:rsidR="009354C8" w:rsidRPr="00272B1A" w:rsidRDefault="009354C8" w:rsidP="009354C8">
      <w:pPr>
        <w:pStyle w:val="Heading2"/>
        <w:spacing w:line="276" w:lineRule="auto"/>
        <w:rPr>
          <w:ins w:id="5265" w:author="ANANDHAKRISHNAN MADATHIL REMESH" w:date="2025-03-27T00:02:00Z" w16du:dateUtc="2025-03-27T00:02:00Z"/>
          <w:rStyle w:val="SubtleReference"/>
          <w:rFonts w:eastAsiaTheme="minorEastAsia" w:cstheme="minorBidi"/>
          <w:bCs w:val="0"/>
          <w:smallCaps w:val="0"/>
          <w:sz w:val="24"/>
          <w:szCs w:val="22"/>
          <w:u w:val="none"/>
          <w:rPrChange w:id="5266" w:author="ANANDHAKRISHNAN MADATHIL REMESH" w:date="2025-03-27T01:05:00Z" w16du:dateUtc="2025-03-27T01:05:00Z">
            <w:rPr>
              <w:ins w:id="5267" w:author="ANANDHAKRISHNAN MADATHIL REMESH" w:date="2025-03-27T00:02:00Z" w16du:dateUtc="2025-03-27T00:02:00Z"/>
              <w:rStyle w:val="SubtleReference"/>
              <w:rFonts w:ascii="Times New Roman" w:eastAsiaTheme="minorEastAsia" w:hAnsi="Times New Roman" w:cstheme="minorBidi"/>
              <w:bCs w:val="0"/>
              <w:caps w:val="0"/>
              <w:smallCaps w:val="0"/>
              <w:sz w:val="24"/>
              <w:szCs w:val="22"/>
              <w:u w:val="none"/>
            </w:rPr>
          </w:rPrChange>
        </w:rPr>
      </w:pPr>
      <w:bookmarkStart w:id="5268" w:name="_Toc193916158"/>
      <w:bookmarkStart w:id="5269" w:name="_Toc193925036"/>
      <w:bookmarkStart w:id="5270" w:name="_Toc195466554"/>
      <w:ins w:id="5271" w:author="ANANDHAKRISHNAN MADATHIL REMESH" w:date="2025-03-27T00:02:00Z" w16du:dateUtc="2025-03-27T00:02:00Z">
        <w:r w:rsidRPr="00272B1A">
          <w:rPr>
            <w:rStyle w:val="SubtleReference"/>
            <w:bCs w:val="0"/>
            <w:smallCaps w:val="0"/>
            <w:u w:val="none"/>
          </w:rPr>
          <w:t>Project Implementation Plan</w:t>
        </w:r>
        <w:bookmarkEnd w:id="5268"/>
        <w:bookmarkEnd w:id="5269"/>
        <w:bookmarkEnd w:id="5270"/>
      </w:ins>
    </w:p>
    <w:p w14:paraId="000EEC8A" w14:textId="77777777" w:rsidR="009354C8" w:rsidRPr="00272B1A" w:rsidRDefault="009354C8" w:rsidP="009354C8">
      <w:pPr>
        <w:spacing w:line="276" w:lineRule="auto"/>
        <w:rPr>
          <w:ins w:id="5272" w:author="ANANDHAKRISHNAN MADATHIL REMESH" w:date="2025-03-27T00:02:00Z" w16du:dateUtc="2025-03-27T00:02:00Z"/>
          <w:rFonts w:ascii="Trebuchet MS" w:hAnsi="Trebuchet MS"/>
        </w:rPr>
      </w:pPr>
      <w:ins w:id="5273" w:author="ANANDHAKRISHNAN MADATHIL REMESH" w:date="2025-03-27T00:02:00Z" w16du:dateUtc="2025-03-27T00:02:00Z">
        <w:r w:rsidRPr="00272B1A">
          <w:rPr>
            <w:rFonts w:ascii="Trebuchet MS" w:hAnsi="Trebuchet MS"/>
          </w:rPr>
          <w:t>Fig. 2 shows the implementation plan for the dissertation project.</w:t>
        </w:r>
      </w:ins>
    </w:p>
    <w:p w14:paraId="57952A6C" w14:textId="77777777" w:rsidR="009354C8" w:rsidRPr="00272B1A" w:rsidRDefault="009354C8" w:rsidP="009354C8">
      <w:pPr>
        <w:spacing w:line="276" w:lineRule="auto"/>
        <w:rPr>
          <w:ins w:id="5274" w:author="ANANDHAKRISHNAN MADATHIL REMESH" w:date="2025-03-27T00:02:00Z" w16du:dateUtc="2025-03-27T00:02:00Z"/>
          <w:rFonts w:ascii="Trebuchet MS" w:hAnsi="Trebuchet MS"/>
        </w:rPr>
      </w:pPr>
    </w:p>
    <w:p w14:paraId="1089453C" w14:textId="2D0C1186" w:rsidR="009354C8" w:rsidRDefault="009354C8" w:rsidP="009354C8">
      <w:pPr>
        <w:pStyle w:val="Caption"/>
        <w:spacing w:line="276" w:lineRule="auto"/>
        <w:rPr>
          <w:ins w:id="5275" w:author="ANANDHAKRISHNAN MADATHIL REMESH" w:date="2025-04-08T13:13:00Z" w16du:dateUtc="2025-04-08T12:13:00Z"/>
          <w:rFonts w:ascii="Trebuchet MS" w:hAnsi="Trebuchet MS"/>
          <w:bCs w:val="0"/>
        </w:rPr>
      </w:pPr>
    </w:p>
    <w:p w14:paraId="6BB852A8" w14:textId="38E0AC84" w:rsidR="00365F11" w:rsidRPr="00365F11" w:rsidRDefault="00365F11">
      <w:pPr>
        <w:rPr>
          <w:ins w:id="5276" w:author="ANANDHAKRISHNAN MADATHIL REMESH" w:date="2025-03-27T00:02:00Z" w16du:dateUtc="2025-03-27T00:02:00Z"/>
          <w:bCs/>
          <w:szCs w:val="22"/>
          <w:rPrChange w:id="5277" w:author="ANANDHAKRISHNAN MADATHIL REMESH" w:date="2025-04-08T13:13:00Z" w16du:dateUtc="2025-04-08T12:13:00Z">
            <w:rPr>
              <w:ins w:id="5278" w:author="ANANDHAKRISHNAN MADATHIL REMESH" w:date="2025-03-27T00:02:00Z" w16du:dateUtc="2025-03-27T00:02:00Z"/>
              <w:rFonts w:ascii="Trebuchet MS" w:hAnsi="Trebuchet MS"/>
              <w:bCs w:val="0"/>
            </w:rPr>
          </w:rPrChange>
        </w:rPr>
        <w:pPrChange w:id="5279" w:author="ANANDHAKRISHNAN MADATHIL REMESH" w:date="2025-04-08T13:13:00Z" w16du:dateUtc="2025-04-08T12:13:00Z">
          <w:pPr>
            <w:pStyle w:val="Caption"/>
            <w:spacing w:line="276" w:lineRule="auto"/>
          </w:pPr>
        </w:pPrChange>
      </w:pPr>
      <w:ins w:id="5280" w:author="ANANDHAKRISHNAN MADATHIL REMESH" w:date="2025-04-08T13:13:00Z" w16du:dateUtc="2025-04-08T12:13:00Z">
        <w:r>
          <w:fldChar w:fldCharType="begin"/>
        </w:r>
        <w:r>
          <w:instrText xml:space="preserve"> INCLUDEPICTURE "/Users/anandhu/Library/Group Containers/UBF8T346G9.ms/WebArchiveCopyPasteTempFiles/com.microsoft.Word/wMEoJNGI3kB2wAAAABJRU5ErkJggg==" \* MERGEFORMATINET </w:instrText>
        </w:r>
        <w:r>
          <w:fldChar w:fldCharType="separate"/>
        </w:r>
        <w:r>
          <w:rPr>
            <w:noProof/>
          </w:rPr>
          <w:drawing>
            <wp:inline distT="0" distB="0" distL="0" distR="0" wp14:anchorId="1E471E65" wp14:editId="0DEDA076">
              <wp:extent cx="4360985" cy="2300605"/>
              <wp:effectExtent l="0" t="0" r="0" b="0"/>
              <wp:docPr id="1235845023" name="Picture 5" descr="A graph showing a project tim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showing a project timelin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3118" cy="2349209"/>
                      </a:xfrm>
                      <a:prstGeom prst="rect">
                        <a:avLst/>
                      </a:prstGeom>
                      <a:noFill/>
                      <a:ln>
                        <a:noFill/>
                      </a:ln>
                    </pic:spPr>
                  </pic:pic>
                </a:graphicData>
              </a:graphic>
            </wp:inline>
          </w:drawing>
        </w:r>
        <w:r>
          <w:fldChar w:fldCharType="end"/>
        </w:r>
      </w:ins>
    </w:p>
    <w:p w14:paraId="7D31C14C" w14:textId="43D26DA4" w:rsidR="009354C8" w:rsidRPr="00272B1A" w:rsidRDefault="009354C8" w:rsidP="009354C8">
      <w:pPr>
        <w:pStyle w:val="Caption"/>
        <w:spacing w:line="276" w:lineRule="auto"/>
        <w:rPr>
          <w:ins w:id="5281" w:author="ANANDHAKRISHNAN MADATHIL REMESH" w:date="2025-03-27T00:02:00Z" w16du:dateUtc="2025-03-27T00:02:00Z"/>
          <w:rFonts w:ascii="Trebuchet MS" w:hAnsi="Trebuchet MS"/>
          <w:bCs w:val="0"/>
        </w:rPr>
      </w:pPr>
      <w:bookmarkStart w:id="5282" w:name="_Toc195466857"/>
      <w:ins w:id="5283" w:author="ANANDHAKRISHNAN MADATHIL REMESH" w:date="2025-03-27T00:02:00Z" w16du:dateUtc="2025-03-27T00:02:00Z">
        <w:r w:rsidRPr="00272B1A">
          <w:rPr>
            <w:rFonts w:ascii="Trebuchet MS" w:hAnsi="Trebuchet MS"/>
            <w:bCs w:val="0"/>
          </w:rPr>
          <w:t xml:space="preserve">Figure </w:t>
        </w:r>
        <w:r w:rsidRPr="00272B1A">
          <w:rPr>
            <w:rFonts w:ascii="Trebuchet MS" w:hAnsi="Trebuchet MS"/>
            <w:bCs w:val="0"/>
          </w:rPr>
          <w:fldChar w:fldCharType="begin"/>
        </w:r>
        <w:r w:rsidRPr="00272B1A">
          <w:rPr>
            <w:rFonts w:ascii="Trebuchet MS" w:hAnsi="Trebuchet MS"/>
            <w:bCs w:val="0"/>
          </w:rPr>
          <w:instrText xml:space="preserve"> SEQ Figure \* ARABIC </w:instrText>
        </w:r>
        <w:r w:rsidRPr="00272B1A">
          <w:rPr>
            <w:rFonts w:ascii="Trebuchet MS" w:hAnsi="Trebuchet MS"/>
            <w:bCs w:val="0"/>
          </w:rPr>
          <w:fldChar w:fldCharType="separate"/>
        </w:r>
      </w:ins>
      <w:ins w:id="5284" w:author="ANANDHAKRISHNAN MADATHIL REMESH" w:date="2025-04-13T20:05:00Z" w16du:dateUtc="2025-04-13T19:05:00Z">
        <w:r w:rsidR="009B2C7D">
          <w:rPr>
            <w:rFonts w:ascii="Trebuchet MS" w:hAnsi="Trebuchet MS"/>
            <w:bCs w:val="0"/>
            <w:noProof/>
          </w:rPr>
          <w:t>45</w:t>
        </w:r>
      </w:ins>
      <w:ins w:id="5285" w:author="ANANDHAKRISHNAN MADATHIL REMESH" w:date="2025-03-27T00:02:00Z" w16du:dateUtc="2025-03-27T00:02:00Z">
        <w:r w:rsidRPr="00272B1A">
          <w:rPr>
            <w:rFonts w:ascii="Trebuchet MS" w:hAnsi="Trebuchet MS"/>
            <w:bCs w:val="0"/>
            <w:noProof/>
          </w:rPr>
          <w:fldChar w:fldCharType="end"/>
        </w:r>
        <w:r w:rsidRPr="00272B1A">
          <w:rPr>
            <w:rFonts w:ascii="Trebuchet MS" w:hAnsi="Trebuchet MS"/>
            <w:bCs w:val="0"/>
          </w:rPr>
          <w:t>: Project implementation plan</w:t>
        </w:r>
        <w:bookmarkEnd w:id="5282"/>
      </w:ins>
    </w:p>
    <w:p w14:paraId="5447C88C" w14:textId="2A7E0397" w:rsidR="00963382" w:rsidRPr="00272B1A" w:rsidRDefault="009354C8" w:rsidP="009354C8">
      <w:pPr>
        <w:pStyle w:val="p1"/>
        <w:spacing w:line="276" w:lineRule="auto"/>
        <w:jc w:val="both"/>
        <w:rPr>
          <w:ins w:id="5286" w:author="ANANDHAKRISHNAN MADATHIL REMESH" w:date="2025-03-27T00:37:00Z" w16du:dateUtc="2025-03-27T00:37:00Z"/>
          <w:rFonts w:ascii="Trebuchet MS" w:hAnsi="Trebuchet MS"/>
        </w:rPr>
      </w:pPr>
      <w:ins w:id="5287" w:author="ANANDHAKRISHNAN MADATHIL REMESH" w:date="2025-03-27T00:02:00Z" w16du:dateUtc="2025-03-27T00:02:00Z">
        <w:r w:rsidRPr="00272B1A">
          <w:rPr>
            <w:rFonts w:ascii="Trebuchet MS" w:hAnsi="Trebuchet MS"/>
          </w:rPr>
          <w:br/>
        </w:r>
      </w:ins>
    </w:p>
    <w:p w14:paraId="6EFC6DCF" w14:textId="2927B728" w:rsidR="009354C8" w:rsidRPr="00272B1A" w:rsidRDefault="009354C8">
      <w:pPr>
        <w:pStyle w:val="Heading1"/>
        <w:spacing w:before="960" w:after="960"/>
        <w:rPr>
          <w:ins w:id="5288" w:author="ANANDHAKRISHNAN MADATHIL REMESH" w:date="2025-03-27T00:02:00Z" w16du:dateUtc="2025-03-27T00:02:00Z"/>
        </w:rPr>
        <w:pPrChange w:id="5289" w:author="ANANDHAKRISHNAN MADATHIL REMESH" w:date="2025-03-27T00:37:00Z" w16du:dateUtc="2025-03-27T00:37:00Z">
          <w:pPr>
            <w:pStyle w:val="p1"/>
            <w:spacing w:line="276" w:lineRule="auto"/>
            <w:jc w:val="both"/>
          </w:pPr>
        </w:pPrChange>
      </w:pPr>
      <w:bookmarkStart w:id="5290" w:name="_Toc195466555"/>
      <w:ins w:id="5291" w:author="ANANDHAKRISHNAN MADATHIL REMESH" w:date="2025-03-27T00:02:00Z" w16du:dateUtc="2025-03-27T00:02:00Z">
        <w:r w:rsidRPr="00272B1A">
          <w:rPr>
            <w:bCs w:val="0"/>
          </w:rPr>
          <w:lastRenderedPageBreak/>
          <w:t>Conclusion</w:t>
        </w:r>
        <w:bookmarkEnd w:id="5290"/>
      </w:ins>
    </w:p>
    <w:p w14:paraId="7CDF843C" w14:textId="36E1E221" w:rsidR="00372502" w:rsidRPr="00132EC7" w:rsidRDefault="00B8486D">
      <w:pPr>
        <w:pStyle w:val="Heading2"/>
        <w:rPr>
          <w:ins w:id="5292" w:author="ANANDHAKRISHNAN MADATHIL REMESH" w:date="2025-04-02T18:44:00Z" w16du:dateUtc="2025-04-02T17:44:00Z"/>
        </w:rPr>
        <w:pPrChange w:id="5293" w:author="ANANDHAKRISHNAN MADATHIL REMESH" w:date="2025-04-02T18:50:00Z" w16du:dateUtc="2025-04-02T17:50:00Z">
          <w:pPr>
            <w:spacing w:before="100" w:beforeAutospacing="1" w:after="100" w:afterAutospacing="1"/>
          </w:pPr>
        </w:pPrChange>
      </w:pPr>
      <w:bookmarkStart w:id="5294" w:name="_Toc195466556"/>
      <w:ins w:id="5295" w:author="ANANDHAKRISHNAN MADATHIL REMESH" w:date="2025-04-02T18:44:00Z" w16du:dateUtc="2025-04-02T17:44:00Z">
        <w:r w:rsidRPr="00372502">
          <w:rPr>
            <w:caps w:val="0"/>
          </w:rPr>
          <w:t>Concluding remarks</w:t>
        </w:r>
        <w:bookmarkEnd w:id="5294"/>
      </w:ins>
    </w:p>
    <w:p w14:paraId="3EBF9DA1" w14:textId="706499CE" w:rsidR="00372502" w:rsidRPr="00132EC7" w:rsidRDefault="00372502">
      <w:pPr>
        <w:spacing w:before="100" w:beforeAutospacing="1" w:after="100" w:afterAutospacing="1" w:line="276" w:lineRule="auto"/>
        <w:jc w:val="both"/>
        <w:rPr>
          <w:ins w:id="5296" w:author="ANANDHAKRISHNAN MADATHIL REMESH" w:date="2025-04-02T18:44:00Z" w16du:dateUtc="2025-04-02T17:44:00Z"/>
          <w:rFonts w:ascii="Trebuchet MS" w:hAnsi="Trebuchet MS"/>
          <w:rPrChange w:id="5297" w:author="ANANDHAKRISHNAN MADATHIL REMESH" w:date="2025-04-02T18:50:00Z" w16du:dateUtc="2025-04-02T17:50:00Z">
            <w:rPr>
              <w:ins w:id="5298" w:author="ANANDHAKRISHNAN MADATHIL REMESH" w:date="2025-04-02T18:44:00Z" w16du:dateUtc="2025-04-02T17:44:00Z"/>
            </w:rPr>
          </w:rPrChange>
        </w:rPr>
        <w:pPrChange w:id="5299" w:author="ANANDHAKRISHNAN MADATHIL REMESH" w:date="2025-04-02T18:50:00Z" w16du:dateUtc="2025-04-02T17:50:00Z">
          <w:pPr>
            <w:spacing w:before="100" w:beforeAutospacing="1" w:after="100" w:afterAutospacing="1"/>
          </w:pPr>
        </w:pPrChange>
      </w:pPr>
      <w:ins w:id="5300" w:author="ANANDHAKRISHNAN MADATHIL REMESH" w:date="2025-04-02T18:44:00Z" w16du:dateUtc="2025-04-02T17:44:00Z">
        <w:r w:rsidRPr="00132EC7">
          <w:rPr>
            <w:rFonts w:ascii="Trebuchet MS" w:hAnsi="Trebuchet MS"/>
            <w:rPrChange w:id="5301" w:author="ANANDHAKRISHNAN MADATHIL REMESH" w:date="2025-04-02T18:46:00Z" w16du:dateUtc="2025-04-02T17:46:00Z">
              <w:rPr/>
            </w:rPrChange>
          </w:rPr>
          <w:t>This study set out to develop an intelligent, AI-powered flood prediction and segmentation system that addresses the pressing limitations of traditional hydrological models. By combining structured environmental data with unstructured satellite imagery, the research aimed to enhance flood forecasting accuracy, spatial coverage, and operational readiness. Grounded in the problem context of increasing flood frequency, climate variability, and inadequate real-time prediction tools, the project leveraged machine learning models</w:t>
        </w:r>
      </w:ins>
      <w:ins w:id="5302" w:author="ANANDHAKRISHNAN MADATHIL REMESH" w:date="2025-04-13T19:52:00Z" w16du:dateUtc="2025-04-13T18:52:00Z">
        <w:r w:rsidR="00920BB6">
          <w:rPr>
            <w:rFonts w:ascii="Trebuchet MS" w:hAnsi="Trebuchet MS"/>
          </w:rPr>
          <w:t xml:space="preserve"> </w:t>
        </w:r>
      </w:ins>
      <w:proofErr w:type="spellStart"/>
      <w:ins w:id="5303" w:author="ANANDHAKRISHNAN MADATHIL REMESH" w:date="2025-04-02T18:44:00Z" w16du:dateUtc="2025-04-02T17:44:00Z">
        <w:r w:rsidRPr="00132EC7">
          <w:rPr>
            <w:rFonts w:ascii="Trebuchet MS" w:hAnsi="Trebuchet MS"/>
            <w:rPrChange w:id="5304" w:author="ANANDHAKRISHNAN MADATHIL REMESH" w:date="2025-04-02T18:46:00Z" w16du:dateUtc="2025-04-02T17:46:00Z">
              <w:rPr/>
            </w:rPrChange>
          </w:rPr>
          <w:t>XGBoost</w:t>
        </w:r>
        <w:proofErr w:type="spellEnd"/>
        <w:r w:rsidRPr="00132EC7">
          <w:rPr>
            <w:rFonts w:ascii="Trebuchet MS" w:hAnsi="Trebuchet MS"/>
            <w:rPrChange w:id="5305" w:author="ANANDHAKRISHNAN MADATHIL REMESH" w:date="2025-04-02T18:46:00Z" w16du:dateUtc="2025-04-02T17:46:00Z">
              <w:rPr/>
            </w:rPrChange>
          </w:rPr>
          <w:t xml:space="preserve"> and Random Forest</w:t>
        </w:r>
      </w:ins>
      <w:ins w:id="5306" w:author="ANANDHAKRISHNAN MADATHIL REMESH" w:date="2025-04-13T19:52:00Z" w16du:dateUtc="2025-04-13T18:52:00Z">
        <w:r w:rsidR="00920BB6">
          <w:rPr>
            <w:rFonts w:ascii="Trebuchet MS" w:hAnsi="Trebuchet MS"/>
          </w:rPr>
          <w:t xml:space="preserve"> </w:t>
        </w:r>
      </w:ins>
      <w:ins w:id="5307" w:author="ANANDHAKRISHNAN MADATHIL REMESH" w:date="2025-04-02T18:44:00Z" w16du:dateUtc="2025-04-02T17:44:00Z">
        <w:r w:rsidRPr="00132EC7">
          <w:rPr>
            <w:rFonts w:ascii="Trebuchet MS" w:hAnsi="Trebuchet MS"/>
            <w:rPrChange w:id="5308" w:author="ANANDHAKRISHNAN MADATHIL REMESH" w:date="2025-04-02T18:46:00Z" w16du:dateUtc="2025-04-02T17:46:00Z">
              <w:rPr/>
            </w:rPrChange>
          </w:rPr>
          <w:t>for classification, and U-Net for pixel-level flood segmentation.</w:t>
        </w:r>
      </w:ins>
    </w:p>
    <w:p w14:paraId="54CE4A5D" w14:textId="433BF8AD" w:rsidR="00372502" w:rsidRPr="00132EC7" w:rsidRDefault="00372502">
      <w:pPr>
        <w:spacing w:before="100" w:beforeAutospacing="1" w:after="100" w:afterAutospacing="1" w:line="276" w:lineRule="auto"/>
        <w:jc w:val="both"/>
        <w:rPr>
          <w:ins w:id="5309" w:author="ANANDHAKRISHNAN MADATHIL REMESH" w:date="2025-04-02T18:44:00Z" w16du:dateUtc="2025-04-02T17:44:00Z"/>
          <w:rFonts w:ascii="Trebuchet MS" w:hAnsi="Trebuchet MS"/>
          <w:rPrChange w:id="5310" w:author="ANANDHAKRISHNAN MADATHIL REMESH" w:date="2025-04-02T18:50:00Z" w16du:dateUtc="2025-04-02T17:50:00Z">
            <w:rPr>
              <w:ins w:id="5311" w:author="ANANDHAKRISHNAN MADATHIL REMESH" w:date="2025-04-02T18:44:00Z" w16du:dateUtc="2025-04-02T17:44:00Z"/>
            </w:rPr>
          </w:rPrChange>
        </w:rPr>
        <w:pPrChange w:id="5312" w:author="ANANDHAKRISHNAN MADATHIL REMESH" w:date="2025-04-02T18:50:00Z" w16du:dateUtc="2025-04-02T17:50:00Z">
          <w:pPr>
            <w:spacing w:before="100" w:beforeAutospacing="1" w:after="100" w:afterAutospacing="1"/>
          </w:pPr>
        </w:pPrChange>
      </w:pPr>
      <w:ins w:id="5313" w:author="ANANDHAKRISHNAN MADATHIL REMESH" w:date="2025-04-02T18:44:00Z" w16du:dateUtc="2025-04-02T17:44:00Z">
        <w:r w:rsidRPr="00132EC7">
          <w:rPr>
            <w:rFonts w:ascii="Trebuchet MS" w:hAnsi="Trebuchet MS"/>
            <w:rPrChange w:id="5314" w:author="ANANDHAKRISHNAN MADATHIL REMESH" w:date="2025-04-02T18:46:00Z" w16du:dateUtc="2025-04-02T17:46:00Z">
              <w:rPr/>
            </w:rPrChange>
          </w:rPr>
          <w:t xml:space="preserve">The findings strongly support the hypothesis that hybrid AI models can significantly improve both the </w:t>
        </w:r>
        <w:r w:rsidRPr="002535FD">
          <w:rPr>
            <w:rFonts w:ascii="Trebuchet MS" w:hAnsi="Trebuchet MS"/>
            <w:rPrChange w:id="5315" w:author="ANANDHAKRISHNAN MADATHIL REMESH" w:date="2025-04-07T10:33:00Z" w16du:dateUtc="2025-04-07T09:33:00Z">
              <w:rPr>
                <w:b/>
                <w:bCs/>
              </w:rPr>
            </w:rPrChange>
          </w:rPr>
          <w:t>precision</w:t>
        </w:r>
        <w:r w:rsidRPr="00132EC7">
          <w:rPr>
            <w:rFonts w:ascii="Trebuchet MS" w:hAnsi="Trebuchet MS"/>
            <w:rPrChange w:id="5316" w:author="ANANDHAKRISHNAN MADATHIL REMESH" w:date="2025-04-02T18:46:00Z" w16du:dateUtc="2025-04-02T17:46:00Z">
              <w:rPr/>
            </w:rPrChange>
          </w:rPr>
          <w:t xml:space="preserve"> and </w:t>
        </w:r>
        <w:r w:rsidRPr="002535FD">
          <w:rPr>
            <w:rFonts w:ascii="Trebuchet MS" w:hAnsi="Trebuchet MS"/>
            <w:rPrChange w:id="5317" w:author="ANANDHAKRISHNAN MADATHIL REMESH" w:date="2025-04-07T10:33:00Z" w16du:dateUtc="2025-04-07T09:33:00Z">
              <w:rPr>
                <w:b/>
                <w:bCs/>
              </w:rPr>
            </w:rPrChange>
          </w:rPr>
          <w:t>timeliness</w:t>
        </w:r>
        <w:r w:rsidRPr="00132EC7">
          <w:rPr>
            <w:rFonts w:ascii="Trebuchet MS" w:hAnsi="Trebuchet MS"/>
            <w:rPrChange w:id="5318" w:author="ANANDHAKRISHNAN MADATHIL REMESH" w:date="2025-04-02T18:46:00Z" w16du:dateUtc="2025-04-02T17:46:00Z">
              <w:rPr/>
            </w:rPrChange>
          </w:rPr>
          <w:t xml:space="preserve"> of flood risk assessments. The Random Forest and </w:t>
        </w:r>
        <w:proofErr w:type="spellStart"/>
        <w:r w:rsidRPr="00132EC7">
          <w:rPr>
            <w:rFonts w:ascii="Trebuchet MS" w:hAnsi="Trebuchet MS"/>
            <w:rPrChange w:id="5319" w:author="ANANDHAKRISHNAN MADATHIL REMESH" w:date="2025-04-02T18:46:00Z" w16du:dateUtc="2025-04-02T17:46:00Z">
              <w:rPr/>
            </w:rPrChange>
          </w:rPr>
          <w:t>XGBoost</w:t>
        </w:r>
        <w:proofErr w:type="spellEnd"/>
        <w:r w:rsidRPr="00132EC7">
          <w:rPr>
            <w:rFonts w:ascii="Trebuchet MS" w:hAnsi="Trebuchet MS"/>
            <w:rPrChange w:id="5320" w:author="ANANDHAKRISHNAN MADATHIL REMESH" w:date="2025-04-02T18:46:00Z" w16du:dateUtc="2025-04-02T17:46:00Z">
              <w:rPr/>
            </w:rPrChange>
          </w:rPr>
          <w:t xml:space="preserve"> classifiers achieved exceptionally high accuracy levels (99.1% and 99.2% respectively), with </w:t>
        </w:r>
        <w:proofErr w:type="spellStart"/>
        <w:r w:rsidRPr="00132EC7">
          <w:rPr>
            <w:rFonts w:ascii="Trebuchet MS" w:hAnsi="Trebuchet MS"/>
            <w:rPrChange w:id="5321" w:author="ANANDHAKRISHNAN MADATHIL REMESH" w:date="2025-04-02T18:46:00Z" w16du:dateUtc="2025-04-02T17:46:00Z">
              <w:rPr/>
            </w:rPrChange>
          </w:rPr>
          <w:t>XGBoost</w:t>
        </w:r>
        <w:proofErr w:type="spellEnd"/>
        <w:r w:rsidRPr="00132EC7">
          <w:rPr>
            <w:rFonts w:ascii="Trebuchet MS" w:hAnsi="Trebuchet MS"/>
            <w:rPrChange w:id="5322" w:author="ANANDHAKRISHNAN MADATHIL REMESH" w:date="2025-04-02T18:46:00Z" w16du:dateUtc="2025-04-02T17:46:00Z">
              <w:rPr/>
            </w:rPrChange>
          </w:rPr>
          <w:t xml:space="preserve"> displaying superior probability calibration</w:t>
        </w:r>
      </w:ins>
      <w:ins w:id="5323" w:author="ANANDHAKRISHNAN MADATHIL REMESH" w:date="2025-04-07T10:33:00Z" w16du:dateUtc="2025-04-07T09:33:00Z">
        <w:r w:rsidR="002535FD">
          <w:rPr>
            <w:rFonts w:ascii="Trebuchet MS" w:hAnsi="Trebuchet MS"/>
          </w:rPr>
          <w:t xml:space="preserve"> </w:t>
        </w:r>
      </w:ins>
      <w:ins w:id="5324" w:author="ANANDHAKRISHNAN MADATHIL REMESH" w:date="2025-04-02T18:44:00Z" w16du:dateUtc="2025-04-02T17:44:00Z">
        <w:r w:rsidRPr="00132EC7">
          <w:rPr>
            <w:rFonts w:ascii="Trebuchet MS" w:hAnsi="Trebuchet MS"/>
            <w:rPrChange w:id="5325" w:author="ANANDHAKRISHNAN MADATHIL REMESH" w:date="2025-04-02T18:46:00Z" w16du:dateUtc="2025-04-02T17:46:00Z">
              <w:rPr/>
            </w:rPrChange>
          </w:rPr>
          <w:t xml:space="preserve">an essential feature for decision-support systems. Meanwhile, the U-Net segmentation model achieved a validation accuracy of </w:t>
        </w:r>
        <w:r w:rsidRPr="002535FD">
          <w:rPr>
            <w:rFonts w:ascii="Trebuchet MS" w:hAnsi="Trebuchet MS"/>
            <w:rPrChange w:id="5326" w:author="ANANDHAKRISHNAN MADATHIL REMESH" w:date="2025-04-07T10:32:00Z" w16du:dateUtc="2025-04-07T09:32:00Z">
              <w:rPr>
                <w:b/>
                <w:bCs/>
              </w:rPr>
            </w:rPrChange>
          </w:rPr>
          <w:t>88.51%</w:t>
        </w:r>
        <w:r w:rsidRPr="002535FD">
          <w:rPr>
            <w:rFonts w:ascii="Trebuchet MS" w:hAnsi="Trebuchet MS"/>
            <w:rPrChange w:id="5327" w:author="ANANDHAKRISHNAN MADATHIL REMESH" w:date="2025-04-07T10:32:00Z" w16du:dateUtc="2025-04-07T09:32:00Z">
              <w:rPr/>
            </w:rPrChange>
          </w:rPr>
          <w:t>,</w:t>
        </w:r>
        <w:r w:rsidRPr="00132EC7">
          <w:rPr>
            <w:rFonts w:ascii="Trebuchet MS" w:hAnsi="Trebuchet MS"/>
            <w:rPrChange w:id="5328" w:author="ANANDHAKRISHNAN MADATHIL REMESH" w:date="2025-04-02T18:46:00Z" w16du:dateUtc="2025-04-02T17:46:00Z">
              <w:rPr/>
            </w:rPrChange>
          </w:rPr>
          <w:t xml:space="preserve"> with an </w:t>
        </w:r>
        <w:proofErr w:type="spellStart"/>
        <w:r w:rsidRPr="002535FD">
          <w:rPr>
            <w:rFonts w:ascii="Trebuchet MS" w:hAnsi="Trebuchet MS"/>
            <w:rPrChange w:id="5329" w:author="ANANDHAKRISHNAN MADATHIL REMESH" w:date="2025-04-07T10:32:00Z" w16du:dateUtc="2025-04-07T09:32:00Z">
              <w:rPr>
                <w:b/>
                <w:bCs/>
              </w:rPr>
            </w:rPrChange>
          </w:rPr>
          <w:t>IoU</w:t>
        </w:r>
        <w:proofErr w:type="spellEnd"/>
        <w:r w:rsidRPr="00132EC7">
          <w:rPr>
            <w:rFonts w:ascii="Trebuchet MS" w:hAnsi="Trebuchet MS"/>
            <w:b/>
            <w:bCs/>
            <w:rPrChange w:id="5330" w:author="ANANDHAKRISHNAN MADATHIL REMESH" w:date="2025-04-02T18:46:00Z" w16du:dateUtc="2025-04-02T17:46:00Z">
              <w:rPr>
                <w:b/>
                <w:bCs/>
              </w:rPr>
            </w:rPrChange>
          </w:rPr>
          <w:t xml:space="preserve"> of </w:t>
        </w:r>
        <w:r w:rsidRPr="002535FD">
          <w:rPr>
            <w:rFonts w:ascii="Trebuchet MS" w:hAnsi="Trebuchet MS"/>
            <w:rPrChange w:id="5331" w:author="ANANDHAKRISHNAN MADATHIL REMESH" w:date="2025-04-07T10:32:00Z" w16du:dateUtc="2025-04-07T09:32:00Z">
              <w:rPr>
                <w:b/>
                <w:bCs/>
              </w:rPr>
            </w:rPrChange>
          </w:rPr>
          <w:t>0.6990</w:t>
        </w:r>
        <w:r w:rsidRPr="00132EC7">
          <w:rPr>
            <w:rFonts w:ascii="Trebuchet MS" w:hAnsi="Trebuchet MS"/>
            <w:rPrChange w:id="5332" w:author="ANANDHAKRISHNAN MADATHIL REMESH" w:date="2025-04-02T18:46:00Z" w16du:dateUtc="2025-04-02T17:46:00Z">
              <w:rPr/>
            </w:rPrChange>
          </w:rPr>
          <w:t xml:space="preserve"> and </w:t>
        </w:r>
        <w:r w:rsidRPr="002535FD">
          <w:rPr>
            <w:rFonts w:ascii="Trebuchet MS" w:hAnsi="Trebuchet MS"/>
            <w:rPrChange w:id="5333" w:author="ANANDHAKRISHNAN MADATHIL REMESH" w:date="2025-04-07T10:33:00Z" w16du:dateUtc="2025-04-07T09:33:00Z">
              <w:rPr>
                <w:b/>
                <w:bCs/>
              </w:rPr>
            </w:rPrChange>
          </w:rPr>
          <w:t>Dice coefficient</w:t>
        </w:r>
        <w:r w:rsidRPr="00132EC7">
          <w:rPr>
            <w:rFonts w:ascii="Trebuchet MS" w:hAnsi="Trebuchet MS"/>
            <w:b/>
            <w:bCs/>
            <w:rPrChange w:id="5334" w:author="ANANDHAKRISHNAN MADATHIL REMESH" w:date="2025-04-02T18:46:00Z" w16du:dateUtc="2025-04-02T17:46:00Z">
              <w:rPr>
                <w:b/>
                <w:bCs/>
              </w:rPr>
            </w:rPrChange>
          </w:rPr>
          <w:t xml:space="preserve"> of </w:t>
        </w:r>
        <w:r w:rsidRPr="002535FD">
          <w:rPr>
            <w:rFonts w:ascii="Trebuchet MS" w:hAnsi="Trebuchet MS"/>
            <w:rPrChange w:id="5335" w:author="ANANDHAKRISHNAN MADATHIL REMESH" w:date="2025-04-07T10:33:00Z" w16du:dateUtc="2025-04-07T09:33:00Z">
              <w:rPr>
                <w:b/>
                <w:bCs/>
              </w:rPr>
            </w:rPrChange>
          </w:rPr>
          <w:t>0.8192</w:t>
        </w:r>
        <w:r w:rsidRPr="00132EC7">
          <w:rPr>
            <w:rFonts w:ascii="Trebuchet MS" w:hAnsi="Trebuchet MS"/>
            <w:rPrChange w:id="5336" w:author="ANANDHAKRISHNAN MADATHIL REMESH" w:date="2025-04-02T18:46:00Z" w16du:dateUtc="2025-04-02T17:46:00Z">
              <w:rPr/>
            </w:rPrChange>
          </w:rPr>
          <w:t>, demonstrating its ability to generalize flood patterns across varied spatial contexts.</w:t>
        </w:r>
      </w:ins>
    </w:p>
    <w:p w14:paraId="0907C63A" w14:textId="7F4B2BFF" w:rsidR="00372502" w:rsidRPr="00132EC7" w:rsidRDefault="00372502">
      <w:pPr>
        <w:spacing w:before="100" w:beforeAutospacing="1" w:after="100" w:afterAutospacing="1" w:line="276" w:lineRule="auto"/>
        <w:jc w:val="both"/>
        <w:rPr>
          <w:ins w:id="5337" w:author="ANANDHAKRISHNAN MADATHIL REMESH" w:date="2025-04-02T18:44:00Z" w16du:dateUtc="2025-04-02T17:44:00Z"/>
          <w:rFonts w:ascii="Trebuchet MS" w:hAnsi="Trebuchet MS"/>
          <w:rPrChange w:id="5338" w:author="ANANDHAKRISHNAN MADATHIL REMESH" w:date="2025-04-02T18:47:00Z" w16du:dateUtc="2025-04-02T17:47:00Z">
            <w:rPr>
              <w:ins w:id="5339" w:author="ANANDHAKRISHNAN MADATHIL REMESH" w:date="2025-04-02T18:44:00Z" w16du:dateUtc="2025-04-02T17:44:00Z"/>
            </w:rPr>
          </w:rPrChange>
        </w:rPr>
        <w:pPrChange w:id="5340" w:author="ANANDHAKRISHNAN MADATHIL REMESH" w:date="2025-04-02T18:50:00Z" w16du:dateUtc="2025-04-02T17:50:00Z">
          <w:pPr>
            <w:spacing w:before="100" w:beforeAutospacing="1" w:after="100" w:afterAutospacing="1"/>
          </w:pPr>
        </w:pPrChange>
      </w:pPr>
      <w:ins w:id="5341" w:author="ANANDHAKRISHNAN MADATHIL REMESH" w:date="2025-04-02T18:44:00Z" w16du:dateUtc="2025-04-02T17:44:00Z">
        <w:r w:rsidRPr="00132EC7">
          <w:rPr>
            <w:rFonts w:ascii="Trebuchet MS" w:hAnsi="Trebuchet MS"/>
            <w:rPrChange w:id="5342" w:author="ANANDHAKRISHNAN MADATHIL REMESH" w:date="2025-04-02T18:47:00Z" w16du:dateUtc="2025-04-02T17:47:00Z">
              <w:rPr/>
            </w:rPrChange>
          </w:rPr>
          <w:t xml:space="preserve">Taken together, the integration of ensemble learning for structured prediction and deep learning for image segmentation has shown practical feasibility for deployment in real-world flood early warning systems. The </w:t>
        </w:r>
        <w:proofErr w:type="spellStart"/>
        <w:r w:rsidRPr="00132EC7">
          <w:rPr>
            <w:rFonts w:ascii="Trebuchet MS" w:hAnsi="Trebuchet MS"/>
            <w:rPrChange w:id="5343" w:author="ANANDHAKRISHNAN MADATHIL REMESH" w:date="2025-04-02T18:47:00Z" w16du:dateUtc="2025-04-02T17:47:00Z">
              <w:rPr/>
            </w:rPrChange>
          </w:rPr>
          <w:t>Streamlit</w:t>
        </w:r>
      </w:ins>
      <w:proofErr w:type="spellEnd"/>
      <w:ins w:id="5344" w:author="ANANDHAKRISHNAN MADATHIL REMESH" w:date="2025-04-07T10:33:00Z" w16du:dateUtc="2025-04-07T09:33:00Z">
        <w:r w:rsidR="002535FD">
          <w:rPr>
            <w:rFonts w:ascii="Trebuchet MS" w:hAnsi="Trebuchet MS"/>
          </w:rPr>
          <w:t xml:space="preserve"> </w:t>
        </w:r>
      </w:ins>
      <w:ins w:id="5345" w:author="ANANDHAKRISHNAN MADATHIL REMESH" w:date="2025-04-02T18:44:00Z" w16du:dateUtc="2025-04-02T17:44:00Z">
        <w:r w:rsidRPr="00132EC7">
          <w:rPr>
            <w:rFonts w:ascii="Trebuchet MS" w:hAnsi="Trebuchet MS"/>
            <w:rPrChange w:id="5346" w:author="ANANDHAKRISHNAN MADATHIL REMESH" w:date="2025-04-02T18:47:00Z" w16du:dateUtc="2025-04-02T17:47:00Z">
              <w:rPr/>
            </w:rPrChange>
          </w:rPr>
          <w:t>based dashboard developed for this study further emphasizes the project’s commitment to actionable, accessible, and real-time flood risk intelligence.</w:t>
        </w:r>
      </w:ins>
    </w:p>
    <w:p w14:paraId="0A4C5CE4" w14:textId="77777777" w:rsidR="00372502" w:rsidRPr="00372502" w:rsidRDefault="00372502">
      <w:pPr>
        <w:spacing w:before="100" w:beforeAutospacing="1" w:after="100" w:afterAutospacing="1" w:line="276" w:lineRule="auto"/>
        <w:rPr>
          <w:ins w:id="5347" w:author="ANANDHAKRISHNAN MADATHIL REMESH" w:date="2025-04-02T18:44:00Z" w16du:dateUtc="2025-04-02T17:44:00Z"/>
        </w:rPr>
        <w:pPrChange w:id="5348" w:author="ANANDHAKRISHNAN MADATHIL REMESH" w:date="2025-04-02T18:50:00Z" w16du:dateUtc="2025-04-02T17:50:00Z">
          <w:pPr>
            <w:spacing w:before="100" w:beforeAutospacing="1" w:after="100" w:afterAutospacing="1"/>
          </w:pPr>
        </w:pPrChange>
      </w:pPr>
    </w:p>
    <w:p w14:paraId="2E9444B0" w14:textId="77777777" w:rsidR="00372502" w:rsidRPr="00132EC7" w:rsidRDefault="00372502">
      <w:pPr>
        <w:spacing w:before="100" w:beforeAutospacing="1" w:after="100" w:afterAutospacing="1" w:line="276" w:lineRule="auto"/>
        <w:jc w:val="both"/>
        <w:rPr>
          <w:ins w:id="5349" w:author="ANANDHAKRISHNAN MADATHIL REMESH" w:date="2025-04-02T18:44:00Z" w16du:dateUtc="2025-04-02T17:44:00Z"/>
          <w:rFonts w:ascii="Trebuchet MS" w:hAnsi="Trebuchet MS"/>
          <w:rPrChange w:id="5350" w:author="ANANDHAKRISHNAN MADATHIL REMESH" w:date="2025-04-02T18:52:00Z" w16du:dateUtc="2025-04-02T17:52:00Z">
            <w:rPr>
              <w:ins w:id="5351" w:author="ANANDHAKRISHNAN MADATHIL REMESH" w:date="2025-04-02T18:44:00Z" w16du:dateUtc="2025-04-02T17:44:00Z"/>
            </w:rPr>
          </w:rPrChange>
        </w:rPr>
        <w:pPrChange w:id="5352" w:author="ANANDHAKRISHNAN MADATHIL REMESH" w:date="2025-04-02T18:52:00Z" w16du:dateUtc="2025-04-02T17:52:00Z">
          <w:pPr>
            <w:spacing w:before="100" w:beforeAutospacing="1" w:after="100" w:afterAutospacing="1"/>
          </w:pPr>
        </w:pPrChange>
      </w:pPr>
      <w:ins w:id="5353" w:author="ANANDHAKRISHNAN MADATHIL REMESH" w:date="2025-04-02T18:44:00Z" w16du:dateUtc="2025-04-02T17:44:00Z">
        <w:r w:rsidRPr="00132EC7">
          <w:rPr>
            <w:rFonts w:ascii="Trebuchet MS" w:hAnsi="Trebuchet MS"/>
            <w:rPrChange w:id="5354" w:author="ANANDHAKRISHNAN MADATHIL REMESH" w:date="2025-04-02T18:52:00Z" w16du:dateUtc="2025-04-02T17:52:00Z">
              <w:rPr/>
            </w:rPrChange>
          </w:rPr>
          <w:t>These results offer clear answers to the research questions posed:</w:t>
        </w:r>
      </w:ins>
    </w:p>
    <w:p w14:paraId="091BCDB6" w14:textId="3AA60A9E" w:rsidR="00372502" w:rsidRPr="00132EC7" w:rsidRDefault="00372502">
      <w:pPr>
        <w:numPr>
          <w:ilvl w:val="0"/>
          <w:numId w:val="60"/>
        </w:numPr>
        <w:spacing w:before="100" w:beforeAutospacing="1" w:after="100" w:afterAutospacing="1" w:line="276" w:lineRule="auto"/>
        <w:jc w:val="both"/>
        <w:rPr>
          <w:ins w:id="5355" w:author="ANANDHAKRISHNAN MADATHIL REMESH" w:date="2025-04-02T18:44:00Z" w16du:dateUtc="2025-04-02T17:44:00Z"/>
          <w:rFonts w:ascii="Trebuchet MS" w:hAnsi="Trebuchet MS"/>
          <w:rPrChange w:id="5356" w:author="ANANDHAKRISHNAN MADATHIL REMESH" w:date="2025-04-02T18:52:00Z" w16du:dateUtc="2025-04-02T17:52:00Z">
            <w:rPr>
              <w:ins w:id="5357" w:author="ANANDHAKRISHNAN MADATHIL REMESH" w:date="2025-04-02T18:44:00Z" w16du:dateUtc="2025-04-02T17:44:00Z"/>
            </w:rPr>
          </w:rPrChange>
        </w:rPr>
        <w:pPrChange w:id="5358" w:author="ANANDHAKRISHNAN MADATHIL REMESH" w:date="2025-04-02T18:52:00Z" w16du:dateUtc="2025-04-02T17:52:00Z">
          <w:pPr>
            <w:numPr>
              <w:numId w:val="60"/>
            </w:numPr>
            <w:tabs>
              <w:tab w:val="num" w:pos="720"/>
            </w:tabs>
            <w:spacing w:before="100" w:beforeAutospacing="1" w:after="100" w:afterAutospacing="1"/>
            <w:ind w:left="720" w:hanging="360"/>
          </w:pPr>
        </w:pPrChange>
      </w:pPr>
      <w:ins w:id="5359" w:author="ANANDHAKRISHNAN MADATHIL REMESH" w:date="2025-04-02T18:44:00Z" w16du:dateUtc="2025-04-02T17:44:00Z">
        <w:r w:rsidRPr="00132EC7">
          <w:rPr>
            <w:rFonts w:ascii="Trebuchet MS" w:hAnsi="Trebuchet MS"/>
            <w:rPrChange w:id="5360" w:author="ANANDHAKRISHNAN MADATHIL REMESH" w:date="2025-04-02T18:52:00Z" w16du:dateUtc="2025-04-02T17:52:00Z">
              <w:rPr/>
            </w:rPrChange>
          </w:rPr>
          <w:t xml:space="preserve">AI models </w:t>
        </w:r>
        <w:r w:rsidRPr="002535FD">
          <w:rPr>
            <w:rFonts w:ascii="Trebuchet MS" w:hAnsi="Trebuchet MS"/>
            <w:rPrChange w:id="5361" w:author="ANANDHAKRISHNAN MADATHIL REMESH" w:date="2025-04-07T10:33:00Z" w16du:dateUtc="2025-04-07T09:33:00Z">
              <w:rPr>
                <w:b/>
                <w:bCs/>
              </w:rPr>
            </w:rPrChange>
          </w:rPr>
          <w:t>effectively predict flood risk</w:t>
        </w:r>
        <w:r w:rsidRPr="00132EC7">
          <w:rPr>
            <w:rFonts w:ascii="Trebuchet MS" w:hAnsi="Trebuchet MS"/>
            <w:rPrChange w:id="5362" w:author="ANANDHAKRISHNAN MADATHIL REMESH" w:date="2025-04-02T18:52:00Z" w16du:dateUtc="2025-04-02T17:52:00Z">
              <w:rPr/>
            </w:rPrChange>
          </w:rPr>
          <w:t xml:space="preserve"> and map vulnerable regions by leveraging both numerical and </w:t>
        </w:r>
      </w:ins>
      <w:ins w:id="5363" w:author="ANANDHAKRISHNAN MADATHIL REMESH" w:date="2025-04-13T19:52:00Z" w16du:dateUtc="2025-04-13T18:52:00Z">
        <w:r w:rsidR="00920BB6" w:rsidRPr="00920BB6">
          <w:rPr>
            <w:rFonts w:ascii="Trebuchet MS" w:hAnsi="Trebuchet MS"/>
          </w:rPr>
          <w:t>image</w:t>
        </w:r>
        <w:r w:rsidR="00920BB6">
          <w:rPr>
            <w:rFonts w:ascii="Trebuchet MS" w:hAnsi="Trebuchet MS"/>
          </w:rPr>
          <w:t>-based</w:t>
        </w:r>
      </w:ins>
      <w:ins w:id="5364" w:author="ANANDHAKRISHNAN MADATHIL REMESH" w:date="2025-04-02T18:44:00Z" w16du:dateUtc="2025-04-02T17:44:00Z">
        <w:r w:rsidRPr="00132EC7">
          <w:rPr>
            <w:rFonts w:ascii="Trebuchet MS" w:hAnsi="Trebuchet MS"/>
            <w:rPrChange w:id="5365" w:author="ANANDHAKRISHNAN MADATHIL REMESH" w:date="2025-04-02T18:52:00Z" w16du:dateUtc="2025-04-02T17:52:00Z">
              <w:rPr/>
            </w:rPrChange>
          </w:rPr>
          <w:t xml:space="preserve"> datasets.</w:t>
        </w:r>
      </w:ins>
    </w:p>
    <w:p w14:paraId="0AAF7452" w14:textId="77777777" w:rsidR="00372502" w:rsidRPr="00132EC7" w:rsidRDefault="00372502">
      <w:pPr>
        <w:numPr>
          <w:ilvl w:val="0"/>
          <w:numId w:val="60"/>
        </w:numPr>
        <w:spacing w:before="100" w:beforeAutospacing="1" w:after="100" w:afterAutospacing="1" w:line="276" w:lineRule="auto"/>
        <w:jc w:val="both"/>
        <w:rPr>
          <w:ins w:id="5366" w:author="ANANDHAKRISHNAN MADATHIL REMESH" w:date="2025-04-02T18:44:00Z" w16du:dateUtc="2025-04-02T17:44:00Z"/>
          <w:rFonts w:ascii="Trebuchet MS" w:hAnsi="Trebuchet MS"/>
          <w:rPrChange w:id="5367" w:author="ANANDHAKRISHNAN MADATHIL REMESH" w:date="2025-04-02T18:52:00Z" w16du:dateUtc="2025-04-02T17:52:00Z">
            <w:rPr>
              <w:ins w:id="5368" w:author="ANANDHAKRISHNAN MADATHIL REMESH" w:date="2025-04-02T18:44:00Z" w16du:dateUtc="2025-04-02T17:44:00Z"/>
            </w:rPr>
          </w:rPrChange>
        </w:rPr>
        <w:pPrChange w:id="5369" w:author="ANANDHAKRISHNAN MADATHIL REMESH" w:date="2025-04-02T18:52:00Z" w16du:dateUtc="2025-04-02T17:52:00Z">
          <w:pPr>
            <w:numPr>
              <w:numId w:val="60"/>
            </w:numPr>
            <w:tabs>
              <w:tab w:val="num" w:pos="720"/>
            </w:tabs>
            <w:spacing w:before="100" w:beforeAutospacing="1" w:after="100" w:afterAutospacing="1"/>
            <w:ind w:left="720" w:hanging="360"/>
          </w:pPr>
        </w:pPrChange>
      </w:pPr>
      <w:ins w:id="5370" w:author="ANANDHAKRISHNAN MADATHIL REMESH" w:date="2025-04-02T18:44:00Z" w16du:dateUtc="2025-04-02T17:44:00Z">
        <w:r w:rsidRPr="00132EC7">
          <w:rPr>
            <w:rFonts w:ascii="Trebuchet MS" w:hAnsi="Trebuchet MS"/>
            <w:rPrChange w:id="5371" w:author="ANANDHAKRISHNAN MADATHIL REMESH" w:date="2025-04-02T18:52:00Z" w16du:dateUtc="2025-04-02T17:52:00Z">
              <w:rPr/>
            </w:rPrChange>
          </w:rPr>
          <w:t xml:space="preserve">The </w:t>
        </w:r>
        <w:r w:rsidRPr="002535FD">
          <w:rPr>
            <w:rFonts w:ascii="Trebuchet MS" w:hAnsi="Trebuchet MS"/>
            <w:rPrChange w:id="5372" w:author="ANANDHAKRISHNAN MADATHIL REMESH" w:date="2025-04-07T10:34:00Z" w16du:dateUtc="2025-04-07T09:34:00Z">
              <w:rPr>
                <w:b/>
                <w:bCs/>
              </w:rPr>
            </w:rPrChange>
          </w:rPr>
          <w:t>accuracy and reliability</w:t>
        </w:r>
        <w:r w:rsidRPr="00132EC7">
          <w:rPr>
            <w:rFonts w:ascii="Trebuchet MS" w:hAnsi="Trebuchet MS"/>
            <w:rPrChange w:id="5373" w:author="ANANDHAKRISHNAN MADATHIL REMESH" w:date="2025-04-02T18:52:00Z" w16du:dateUtc="2025-04-02T17:52:00Z">
              <w:rPr/>
            </w:rPrChange>
          </w:rPr>
          <w:t xml:space="preserve"> of the ML/DL-based system surpass traditional hydrological models, particularly in dynamically changing or data-scarce scenarios.</w:t>
        </w:r>
      </w:ins>
    </w:p>
    <w:p w14:paraId="080E1FEB" w14:textId="77777777" w:rsidR="00372502" w:rsidRPr="00372502" w:rsidRDefault="00372502">
      <w:pPr>
        <w:numPr>
          <w:ilvl w:val="0"/>
          <w:numId w:val="60"/>
        </w:numPr>
        <w:spacing w:before="100" w:beforeAutospacing="1" w:after="100" w:afterAutospacing="1" w:line="276" w:lineRule="auto"/>
        <w:jc w:val="both"/>
        <w:rPr>
          <w:ins w:id="5374" w:author="ANANDHAKRISHNAN MADATHIL REMESH" w:date="2025-04-02T18:44:00Z" w16du:dateUtc="2025-04-02T17:44:00Z"/>
        </w:rPr>
        <w:pPrChange w:id="5375" w:author="ANANDHAKRISHNAN MADATHIL REMESH" w:date="2025-04-02T18:52:00Z" w16du:dateUtc="2025-04-02T17:52:00Z">
          <w:pPr>
            <w:numPr>
              <w:numId w:val="60"/>
            </w:numPr>
            <w:tabs>
              <w:tab w:val="num" w:pos="720"/>
            </w:tabs>
            <w:spacing w:before="100" w:beforeAutospacing="1" w:after="100" w:afterAutospacing="1"/>
            <w:ind w:left="720" w:hanging="360"/>
          </w:pPr>
        </w:pPrChange>
      </w:pPr>
      <w:ins w:id="5376" w:author="ANANDHAKRISHNAN MADATHIL REMESH" w:date="2025-04-02T18:44:00Z" w16du:dateUtc="2025-04-02T17:44:00Z">
        <w:r w:rsidRPr="00132EC7">
          <w:rPr>
            <w:rFonts w:ascii="Trebuchet MS" w:hAnsi="Trebuchet MS"/>
            <w:rPrChange w:id="5377" w:author="ANANDHAKRISHNAN MADATHIL REMESH" w:date="2025-04-02T18:52:00Z" w16du:dateUtc="2025-04-02T17:52:00Z">
              <w:rPr/>
            </w:rPrChange>
          </w:rPr>
          <w:t xml:space="preserve">The U-Net architecture, trained on satellite imagery, provides </w:t>
        </w:r>
        <w:r w:rsidRPr="002535FD">
          <w:rPr>
            <w:rFonts w:ascii="Trebuchet MS" w:hAnsi="Trebuchet MS"/>
            <w:rPrChange w:id="5378" w:author="ANANDHAKRISHNAN MADATHIL REMESH" w:date="2025-04-07T10:34:00Z" w16du:dateUtc="2025-04-07T09:34:00Z">
              <w:rPr>
                <w:b/>
                <w:bCs/>
              </w:rPr>
            </w:rPrChange>
          </w:rPr>
          <w:t>high spatial</w:t>
        </w:r>
        <w:r w:rsidRPr="00132EC7">
          <w:rPr>
            <w:rFonts w:ascii="Trebuchet MS" w:hAnsi="Trebuchet MS"/>
            <w:b/>
            <w:bCs/>
            <w:rPrChange w:id="5379" w:author="ANANDHAKRISHNAN MADATHIL REMESH" w:date="2025-04-02T18:52:00Z" w16du:dateUtc="2025-04-02T17:52:00Z">
              <w:rPr>
                <w:b/>
                <w:bCs/>
              </w:rPr>
            </w:rPrChange>
          </w:rPr>
          <w:t xml:space="preserve"> </w:t>
        </w:r>
        <w:r w:rsidRPr="002535FD">
          <w:rPr>
            <w:rFonts w:ascii="Trebuchet MS" w:hAnsi="Trebuchet MS"/>
            <w:rPrChange w:id="5380" w:author="ANANDHAKRISHNAN MADATHIL REMESH" w:date="2025-04-07T10:34:00Z" w16du:dateUtc="2025-04-07T09:34:00Z">
              <w:rPr>
                <w:b/>
                <w:bCs/>
              </w:rPr>
            </w:rPrChange>
          </w:rPr>
          <w:t>resolution mapping</w:t>
        </w:r>
        <w:r w:rsidRPr="00132EC7">
          <w:rPr>
            <w:rFonts w:ascii="Trebuchet MS" w:hAnsi="Trebuchet MS"/>
            <w:rPrChange w:id="5381" w:author="ANANDHAKRISHNAN MADATHIL REMESH" w:date="2025-04-02T18:52:00Z" w16du:dateUtc="2025-04-02T17:52:00Z">
              <w:rPr/>
            </w:rPrChange>
          </w:rPr>
          <w:t>, enabling timely identification of flood-prone areas for targeted intervention</w:t>
        </w:r>
        <w:r w:rsidRPr="00372502">
          <w:t>.</w:t>
        </w:r>
      </w:ins>
    </w:p>
    <w:p w14:paraId="20EB41B4" w14:textId="77777777" w:rsidR="00372502" w:rsidRPr="00372502" w:rsidRDefault="00372502">
      <w:pPr>
        <w:spacing w:before="100" w:beforeAutospacing="1" w:after="100" w:afterAutospacing="1" w:line="276" w:lineRule="auto"/>
        <w:rPr>
          <w:ins w:id="5382" w:author="ANANDHAKRISHNAN MADATHIL REMESH" w:date="2025-04-02T18:44:00Z" w16du:dateUtc="2025-04-02T17:44:00Z"/>
        </w:rPr>
        <w:pPrChange w:id="5383" w:author="ANANDHAKRISHNAN MADATHIL REMESH" w:date="2025-04-02T18:50:00Z" w16du:dateUtc="2025-04-02T17:50:00Z">
          <w:pPr>
            <w:spacing w:before="100" w:beforeAutospacing="1" w:after="100" w:afterAutospacing="1"/>
          </w:pPr>
        </w:pPrChange>
      </w:pPr>
    </w:p>
    <w:p w14:paraId="681F5E47" w14:textId="030B9117" w:rsidR="00372502" w:rsidRPr="00132EC7" w:rsidRDefault="00B8486D">
      <w:pPr>
        <w:pStyle w:val="Heading2"/>
        <w:spacing w:line="276" w:lineRule="auto"/>
        <w:rPr>
          <w:ins w:id="5384" w:author="ANANDHAKRISHNAN MADATHIL REMESH" w:date="2025-04-02T18:44:00Z" w16du:dateUtc="2025-04-02T17:44:00Z"/>
        </w:rPr>
        <w:pPrChange w:id="5385" w:author="ANANDHAKRISHNAN MADATHIL REMESH" w:date="2025-04-02T18:50:00Z" w16du:dateUtc="2025-04-02T17:50:00Z">
          <w:pPr>
            <w:spacing w:before="100" w:beforeAutospacing="1" w:after="100" w:afterAutospacing="1"/>
          </w:pPr>
        </w:pPrChange>
      </w:pPr>
      <w:bookmarkStart w:id="5386" w:name="_Toc195466557"/>
      <w:ins w:id="5387" w:author="ANANDHAKRISHNAN MADATHIL REMESH" w:date="2025-04-02T18:44:00Z" w16du:dateUtc="2025-04-02T17:44:00Z">
        <w:r w:rsidRPr="00372502">
          <w:rPr>
            <w:caps w:val="0"/>
          </w:rPr>
          <w:lastRenderedPageBreak/>
          <w:t>Limitations of the study</w:t>
        </w:r>
        <w:bookmarkEnd w:id="5386"/>
      </w:ins>
    </w:p>
    <w:p w14:paraId="1670AE93" w14:textId="77777777" w:rsidR="00372502" w:rsidRPr="00132EC7" w:rsidRDefault="00372502">
      <w:pPr>
        <w:spacing w:before="100" w:beforeAutospacing="1" w:after="100" w:afterAutospacing="1" w:line="276" w:lineRule="auto"/>
        <w:jc w:val="both"/>
        <w:rPr>
          <w:ins w:id="5388" w:author="ANANDHAKRISHNAN MADATHIL REMESH" w:date="2025-04-02T18:44:00Z" w16du:dateUtc="2025-04-02T17:44:00Z"/>
          <w:rFonts w:ascii="Trebuchet MS" w:hAnsi="Trebuchet MS"/>
          <w:rPrChange w:id="5389" w:author="ANANDHAKRISHNAN MADATHIL REMESH" w:date="2025-04-02T18:52:00Z" w16du:dateUtc="2025-04-02T17:52:00Z">
            <w:rPr>
              <w:ins w:id="5390" w:author="ANANDHAKRISHNAN MADATHIL REMESH" w:date="2025-04-02T18:44:00Z" w16du:dateUtc="2025-04-02T17:44:00Z"/>
            </w:rPr>
          </w:rPrChange>
        </w:rPr>
        <w:pPrChange w:id="5391" w:author="ANANDHAKRISHNAN MADATHIL REMESH" w:date="2025-04-02T18:52:00Z" w16du:dateUtc="2025-04-02T17:52:00Z">
          <w:pPr>
            <w:spacing w:before="100" w:beforeAutospacing="1" w:after="100" w:afterAutospacing="1"/>
          </w:pPr>
        </w:pPrChange>
      </w:pPr>
      <w:ins w:id="5392" w:author="ANANDHAKRISHNAN MADATHIL REMESH" w:date="2025-04-02T18:44:00Z" w16du:dateUtc="2025-04-02T17:44:00Z">
        <w:r w:rsidRPr="00132EC7">
          <w:rPr>
            <w:rFonts w:ascii="Trebuchet MS" w:hAnsi="Trebuchet MS"/>
            <w:rPrChange w:id="5393" w:author="ANANDHAKRISHNAN MADATHIL REMESH" w:date="2025-04-02T18:52:00Z" w16du:dateUtc="2025-04-02T17:52:00Z">
              <w:rPr/>
            </w:rPrChange>
          </w:rPr>
          <w:t>Despite the promising outcomes, several limitations warrant consideration:</w:t>
        </w:r>
      </w:ins>
    </w:p>
    <w:p w14:paraId="7BE5FCA3" w14:textId="77777777" w:rsidR="00372502" w:rsidRPr="00132EC7" w:rsidRDefault="00372502">
      <w:pPr>
        <w:numPr>
          <w:ilvl w:val="0"/>
          <w:numId w:val="61"/>
        </w:numPr>
        <w:spacing w:before="100" w:beforeAutospacing="1" w:after="100" w:afterAutospacing="1" w:line="276" w:lineRule="auto"/>
        <w:jc w:val="both"/>
        <w:rPr>
          <w:ins w:id="5394" w:author="ANANDHAKRISHNAN MADATHIL REMESH" w:date="2025-04-02T18:44:00Z" w16du:dateUtc="2025-04-02T17:44:00Z"/>
          <w:rFonts w:ascii="Trebuchet MS" w:hAnsi="Trebuchet MS"/>
          <w:rPrChange w:id="5395" w:author="ANANDHAKRISHNAN MADATHIL REMESH" w:date="2025-04-02T18:52:00Z" w16du:dateUtc="2025-04-02T17:52:00Z">
            <w:rPr>
              <w:ins w:id="5396" w:author="ANANDHAKRISHNAN MADATHIL REMESH" w:date="2025-04-02T18:44:00Z" w16du:dateUtc="2025-04-02T17:44:00Z"/>
            </w:rPr>
          </w:rPrChange>
        </w:rPr>
        <w:pPrChange w:id="5397" w:author="ANANDHAKRISHNAN MADATHIL REMESH" w:date="2025-04-02T18:52:00Z" w16du:dateUtc="2025-04-02T17:52:00Z">
          <w:pPr>
            <w:numPr>
              <w:numId w:val="61"/>
            </w:numPr>
            <w:tabs>
              <w:tab w:val="num" w:pos="720"/>
            </w:tabs>
            <w:spacing w:before="100" w:beforeAutospacing="1" w:after="100" w:afterAutospacing="1"/>
            <w:ind w:left="720" w:hanging="360"/>
          </w:pPr>
        </w:pPrChange>
      </w:pPr>
      <w:ins w:id="5398" w:author="ANANDHAKRISHNAN MADATHIL REMESH" w:date="2025-04-02T18:44:00Z" w16du:dateUtc="2025-04-02T17:44:00Z">
        <w:r w:rsidRPr="001A6DB9">
          <w:rPr>
            <w:rFonts w:ascii="Trebuchet MS" w:hAnsi="Trebuchet MS"/>
            <w:rPrChange w:id="5399" w:author="ANANDHAKRISHNAN MADATHIL REMESH" w:date="2025-04-11T20:29:00Z" w16du:dateUtc="2025-04-11T19:29:00Z">
              <w:rPr>
                <w:b/>
                <w:bCs/>
              </w:rPr>
            </w:rPrChange>
          </w:rPr>
          <w:t>Data Diversity</w:t>
        </w:r>
        <w:r w:rsidRPr="00132EC7">
          <w:rPr>
            <w:rFonts w:ascii="Trebuchet MS" w:hAnsi="Trebuchet MS"/>
            <w:rPrChange w:id="5400" w:author="ANANDHAKRISHNAN MADATHIL REMESH" w:date="2025-04-02T18:52:00Z" w16du:dateUtc="2025-04-02T17:52:00Z">
              <w:rPr/>
            </w:rPrChange>
          </w:rPr>
          <w:t>: Satellite imagery used in training was limited to specific regions and may not fully represent global variations in terrain, vegetation, or infrastructure.</w:t>
        </w:r>
      </w:ins>
    </w:p>
    <w:p w14:paraId="411A051B" w14:textId="77777777" w:rsidR="00372502" w:rsidRPr="00132EC7" w:rsidRDefault="00372502">
      <w:pPr>
        <w:numPr>
          <w:ilvl w:val="0"/>
          <w:numId w:val="61"/>
        </w:numPr>
        <w:spacing w:before="100" w:beforeAutospacing="1" w:after="100" w:afterAutospacing="1" w:line="276" w:lineRule="auto"/>
        <w:jc w:val="both"/>
        <w:rPr>
          <w:ins w:id="5401" w:author="ANANDHAKRISHNAN MADATHIL REMESH" w:date="2025-04-02T18:44:00Z" w16du:dateUtc="2025-04-02T17:44:00Z"/>
          <w:rFonts w:ascii="Trebuchet MS" w:hAnsi="Trebuchet MS"/>
          <w:rPrChange w:id="5402" w:author="ANANDHAKRISHNAN MADATHIL REMESH" w:date="2025-04-02T18:52:00Z" w16du:dateUtc="2025-04-02T17:52:00Z">
            <w:rPr>
              <w:ins w:id="5403" w:author="ANANDHAKRISHNAN MADATHIL REMESH" w:date="2025-04-02T18:44:00Z" w16du:dateUtc="2025-04-02T17:44:00Z"/>
            </w:rPr>
          </w:rPrChange>
        </w:rPr>
        <w:pPrChange w:id="5404" w:author="ANANDHAKRISHNAN MADATHIL REMESH" w:date="2025-04-02T18:52:00Z" w16du:dateUtc="2025-04-02T17:52:00Z">
          <w:pPr>
            <w:numPr>
              <w:numId w:val="61"/>
            </w:numPr>
            <w:tabs>
              <w:tab w:val="num" w:pos="720"/>
            </w:tabs>
            <w:spacing w:before="100" w:beforeAutospacing="1" w:after="100" w:afterAutospacing="1"/>
            <w:ind w:left="720" w:hanging="360"/>
          </w:pPr>
        </w:pPrChange>
      </w:pPr>
      <w:ins w:id="5405" w:author="ANANDHAKRISHNAN MADATHIL REMESH" w:date="2025-04-02T18:44:00Z" w16du:dateUtc="2025-04-02T17:44:00Z">
        <w:r w:rsidRPr="001A6DB9">
          <w:rPr>
            <w:rFonts w:ascii="Trebuchet MS" w:hAnsi="Trebuchet MS"/>
            <w:rPrChange w:id="5406" w:author="ANANDHAKRISHNAN MADATHIL REMESH" w:date="2025-04-11T20:29:00Z" w16du:dateUtc="2025-04-11T19:29:00Z">
              <w:rPr>
                <w:b/>
                <w:bCs/>
              </w:rPr>
            </w:rPrChange>
          </w:rPr>
          <w:t>Temporal Dynamics</w:t>
        </w:r>
        <w:r w:rsidRPr="00132EC7">
          <w:rPr>
            <w:rFonts w:ascii="Trebuchet MS" w:hAnsi="Trebuchet MS"/>
            <w:rPrChange w:id="5407" w:author="ANANDHAKRISHNAN MADATHIL REMESH" w:date="2025-04-02T18:52:00Z" w16du:dateUtc="2025-04-02T17:52:00Z">
              <w:rPr/>
            </w:rPrChange>
          </w:rPr>
          <w:t>: The dataset lacked fine-grained temporal features such as hourly rainfall intensity or river discharge sequences, which limits the model’s responsiveness to sudden climatic changes.</w:t>
        </w:r>
      </w:ins>
    </w:p>
    <w:p w14:paraId="1E42BB72" w14:textId="77777777" w:rsidR="00372502" w:rsidRPr="00132EC7" w:rsidRDefault="00372502">
      <w:pPr>
        <w:numPr>
          <w:ilvl w:val="0"/>
          <w:numId w:val="61"/>
        </w:numPr>
        <w:spacing w:before="100" w:beforeAutospacing="1" w:after="100" w:afterAutospacing="1" w:line="276" w:lineRule="auto"/>
        <w:jc w:val="both"/>
        <w:rPr>
          <w:ins w:id="5408" w:author="ANANDHAKRISHNAN MADATHIL REMESH" w:date="2025-04-02T18:44:00Z" w16du:dateUtc="2025-04-02T17:44:00Z"/>
          <w:rFonts w:ascii="Trebuchet MS" w:hAnsi="Trebuchet MS"/>
          <w:rPrChange w:id="5409" w:author="ANANDHAKRISHNAN MADATHIL REMESH" w:date="2025-04-02T18:52:00Z" w16du:dateUtc="2025-04-02T17:52:00Z">
            <w:rPr>
              <w:ins w:id="5410" w:author="ANANDHAKRISHNAN MADATHIL REMESH" w:date="2025-04-02T18:44:00Z" w16du:dateUtc="2025-04-02T17:44:00Z"/>
            </w:rPr>
          </w:rPrChange>
        </w:rPr>
        <w:pPrChange w:id="5411" w:author="ANANDHAKRISHNAN MADATHIL REMESH" w:date="2025-04-02T18:52:00Z" w16du:dateUtc="2025-04-02T17:52:00Z">
          <w:pPr>
            <w:numPr>
              <w:numId w:val="61"/>
            </w:numPr>
            <w:tabs>
              <w:tab w:val="num" w:pos="720"/>
            </w:tabs>
            <w:spacing w:before="100" w:beforeAutospacing="1" w:after="100" w:afterAutospacing="1"/>
            <w:ind w:left="720" w:hanging="360"/>
          </w:pPr>
        </w:pPrChange>
      </w:pPr>
      <w:ins w:id="5412" w:author="ANANDHAKRISHNAN MADATHIL REMESH" w:date="2025-04-02T18:44:00Z" w16du:dateUtc="2025-04-02T17:44:00Z">
        <w:r w:rsidRPr="001A6DB9">
          <w:rPr>
            <w:rFonts w:ascii="Trebuchet MS" w:hAnsi="Trebuchet MS"/>
            <w:rPrChange w:id="5413" w:author="ANANDHAKRISHNAN MADATHIL REMESH" w:date="2025-04-11T20:29:00Z" w16du:dateUtc="2025-04-11T19:29:00Z">
              <w:rPr>
                <w:b/>
                <w:bCs/>
              </w:rPr>
            </w:rPrChange>
          </w:rPr>
          <w:t>Labeling Assumptions</w:t>
        </w:r>
        <w:r w:rsidRPr="00132EC7">
          <w:rPr>
            <w:rFonts w:ascii="Trebuchet MS" w:hAnsi="Trebuchet MS"/>
            <w:rPrChange w:id="5414" w:author="ANANDHAKRISHNAN MADATHIL REMESH" w:date="2025-04-02T18:52:00Z" w16du:dateUtc="2025-04-02T17:52:00Z">
              <w:rPr/>
            </w:rPrChange>
          </w:rPr>
          <w:t>: Segmentation masks were assumed to be ground truth but may contain inaccuracies that impact model training and evaluation.</w:t>
        </w:r>
      </w:ins>
    </w:p>
    <w:p w14:paraId="011DC7B4" w14:textId="77777777" w:rsidR="00372502" w:rsidRPr="00132EC7" w:rsidRDefault="00372502">
      <w:pPr>
        <w:numPr>
          <w:ilvl w:val="0"/>
          <w:numId w:val="61"/>
        </w:numPr>
        <w:spacing w:before="100" w:beforeAutospacing="1" w:after="100" w:afterAutospacing="1" w:line="276" w:lineRule="auto"/>
        <w:jc w:val="both"/>
        <w:rPr>
          <w:ins w:id="5415" w:author="ANANDHAKRISHNAN MADATHIL REMESH" w:date="2025-04-02T18:44:00Z" w16du:dateUtc="2025-04-02T17:44:00Z"/>
          <w:rFonts w:ascii="Trebuchet MS" w:hAnsi="Trebuchet MS"/>
          <w:rPrChange w:id="5416" w:author="ANANDHAKRISHNAN MADATHIL REMESH" w:date="2025-04-02T18:52:00Z" w16du:dateUtc="2025-04-02T17:52:00Z">
            <w:rPr>
              <w:ins w:id="5417" w:author="ANANDHAKRISHNAN MADATHIL REMESH" w:date="2025-04-02T18:44:00Z" w16du:dateUtc="2025-04-02T17:44:00Z"/>
            </w:rPr>
          </w:rPrChange>
        </w:rPr>
        <w:pPrChange w:id="5418" w:author="ANANDHAKRISHNAN MADATHIL REMESH" w:date="2025-04-02T18:52:00Z" w16du:dateUtc="2025-04-02T17:52:00Z">
          <w:pPr>
            <w:numPr>
              <w:numId w:val="61"/>
            </w:numPr>
            <w:tabs>
              <w:tab w:val="num" w:pos="720"/>
            </w:tabs>
            <w:spacing w:before="100" w:beforeAutospacing="1" w:after="100" w:afterAutospacing="1"/>
            <w:ind w:left="720" w:hanging="360"/>
          </w:pPr>
        </w:pPrChange>
      </w:pPr>
      <w:ins w:id="5419" w:author="ANANDHAKRISHNAN MADATHIL REMESH" w:date="2025-04-02T18:44:00Z" w16du:dateUtc="2025-04-02T17:44:00Z">
        <w:r w:rsidRPr="001A6DB9">
          <w:rPr>
            <w:rFonts w:ascii="Trebuchet MS" w:hAnsi="Trebuchet MS"/>
            <w:rPrChange w:id="5420" w:author="ANANDHAKRISHNAN MADATHIL REMESH" w:date="2025-04-11T20:29:00Z" w16du:dateUtc="2025-04-11T19:29:00Z">
              <w:rPr>
                <w:b/>
                <w:bCs/>
              </w:rPr>
            </w:rPrChange>
          </w:rPr>
          <w:t>Computational Overhead</w:t>
        </w:r>
        <w:r w:rsidRPr="00132EC7">
          <w:rPr>
            <w:rFonts w:ascii="Trebuchet MS" w:hAnsi="Trebuchet MS"/>
            <w:rPrChange w:id="5421" w:author="ANANDHAKRISHNAN MADATHIL REMESH" w:date="2025-04-02T18:52:00Z" w16du:dateUtc="2025-04-02T17:52:00Z">
              <w:rPr/>
            </w:rPrChange>
          </w:rPr>
          <w:t>: Training and fine-tuning deep learning models such as U-Net required high-performance hardware, which could hinder scalability for under-resourced regions.</w:t>
        </w:r>
      </w:ins>
    </w:p>
    <w:p w14:paraId="6E82FC36" w14:textId="77777777" w:rsidR="00372502" w:rsidRPr="00372502" w:rsidRDefault="00372502">
      <w:pPr>
        <w:pStyle w:val="Heading2"/>
        <w:numPr>
          <w:ilvl w:val="0"/>
          <w:numId w:val="0"/>
        </w:numPr>
        <w:spacing w:line="276" w:lineRule="auto"/>
        <w:ind w:left="170"/>
        <w:rPr>
          <w:ins w:id="5422" w:author="ANANDHAKRISHNAN MADATHIL REMESH" w:date="2025-04-02T18:44:00Z" w16du:dateUtc="2025-04-02T17:44:00Z"/>
        </w:rPr>
        <w:pPrChange w:id="5423" w:author="ANANDHAKRISHNAN MADATHIL REMESH" w:date="2025-04-02T18:50:00Z" w16du:dateUtc="2025-04-02T17:50:00Z">
          <w:pPr>
            <w:spacing w:before="100" w:beforeAutospacing="1" w:after="100" w:afterAutospacing="1"/>
          </w:pPr>
        </w:pPrChange>
      </w:pPr>
    </w:p>
    <w:p w14:paraId="0C3E1961" w14:textId="6ADDA0A1" w:rsidR="00372502" w:rsidRPr="00172E94" w:rsidRDefault="00B8486D">
      <w:pPr>
        <w:pStyle w:val="Heading2"/>
        <w:spacing w:line="276" w:lineRule="auto"/>
        <w:rPr>
          <w:ins w:id="5424" w:author="ANANDHAKRISHNAN MADATHIL REMESH" w:date="2025-04-02T18:44:00Z" w16du:dateUtc="2025-04-02T17:44:00Z"/>
        </w:rPr>
        <w:pPrChange w:id="5425" w:author="ANANDHAKRISHNAN MADATHIL REMESH" w:date="2025-04-02T18:51:00Z" w16du:dateUtc="2025-04-02T17:51:00Z">
          <w:pPr>
            <w:spacing w:before="100" w:beforeAutospacing="1" w:after="100" w:afterAutospacing="1"/>
          </w:pPr>
        </w:pPrChange>
      </w:pPr>
      <w:bookmarkStart w:id="5426" w:name="_Toc195466558"/>
      <w:ins w:id="5427" w:author="ANANDHAKRISHNAN MADATHIL REMESH" w:date="2025-04-02T18:44:00Z" w16du:dateUtc="2025-04-02T17:44:00Z">
        <w:r w:rsidRPr="00B8486D">
          <w:rPr>
            <w:bCs w:val="0"/>
            <w:caps w:val="0"/>
          </w:rPr>
          <w:t>Recommendations for practical implementation</w:t>
        </w:r>
        <w:bookmarkEnd w:id="5426"/>
      </w:ins>
    </w:p>
    <w:p w14:paraId="45605AC8" w14:textId="45BB9BF0" w:rsidR="00372502" w:rsidRPr="00132EC7" w:rsidRDefault="00372502">
      <w:pPr>
        <w:spacing w:before="100" w:beforeAutospacing="1" w:after="100" w:afterAutospacing="1" w:line="276" w:lineRule="auto"/>
        <w:jc w:val="both"/>
        <w:rPr>
          <w:ins w:id="5428" w:author="ANANDHAKRISHNAN MADATHIL REMESH" w:date="2025-04-02T18:44:00Z" w16du:dateUtc="2025-04-02T17:44:00Z"/>
          <w:rFonts w:ascii="Trebuchet MS" w:hAnsi="Trebuchet MS"/>
          <w:rPrChange w:id="5429" w:author="ANANDHAKRISHNAN MADATHIL REMESH" w:date="2025-04-02T18:52:00Z" w16du:dateUtc="2025-04-02T17:52:00Z">
            <w:rPr>
              <w:ins w:id="5430" w:author="ANANDHAKRISHNAN MADATHIL REMESH" w:date="2025-04-02T18:44:00Z" w16du:dateUtc="2025-04-02T17:44:00Z"/>
            </w:rPr>
          </w:rPrChange>
        </w:rPr>
        <w:pPrChange w:id="5431" w:author="ANANDHAKRISHNAN MADATHIL REMESH" w:date="2025-04-02T18:52:00Z" w16du:dateUtc="2025-04-02T17:52:00Z">
          <w:pPr>
            <w:spacing w:before="100" w:beforeAutospacing="1" w:after="100" w:afterAutospacing="1"/>
          </w:pPr>
        </w:pPrChange>
      </w:pPr>
      <w:ins w:id="5432" w:author="ANANDHAKRISHNAN MADATHIL REMESH" w:date="2025-04-02T18:44:00Z" w16du:dateUtc="2025-04-02T17:44:00Z">
        <w:r w:rsidRPr="00132EC7">
          <w:rPr>
            <w:rFonts w:ascii="Trebuchet MS" w:hAnsi="Trebuchet MS"/>
            <w:rPrChange w:id="5433" w:author="ANANDHAKRISHNAN MADATHIL REMESH" w:date="2025-04-02T18:52:00Z" w16du:dateUtc="2025-04-02T17:52:00Z">
              <w:rPr/>
            </w:rPrChange>
          </w:rPr>
          <w:t xml:space="preserve">This research lays a strong foundation for AI-driven flood resilience systems and </w:t>
        </w:r>
      </w:ins>
      <w:ins w:id="5434" w:author="ANANDHAKRISHNAN MADATHIL REMESH" w:date="2025-04-02T18:53:00Z" w16du:dateUtc="2025-04-02T17:53:00Z">
        <w:r w:rsidR="00132EC7" w:rsidRPr="00132EC7">
          <w:rPr>
            <w:rFonts w:ascii="Trebuchet MS" w:hAnsi="Trebuchet MS"/>
          </w:rPr>
          <w:t>opens</w:t>
        </w:r>
      </w:ins>
      <w:ins w:id="5435" w:author="ANANDHAKRISHNAN MADATHIL REMESH" w:date="2025-04-02T18:44:00Z" w16du:dateUtc="2025-04-02T17:44:00Z">
        <w:r w:rsidRPr="00132EC7">
          <w:rPr>
            <w:rFonts w:ascii="Trebuchet MS" w:hAnsi="Trebuchet MS"/>
            <w:rPrChange w:id="5436" w:author="ANANDHAKRISHNAN MADATHIL REMESH" w:date="2025-04-02T18:52:00Z" w16du:dateUtc="2025-04-02T17:52:00Z">
              <w:rPr/>
            </w:rPrChange>
          </w:rPr>
          <w:t xml:space="preserve"> practical avenues for deployment:</w:t>
        </w:r>
      </w:ins>
    </w:p>
    <w:p w14:paraId="1C877B82" w14:textId="77777777" w:rsidR="00372502" w:rsidRPr="00132EC7" w:rsidRDefault="00372502">
      <w:pPr>
        <w:numPr>
          <w:ilvl w:val="0"/>
          <w:numId w:val="62"/>
        </w:numPr>
        <w:spacing w:before="100" w:beforeAutospacing="1" w:after="100" w:afterAutospacing="1" w:line="276" w:lineRule="auto"/>
        <w:jc w:val="both"/>
        <w:rPr>
          <w:ins w:id="5437" w:author="ANANDHAKRISHNAN MADATHIL REMESH" w:date="2025-04-02T18:44:00Z" w16du:dateUtc="2025-04-02T17:44:00Z"/>
          <w:rFonts w:ascii="Trebuchet MS" w:hAnsi="Trebuchet MS"/>
          <w:rPrChange w:id="5438" w:author="ANANDHAKRISHNAN MADATHIL REMESH" w:date="2025-04-02T18:52:00Z" w16du:dateUtc="2025-04-02T17:52:00Z">
            <w:rPr>
              <w:ins w:id="5439" w:author="ANANDHAKRISHNAN MADATHIL REMESH" w:date="2025-04-02T18:44:00Z" w16du:dateUtc="2025-04-02T17:44:00Z"/>
            </w:rPr>
          </w:rPrChange>
        </w:rPr>
        <w:pPrChange w:id="5440" w:author="ANANDHAKRISHNAN MADATHIL REMESH" w:date="2025-04-02T18:52:00Z" w16du:dateUtc="2025-04-02T17:52:00Z">
          <w:pPr>
            <w:numPr>
              <w:numId w:val="62"/>
            </w:numPr>
            <w:tabs>
              <w:tab w:val="num" w:pos="720"/>
            </w:tabs>
            <w:spacing w:before="100" w:beforeAutospacing="1" w:after="100" w:afterAutospacing="1"/>
            <w:ind w:left="720" w:hanging="360"/>
          </w:pPr>
        </w:pPrChange>
      </w:pPr>
      <w:ins w:id="5441" w:author="ANANDHAKRISHNAN MADATHIL REMESH" w:date="2025-04-02T18:44:00Z" w16du:dateUtc="2025-04-02T17:44:00Z">
        <w:r w:rsidRPr="001A6DB9">
          <w:rPr>
            <w:rFonts w:ascii="Trebuchet MS" w:hAnsi="Trebuchet MS"/>
            <w:rPrChange w:id="5442" w:author="ANANDHAKRISHNAN MADATHIL REMESH" w:date="2025-04-11T20:29:00Z" w16du:dateUtc="2025-04-11T19:29:00Z">
              <w:rPr>
                <w:b/>
                <w:bCs/>
              </w:rPr>
            </w:rPrChange>
          </w:rPr>
          <w:t>Disaster Management Integration</w:t>
        </w:r>
        <w:r w:rsidRPr="00132EC7">
          <w:rPr>
            <w:rFonts w:ascii="Trebuchet MS" w:hAnsi="Trebuchet MS"/>
            <w:rPrChange w:id="5443" w:author="ANANDHAKRISHNAN MADATHIL REMESH" w:date="2025-04-02T18:52:00Z" w16du:dateUtc="2025-04-02T17:52:00Z">
              <w:rPr/>
            </w:rPrChange>
          </w:rPr>
          <w:t xml:space="preserve">: The system can be integrated into </w:t>
        </w:r>
        <w:r w:rsidRPr="008C0356">
          <w:rPr>
            <w:rFonts w:ascii="Trebuchet MS" w:hAnsi="Trebuchet MS"/>
            <w:rPrChange w:id="5444" w:author="ANANDHAKRISHNAN MADATHIL REMESH" w:date="2025-04-11T20:30:00Z" w16du:dateUtc="2025-04-11T19:30:00Z">
              <w:rPr>
                <w:b/>
                <w:bCs/>
              </w:rPr>
            </w:rPrChange>
          </w:rPr>
          <w:t>government dashboards</w:t>
        </w:r>
        <w:r w:rsidRPr="00132EC7">
          <w:rPr>
            <w:rFonts w:ascii="Trebuchet MS" w:hAnsi="Trebuchet MS"/>
            <w:rPrChange w:id="5445" w:author="ANANDHAKRISHNAN MADATHIL REMESH" w:date="2025-04-02T18:52:00Z" w16du:dateUtc="2025-04-02T17:52:00Z">
              <w:rPr/>
            </w:rPrChange>
          </w:rPr>
          <w:t xml:space="preserve"> or NGO platforms for </w:t>
        </w:r>
        <w:r w:rsidRPr="008C0356">
          <w:rPr>
            <w:rFonts w:ascii="Trebuchet MS" w:hAnsi="Trebuchet MS"/>
            <w:rPrChange w:id="5446" w:author="ANANDHAKRISHNAN MADATHIL REMESH" w:date="2025-04-11T20:31:00Z" w16du:dateUtc="2025-04-11T19:31:00Z">
              <w:rPr>
                <w:b/>
                <w:bCs/>
              </w:rPr>
            </w:rPrChange>
          </w:rPr>
          <w:t>real-time alerts</w:t>
        </w:r>
        <w:r w:rsidRPr="00132EC7">
          <w:rPr>
            <w:rFonts w:ascii="Trebuchet MS" w:hAnsi="Trebuchet MS"/>
            <w:rPrChange w:id="5447" w:author="ANANDHAKRISHNAN MADATHIL REMESH" w:date="2025-04-02T18:52:00Z" w16du:dateUtc="2025-04-02T17:52:00Z">
              <w:rPr/>
            </w:rPrChange>
          </w:rPr>
          <w:t>, visualizations, and risk communication.</w:t>
        </w:r>
      </w:ins>
    </w:p>
    <w:p w14:paraId="1499DD55" w14:textId="77777777" w:rsidR="00372502" w:rsidRPr="00132EC7" w:rsidRDefault="00372502">
      <w:pPr>
        <w:numPr>
          <w:ilvl w:val="0"/>
          <w:numId w:val="62"/>
        </w:numPr>
        <w:spacing w:before="100" w:beforeAutospacing="1" w:after="100" w:afterAutospacing="1" w:line="276" w:lineRule="auto"/>
        <w:jc w:val="both"/>
        <w:rPr>
          <w:ins w:id="5448" w:author="ANANDHAKRISHNAN MADATHIL REMESH" w:date="2025-04-02T18:44:00Z" w16du:dateUtc="2025-04-02T17:44:00Z"/>
          <w:rFonts w:ascii="Trebuchet MS" w:hAnsi="Trebuchet MS"/>
          <w:rPrChange w:id="5449" w:author="ANANDHAKRISHNAN MADATHIL REMESH" w:date="2025-04-02T18:52:00Z" w16du:dateUtc="2025-04-02T17:52:00Z">
            <w:rPr>
              <w:ins w:id="5450" w:author="ANANDHAKRISHNAN MADATHIL REMESH" w:date="2025-04-02T18:44:00Z" w16du:dateUtc="2025-04-02T17:44:00Z"/>
            </w:rPr>
          </w:rPrChange>
        </w:rPr>
        <w:pPrChange w:id="5451" w:author="ANANDHAKRISHNAN MADATHIL REMESH" w:date="2025-04-02T18:52:00Z" w16du:dateUtc="2025-04-02T17:52:00Z">
          <w:pPr>
            <w:numPr>
              <w:numId w:val="62"/>
            </w:numPr>
            <w:tabs>
              <w:tab w:val="num" w:pos="720"/>
            </w:tabs>
            <w:spacing w:before="100" w:beforeAutospacing="1" w:after="100" w:afterAutospacing="1"/>
            <w:ind w:left="720" w:hanging="360"/>
          </w:pPr>
        </w:pPrChange>
      </w:pPr>
      <w:ins w:id="5452" w:author="ANANDHAKRISHNAN MADATHIL REMESH" w:date="2025-04-02T18:44:00Z" w16du:dateUtc="2025-04-02T17:44:00Z">
        <w:r w:rsidRPr="001A6DB9">
          <w:rPr>
            <w:rFonts w:ascii="Trebuchet MS" w:hAnsi="Trebuchet MS"/>
            <w:rPrChange w:id="5453" w:author="ANANDHAKRISHNAN MADATHIL REMESH" w:date="2025-04-11T20:29:00Z" w16du:dateUtc="2025-04-11T19:29:00Z">
              <w:rPr>
                <w:b/>
                <w:bCs/>
              </w:rPr>
            </w:rPrChange>
          </w:rPr>
          <w:t>Risk-Based Prioritization</w:t>
        </w:r>
        <w:r w:rsidRPr="00132EC7">
          <w:rPr>
            <w:rFonts w:ascii="Trebuchet MS" w:hAnsi="Trebuchet MS"/>
            <w:rPrChange w:id="5454" w:author="ANANDHAKRISHNAN MADATHIL REMESH" w:date="2025-04-02T18:52:00Z" w16du:dateUtc="2025-04-02T17:52:00Z">
              <w:rPr/>
            </w:rPrChange>
          </w:rPr>
          <w:t xml:space="preserve">: Confidence scores from </w:t>
        </w:r>
        <w:proofErr w:type="spellStart"/>
        <w:r w:rsidRPr="00132EC7">
          <w:rPr>
            <w:rFonts w:ascii="Trebuchet MS" w:hAnsi="Trebuchet MS"/>
            <w:rPrChange w:id="5455" w:author="ANANDHAKRISHNAN MADATHIL REMESH" w:date="2025-04-02T18:52:00Z" w16du:dateUtc="2025-04-02T17:52:00Z">
              <w:rPr/>
            </w:rPrChange>
          </w:rPr>
          <w:t>XGBoost</w:t>
        </w:r>
        <w:proofErr w:type="spellEnd"/>
        <w:r w:rsidRPr="00132EC7">
          <w:rPr>
            <w:rFonts w:ascii="Trebuchet MS" w:hAnsi="Trebuchet MS"/>
            <w:rPrChange w:id="5456" w:author="ANANDHAKRISHNAN MADATHIL REMESH" w:date="2025-04-02T18:52:00Z" w16du:dateUtc="2025-04-02T17:52:00Z">
              <w:rPr/>
            </w:rPrChange>
          </w:rPr>
          <w:t xml:space="preserve"> classifiers can be embedded into </w:t>
        </w:r>
        <w:r w:rsidRPr="008C0356">
          <w:rPr>
            <w:rFonts w:ascii="Trebuchet MS" w:hAnsi="Trebuchet MS"/>
            <w:rPrChange w:id="5457" w:author="ANANDHAKRISHNAN MADATHIL REMESH" w:date="2025-04-11T20:31:00Z" w16du:dateUtc="2025-04-11T19:31:00Z">
              <w:rPr>
                <w:b/>
                <w:bCs/>
              </w:rPr>
            </w:rPrChange>
          </w:rPr>
          <w:t>automated early warning systems</w:t>
        </w:r>
        <w:r w:rsidRPr="00132EC7">
          <w:rPr>
            <w:rFonts w:ascii="Trebuchet MS" w:hAnsi="Trebuchet MS"/>
            <w:rPrChange w:id="5458" w:author="ANANDHAKRISHNAN MADATHIL REMESH" w:date="2025-04-02T18:52:00Z" w16du:dateUtc="2025-04-02T17:52:00Z">
              <w:rPr/>
            </w:rPrChange>
          </w:rPr>
          <w:t>, enabling tiered alert mechanisms for resource allocation.</w:t>
        </w:r>
      </w:ins>
    </w:p>
    <w:p w14:paraId="43859805" w14:textId="4FED070C" w:rsidR="00132EC7" w:rsidRDefault="00372502">
      <w:pPr>
        <w:numPr>
          <w:ilvl w:val="0"/>
          <w:numId w:val="62"/>
        </w:numPr>
        <w:spacing w:before="100" w:beforeAutospacing="1" w:after="100" w:afterAutospacing="1" w:line="276" w:lineRule="auto"/>
        <w:jc w:val="both"/>
        <w:rPr>
          <w:ins w:id="5459" w:author="ANANDHAKRISHNAN MADATHIL REMESH" w:date="2025-04-02T18:50:00Z" w16du:dateUtc="2025-04-02T17:50:00Z"/>
        </w:rPr>
        <w:pPrChange w:id="5460" w:author="ANANDHAKRISHNAN MADATHIL REMESH" w:date="2025-04-02T18:52:00Z" w16du:dateUtc="2025-04-02T17:52:00Z">
          <w:pPr>
            <w:numPr>
              <w:numId w:val="62"/>
            </w:numPr>
            <w:tabs>
              <w:tab w:val="num" w:pos="720"/>
            </w:tabs>
            <w:spacing w:before="100" w:beforeAutospacing="1" w:after="100" w:afterAutospacing="1"/>
            <w:ind w:left="720" w:hanging="360"/>
          </w:pPr>
        </w:pPrChange>
      </w:pPr>
      <w:ins w:id="5461" w:author="ANANDHAKRISHNAN MADATHIL REMESH" w:date="2025-04-02T18:44:00Z" w16du:dateUtc="2025-04-02T17:44:00Z">
        <w:r w:rsidRPr="001A6DB9">
          <w:rPr>
            <w:rFonts w:ascii="Trebuchet MS" w:hAnsi="Trebuchet MS"/>
            <w:rPrChange w:id="5462" w:author="ANANDHAKRISHNAN MADATHIL REMESH" w:date="2025-04-11T20:29:00Z" w16du:dateUtc="2025-04-11T19:29:00Z">
              <w:rPr>
                <w:b/>
                <w:bCs/>
              </w:rPr>
            </w:rPrChange>
          </w:rPr>
          <w:t>Community Empowerment</w:t>
        </w:r>
        <w:r w:rsidRPr="00132EC7">
          <w:rPr>
            <w:rFonts w:ascii="Trebuchet MS" w:hAnsi="Trebuchet MS"/>
            <w:rPrChange w:id="5463" w:author="ANANDHAKRISHNAN MADATHIL REMESH" w:date="2025-04-02T18:52:00Z" w16du:dateUtc="2025-04-02T17:52:00Z">
              <w:rPr/>
            </w:rPrChange>
          </w:rPr>
          <w:t>: A simplified version of the dashboard could be customized for local communities to promote public awareness and participatory preparedness</w:t>
        </w:r>
        <w:r w:rsidRPr="00372502">
          <w:t>.</w:t>
        </w:r>
      </w:ins>
    </w:p>
    <w:p w14:paraId="1B4CB51D" w14:textId="77777777" w:rsidR="00132EC7" w:rsidRDefault="00132EC7" w:rsidP="00132EC7">
      <w:pPr>
        <w:spacing w:before="100" w:beforeAutospacing="1" w:after="100" w:afterAutospacing="1" w:line="276" w:lineRule="auto"/>
        <w:ind w:left="720"/>
        <w:rPr>
          <w:ins w:id="5464" w:author="ANANDHAKRISHNAN MADATHIL REMESH" w:date="2025-04-02T18:51:00Z" w16du:dateUtc="2025-04-02T17:51:00Z"/>
        </w:rPr>
      </w:pPr>
    </w:p>
    <w:p w14:paraId="0CD0CC0F" w14:textId="77777777" w:rsidR="00132EC7" w:rsidRDefault="00132EC7" w:rsidP="00132EC7">
      <w:pPr>
        <w:spacing w:before="100" w:beforeAutospacing="1" w:after="100" w:afterAutospacing="1" w:line="276" w:lineRule="auto"/>
        <w:ind w:left="720"/>
        <w:rPr>
          <w:ins w:id="5465" w:author="ANANDHAKRISHNAN MADATHIL REMESH" w:date="2025-04-02T18:51:00Z" w16du:dateUtc="2025-04-02T17:51:00Z"/>
        </w:rPr>
      </w:pPr>
    </w:p>
    <w:p w14:paraId="6448D518" w14:textId="77777777" w:rsidR="00132EC7" w:rsidRDefault="00132EC7" w:rsidP="00132EC7">
      <w:pPr>
        <w:spacing w:before="100" w:beforeAutospacing="1" w:after="100" w:afterAutospacing="1" w:line="276" w:lineRule="auto"/>
        <w:ind w:left="720"/>
        <w:rPr>
          <w:ins w:id="5466" w:author="ANANDHAKRISHNAN MADATHIL REMESH" w:date="2025-04-02T18:51:00Z" w16du:dateUtc="2025-04-02T17:51:00Z"/>
        </w:rPr>
      </w:pPr>
    </w:p>
    <w:p w14:paraId="5185C372" w14:textId="77777777" w:rsidR="00132EC7" w:rsidRDefault="00132EC7" w:rsidP="00132EC7">
      <w:pPr>
        <w:spacing w:before="100" w:beforeAutospacing="1" w:after="100" w:afterAutospacing="1" w:line="276" w:lineRule="auto"/>
        <w:ind w:left="720"/>
        <w:rPr>
          <w:ins w:id="5467" w:author="ANANDHAKRISHNAN MADATHIL REMESH" w:date="2025-04-02T18:51:00Z" w16du:dateUtc="2025-04-02T17:51:00Z"/>
        </w:rPr>
      </w:pPr>
    </w:p>
    <w:p w14:paraId="251A4C8C" w14:textId="77777777" w:rsidR="00132EC7" w:rsidRPr="00132EC7" w:rsidRDefault="00132EC7">
      <w:pPr>
        <w:spacing w:before="100" w:beforeAutospacing="1" w:after="100" w:afterAutospacing="1" w:line="276" w:lineRule="auto"/>
        <w:ind w:left="720"/>
        <w:rPr>
          <w:ins w:id="5468" w:author="ANANDHAKRISHNAN MADATHIL REMESH" w:date="2025-04-02T18:44:00Z" w16du:dateUtc="2025-04-02T17:44:00Z"/>
        </w:rPr>
        <w:pPrChange w:id="5469" w:author="ANANDHAKRISHNAN MADATHIL REMESH" w:date="2025-04-02T18:51:00Z" w16du:dateUtc="2025-04-02T17:51:00Z">
          <w:pPr>
            <w:spacing w:before="100" w:beforeAutospacing="1" w:after="100" w:afterAutospacing="1"/>
          </w:pPr>
        </w:pPrChange>
      </w:pPr>
    </w:p>
    <w:p w14:paraId="298185CF" w14:textId="4AD816F0" w:rsidR="00372502" w:rsidRPr="00132EC7" w:rsidRDefault="00372502">
      <w:pPr>
        <w:pStyle w:val="Heading2"/>
        <w:spacing w:line="276" w:lineRule="auto"/>
        <w:rPr>
          <w:ins w:id="5470" w:author="ANANDHAKRISHNAN MADATHIL REMESH" w:date="2025-04-02T18:44:00Z" w16du:dateUtc="2025-04-02T17:44:00Z"/>
        </w:rPr>
        <w:pPrChange w:id="5471" w:author="ANANDHAKRISHNAN MADATHIL REMESH" w:date="2025-04-02T18:51:00Z" w16du:dateUtc="2025-04-02T17:51:00Z">
          <w:pPr>
            <w:spacing w:before="100" w:beforeAutospacing="1" w:after="100" w:afterAutospacing="1"/>
          </w:pPr>
        </w:pPrChange>
      </w:pPr>
      <w:ins w:id="5472" w:author="ANANDHAKRISHNAN MADATHIL REMESH" w:date="2025-04-02T18:44:00Z" w16du:dateUtc="2025-04-02T17:44:00Z">
        <w:r w:rsidRPr="00372502">
          <w:lastRenderedPageBreak/>
          <w:t xml:space="preserve"> </w:t>
        </w:r>
        <w:bookmarkStart w:id="5473" w:name="_Toc195466559"/>
        <w:r w:rsidR="00B8486D" w:rsidRPr="00372502">
          <w:rPr>
            <w:caps w:val="0"/>
          </w:rPr>
          <w:t>Recommendations for future research</w:t>
        </w:r>
        <w:bookmarkEnd w:id="5473"/>
      </w:ins>
    </w:p>
    <w:p w14:paraId="68F7161C" w14:textId="77777777" w:rsidR="00372502" w:rsidRPr="00132EC7" w:rsidRDefault="00372502">
      <w:pPr>
        <w:spacing w:before="100" w:beforeAutospacing="1" w:after="100" w:afterAutospacing="1" w:line="276" w:lineRule="auto"/>
        <w:jc w:val="both"/>
        <w:rPr>
          <w:ins w:id="5474" w:author="ANANDHAKRISHNAN MADATHIL REMESH" w:date="2025-04-02T18:44:00Z" w16du:dateUtc="2025-04-02T17:44:00Z"/>
          <w:rFonts w:ascii="Trebuchet MS" w:hAnsi="Trebuchet MS"/>
          <w:rPrChange w:id="5475" w:author="ANANDHAKRISHNAN MADATHIL REMESH" w:date="2025-04-02T18:52:00Z" w16du:dateUtc="2025-04-02T17:52:00Z">
            <w:rPr>
              <w:ins w:id="5476" w:author="ANANDHAKRISHNAN MADATHIL REMESH" w:date="2025-04-02T18:44:00Z" w16du:dateUtc="2025-04-02T17:44:00Z"/>
            </w:rPr>
          </w:rPrChange>
        </w:rPr>
        <w:pPrChange w:id="5477" w:author="ANANDHAKRISHNAN MADATHIL REMESH" w:date="2025-04-02T18:52:00Z" w16du:dateUtc="2025-04-02T17:52:00Z">
          <w:pPr>
            <w:spacing w:before="100" w:beforeAutospacing="1" w:after="100" w:afterAutospacing="1"/>
          </w:pPr>
        </w:pPrChange>
      </w:pPr>
      <w:ins w:id="5478" w:author="ANANDHAKRISHNAN MADATHIL REMESH" w:date="2025-04-02T18:44:00Z" w16du:dateUtc="2025-04-02T17:44:00Z">
        <w:r w:rsidRPr="00132EC7">
          <w:rPr>
            <w:rFonts w:ascii="Trebuchet MS" w:hAnsi="Trebuchet MS"/>
            <w:rPrChange w:id="5479" w:author="ANANDHAKRISHNAN MADATHIL REMESH" w:date="2025-04-02T18:52:00Z" w16du:dateUtc="2025-04-02T17:52:00Z">
              <w:rPr/>
            </w:rPrChange>
          </w:rPr>
          <w:t>The study presents several directions for future development:</w:t>
        </w:r>
      </w:ins>
    </w:p>
    <w:p w14:paraId="6A182E0D" w14:textId="77777777" w:rsidR="00372502" w:rsidRPr="00132EC7" w:rsidRDefault="00372502">
      <w:pPr>
        <w:numPr>
          <w:ilvl w:val="0"/>
          <w:numId w:val="63"/>
        </w:numPr>
        <w:spacing w:before="100" w:beforeAutospacing="1" w:after="100" w:afterAutospacing="1" w:line="276" w:lineRule="auto"/>
        <w:jc w:val="both"/>
        <w:rPr>
          <w:ins w:id="5480" w:author="ANANDHAKRISHNAN MADATHIL REMESH" w:date="2025-04-02T18:44:00Z" w16du:dateUtc="2025-04-02T17:44:00Z"/>
          <w:rFonts w:ascii="Trebuchet MS" w:hAnsi="Trebuchet MS"/>
          <w:rPrChange w:id="5481" w:author="ANANDHAKRISHNAN MADATHIL REMESH" w:date="2025-04-02T18:52:00Z" w16du:dateUtc="2025-04-02T17:52:00Z">
            <w:rPr>
              <w:ins w:id="5482" w:author="ANANDHAKRISHNAN MADATHIL REMESH" w:date="2025-04-02T18:44:00Z" w16du:dateUtc="2025-04-02T17:44:00Z"/>
            </w:rPr>
          </w:rPrChange>
        </w:rPr>
        <w:pPrChange w:id="5483" w:author="ANANDHAKRISHNAN MADATHIL REMESH" w:date="2025-04-02T18:52:00Z" w16du:dateUtc="2025-04-02T17:52:00Z">
          <w:pPr>
            <w:numPr>
              <w:numId w:val="63"/>
            </w:numPr>
            <w:tabs>
              <w:tab w:val="num" w:pos="720"/>
            </w:tabs>
            <w:spacing w:before="100" w:beforeAutospacing="1" w:after="100" w:afterAutospacing="1"/>
            <w:ind w:left="720" w:hanging="360"/>
          </w:pPr>
        </w:pPrChange>
      </w:pPr>
      <w:ins w:id="5484" w:author="ANANDHAKRISHNAN MADATHIL REMESH" w:date="2025-04-02T18:44:00Z" w16du:dateUtc="2025-04-02T17:44:00Z">
        <w:r w:rsidRPr="001A6DB9">
          <w:rPr>
            <w:rFonts w:ascii="Trebuchet MS" w:hAnsi="Trebuchet MS"/>
            <w:rPrChange w:id="5485" w:author="ANANDHAKRISHNAN MADATHIL REMESH" w:date="2025-04-11T20:29:00Z" w16du:dateUtc="2025-04-11T19:29:00Z">
              <w:rPr>
                <w:b/>
                <w:bCs/>
              </w:rPr>
            </w:rPrChange>
          </w:rPr>
          <w:t>Temporal Modeling</w:t>
        </w:r>
        <w:r w:rsidRPr="00132EC7">
          <w:rPr>
            <w:rFonts w:ascii="Trebuchet MS" w:hAnsi="Trebuchet MS"/>
            <w:rPrChange w:id="5486" w:author="ANANDHAKRISHNAN MADATHIL REMESH" w:date="2025-04-02T18:52:00Z" w16du:dateUtc="2025-04-02T17:52:00Z">
              <w:rPr/>
            </w:rPrChange>
          </w:rPr>
          <w:t xml:space="preserve">: Incorporating LSTM or transformer-based models could allow the system to handle </w:t>
        </w:r>
        <w:r w:rsidRPr="002535FD">
          <w:rPr>
            <w:rFonts w:ascii="Trebuchet MS" w:hAnsi="Trebuchet MS"/>
            <w:rPrChange w:id="5487" w:author="ANANDHAKRISHNAN MADATHIL REMESH" w:date="2025-04-07T10:35:00Z" w16du:dateUtc="2025-04-07T09:35:00Z">
              <w:rPr>
                <w:b/>
                <w:bCs/>
              </w:rPr>
            </w:rPrChange>
          </w:rPr>
          <w:t>sequential data</w:t>
        </w:r>
        <w:r w:rsidRPr="00132EC7">
          <w:rPr>
            <w:rFonts w:ascii="Trebuchet MS" w:hAnsi="Trebuchet MS"/>
            <w:rPrChange w:id="5488" w:author="ANANDHAKRISHNAN MADATHIL REMESH" w:date="2025-04-02T18:52:00Z" w16du:dateUtc="2025-04-02T17:52:00Z">
              <w:rPr/>
            </w:rPrChange>
          </w:rPr>
          <w:t>, improving short-term flood forecasting.</w:t>
        </w:r>
      </w:ins>
    </w:p>
    <w:p w14:paraId="3CAB888E" w14:textId="77777777" w:rsidR="00372502" w:rsidRPr="00132EC7" w:rsidRDefault="00372502">
      <w:pPr>
        <w:numPr>
          <w:ilvl w:val="0"/>
          <w:numId w:val="63"/>
        </w:numPr>
        <w:spacing w:before="100" w:beforeAutospacing="1" w:after="100" w:afterAutospacing="1" w:line="276" w:lineRule="auto"/>
        <w:jc w:val="both"/>
        <w:rPr>
          <w:ins w:id="5489" w:author="ANANDHAKRISHNAN MADATHIL REMESH" w:date="2025-04-02T18:44:00Z" w16du:dateUtc="2025-04-02T17:44:00Z"/>
          <w:rFonts w:ascii="Trebuchet MS" w:hAnsi="Trebuchet MS"/>
          <w:rPrChange w:id="5490" w:author="ANANDHAKRISHNAN MADATHIL REMESH" w:date="2025-04-02T18:52:00Z" w16du:dateUtc="2025-04-02T17:52:00Z">
            <w:rPr>
              <w:ins w:id="5491" w:author="ANANDHAKRISHNAN MADATHIL REMESH" w:date="2025-04-02T18:44:00Z" w16du:dateUtc="2025-04-02T17:44:00Z"/>
            </w:rPr>
          </w:rPrChange>
        </w:rPr>
        <w:pPrChange w:id="5492" w:author="ANANDHAKRISHNAN MADATHIL REMESH" w:date="2025-04-02T18:52:00Z" w16du:dateUtc="2025-04-02T17:52:00Z">
          <w:pPr>
            <w:numPr>
              <w:numId w:val="63"/>
            </w:numPr>
            <w:tabs>
              <w:tab w:val="num" w:pos="720"/>
            </w:tabs>
            <w:spacing w:before="100" w:beforeAutospacing="1" w:after="100" w:afterAutospacing="1"/>
            <w:ind w:left="720" w:hanging="360"/>
          </w:pPr>
        </w:pPrChange>
      </w:pPr>
      <w:ins w:id="5493" w:author="ANANDHAKRISHNAN MADATHIL REMESH" w:date="2025-04-02T18:44:00Z" w16du:dateUtc="2025-04-02T17:44:00Z">
        <w:r w:rsidRPr="001A6DB9">
          <w:rPr>
            <w:rFonts w:ascii="Trebuchet MS" w:hAnsi="Trebuchet MS"/>
            <w:rPrChange w:id="5494" w:author="ANANDHAKRISHNAN MADATHIL REMESH" w:date="2025-04-11T20:30:00Z" w16du:dateUtc="2025-04-11T19:30:00Z">
              <w:rPr>
                <w:b/>
                <w:bCs/>
              </w:rPr>
            </w:rPrChange>
          </w:rPr>
          <w:t>Enhanced Imagery Inputs</w:t>
        </w:r>
        <w:r w:rsidRPr="00132EC7">
          <w:rPr>
            <w:rFonts w:ascii="Trebuchet MS" w:hAnsi="Trebuchet MS"/>
            <w:rPrChange w:id="5495" w:author="ANANDHAKRISHNAN MADATHIL REMESH" w:date="2025-04-02T18:52:00Z" w16du:dateUtc="2025-04-02T17:52:00Z">
              <w:rPr/>
            </w:rPrChange>
          </w:rPr>
          <w:t xml:space="preserve">: Multi-spectral, infrared, or </w:t>
        </w:r>
        <w:r w:rsidRPr="002535FD">
          <w:rPr>
            <w:rFonts w:ascii="Trebuchet MS" w:hAnsi="Trebuchet MS"/>
            <w:rPrChange w:id="5496" w:author="ANANDHAKRISHNAN MADATHIL REMESH" w:date="2025-04-07T10:35:00Z" w16du:dateUtc="2025-04-07T09:35:00Z">
              <w:rPr>
                <w:b/>
                <w:bCs/>
              </w:rPr>
            </w:rPrChange>
          </w:rPr>
          <w:t>SAR radar imagery</w:t>
        </w:r>
        <w:r w:rsidRPr="00132EC7">
          <w:rPr>
            <w:rFonts w:ascii="Trebuchet MS" w:hAnsi="Trebuchet MS"/>
            <w:rPrChange w:id="5497" w:author="ANANDHAKRISHNAN MADATHIL REMESH" w:date="2025-04-02T18:52:00Z" w16du:dateUtc="2025-04-02T17:52:00Z">
              <w:rPr/>
            </w:rPrChange>
          </w:rPr>
          <w:t xml:space="preserve"> can be used to enhance segmentation performance in cloud-covered or night-time conditions.</w:t>
        </w:r>
      </w:ins>
    </w:p>
    <w:p w14:paraId="1BA295A4" w14:textId="77777777" w:rsidR="00372502" w:rsidRPr="00132EC7" w:rsidRDefault="00372502">
      <w:pPr>
        <w:numPr>
          <w:ilvl w:val="0"/>
          <w:numId w:val="63"/>
        </w:numPr>
        <w:spacing w:before="100" w:beforeAutospacing="1" w:after="100" w:afterAutospacing="1" w:line="276" w:lineRule="auto"/>
        <w:jc w:val="both"/>
        <w:rPr>
          <w:ins w:id="5498" w:author="ANANDHAKRISHNAN MADATHIL REMESH" w:date="2025-04-02T18:44:00Z" w16du:dateUtc="2025-04-02T17:44:00Z"/>
          <w:rFonts w:ascii="Trebuchet MS" w:hAnsi="Trebuchet MS"/>
          <w:rPrChange w:id="5499" w:author="ANANDHAKRISHNAN MADATHIL REMESH" w:date="2025-04-02T18:52:00Z" w16du:dateUtc="2025-04-02T17:52:00Z">
            <w:rPr>
              <w:ins w:id="5500" w:author="ANANDHAKRISHNAN MADATHIL REMESH" w:date="2025-04-02T18:44:00Z" w16du:dateUtc="2025-04-02T17:44:00Z"/>
            </w:rPr>
          </w:rPrChange>
        </w:rPr>
        <w:pPrChange w:id="5501" w:author="ANANDHAKRISHNAN MADATHIL REMESH" w:date="2025-04-02T18:52:00Z" w16du:dateUtc="2025-04-02T17:52:00Z">
          <w:pPr>
            <w:numPr>
              <w:numId w:val="63"/>
            </w:numPr>
            <w:tabs>
              <w:tab w:val="num" w:pos="720"/>
            </w:tabs>
            <w:spacing w:before="100" w:beforeAutospacing="1" w:after="100" w:afterAutospacing="1"/>
            <w:ind w:left="720" w:hanging="360"/>
          </w:pPr>
        </w:pPrChange>
      </w:pPr>
      <w:ins w:id="5502" w:author="ANANDHAKRISHNAN MADATHIL REMESH" w:date="2025-04-02T18:44:00Z" w16du:dateUtc="2025-04-02T17:44:00Z">
        <w:r w:rsidRPr="001A6DB9">
          <w:rPr>
            <w:rFonts w:ascii="Trebuchet MS" w:hAnsi="Trebuchet MS"/>
            <w:rPrChange w:id="5503" w:author="ANANDHAKRISHNAN MADATHIL REMESH" w:date="2025-04-11T20:30:00Z" w16du:dateUtc="2025-04-11T19:30:00Z">
              <w:rPr>
                <w:b/>
                <w:bCs/>
              </w:rPr>
            </w:rPrChange>
          </w:rPr>
          <w:t>Attention-Based U-Nets</w:t>
        </w:r>
        <w:r w:rsidRPr="00132EC7">
          <w:rPr>
            <w:rFonts w:ascii="Trebuchet MS" w:hAnsi="Trebuchet MS"/>
            <w:rPrChange w:id="5504" w:author="ANANDHAKRISHNAN MADATHIL REMESH" w:date="2025-04-02T18:52:00Z" w16du:dateUtc="2025-04-02T17:52:00Z">
              <w:rPr/>
            </w:rPrChange>
          </w:rPr>
          <w:t xml:space="preserve">: Integrating </w:t>
        </w:r>
        <w:r w:rsidRPr="002535FD">
          <w:rPr>
            <w:rFonts w:ascii="Trebuchet MS" w:hAnsi="Trebuchet MS"/>
            <w:rPrChange w:id="5505" w:author="ANANDHAKRISHNAN MADATHIL REMESH" w:date="2025-04-07T10:35:00Z" w16du:dateUtc="2025-04-07T09:35:00Z">
              <w:rPr>
                <w:b/>
                <w:bCs/>
              </w:rPr>
            </w:rPrChange>
          </w:rPr>
          <w:t>attention mechanisms</w:t>
        </w:r>
        <w:r w:rsidRPr="00132EC7">
          <w:rPr>
            <w:rFonts w:ascii="Trebuchet MS" w:hAnsi="Trebuchet MS"/>
            <w:rPrChange w:id="5506" w:author="ANANDHAKRISHNAN MADATHIL REMESH" w:date="2025-04-02T18:52:00Z" w16du:dateUtc="2025-04-02T17:52:00Z">
              <w:rPr/>
            </w:rPrChange>
          </w:rPr>
          <w:t xml:space="preserve"> (e.g., Attention U-Net or SE-</w:t>
        </w:r>
        <w:proofErr w:type="spellStart"/>
        <w:r w:rsidRPr="00132EC7">
          <w:rPr>
            <w:rFonts w:ascii="Trebuchet MS" w:hAnsi="Trebuchet MS"/>
            <w:rPrChange w:id="5507" w:author="ANANDHAKRISHNAN MADATHIL REMESH" w:date="2025-04-02T18:52:00Z" w16du:dateUtc="2025-04-02T17:52:00Z">
              <w:rPr/>
            </w:rPrChange>
          </w:rPr>
          <w:t>UNet</w:t>
        </w:r>
        <w:proofErr w:type="spellEnd"/>
        <w:r w:rsidRPr="00132EC7">
          <w:rPr>
            <w:rFonts w:ascii="Trebuchet MS" w:hAnsi="Trebuchet MS"/>
            <w:rPrChange w:id="5508" w:author="ANANDHAKRISHNAN MADATHIL REMESH" w:date="2025-04-02T18:52:00Z" w16du:dateUtc="2025-04-02T17:52:00Z">
              <w:rPr/>
            </w:rPrChange>
          </w:rPr>
          <w:t>) may help the model better focus on flood boundaries, improving segmentation granularity.</w:t>
        </w:r>
      </w:ins>
    </w:p>
    <w:p w14:paraId="47537730" w14:textId="77777777" w:rsidR="00372502" w:rsidRPr="00132EC7" w:rsidRDefault="00372502">
      <w:pPr>
        <w:numPr>
          <w:ilvl w:val="0"/>
          <w:numId w:val="63"/>
        </w:numPr>
        <w:spacing w:before="100" w:beforeAutospacing="1" w:after="100" w:afterAutospacing="1" w:line="276" w:lineRule="auto"/>
        <w:jc w:val="both"/>
        <w:rPr>
          <w:ins w:id="5509" w:author="ANANDHAKRISHNAN MADATHIL REMESH" w:date="2025-04-02T18:44:00Z" w16du:dateUtc="2025-04-02T17:44:00Z"/>
          <w:rFonts w:ascii="Trebuchet MS" w:hAnsi="Trebuchet MS"/>
          <w:rPrChange w:id="5510" w:author="ANANDHAKRISHNAN MADATHIL REMESH" w:date="2025-04-02T18:52:00Z" w16du:dateUtc="2025-04-02T17:52:00Z">
            <w:rPr>
              <w:ins w:id="5511" w:author="ANANDHAKRISHNAN MADATHIL REMESH" w:date="2025-04-02T18:44:00Z" w16du:dateUtc="2025-04-02T17:44:00Z"/>
            </w:rPr>
          </w:rPrChange>
        </w:rPr>
        <w:pPrChange w:id="5512" w:author="ANANDHAKRISHNAN MADATHIL REMESH" w:date="2025-04-02T18:52:00Z" w16du:dateUtc="2025-04-02T17:52:00Z">
          <w:pPr>
            <w:numPr>
              <w:numId w:val="63"/>
            </w:numPr>
            <w:tabs>
              <w:tab w:val="num" w:pos="720"/>
            </w:tabs>
            <w:spacing w:before="100" w:beforeAutospacing="1" w:after="100" w:afterAutospacing="1"/>
            <w:ind w:left="720" w:hanging="360"/>
          </w:pPr>
        </w:pPrChange>
      </w:pPr>
      <w:ins w:id="5513" w:author="ANANDHAKRISHNAN MADATHIL REMESH" w:date="2025-04-02T18:44:00Z" w16du:dateUtc="2025-04-02T17:44:00Z">
        <w:r w:rsidRPr="001A6DB9">
          <w:rPr>
            <w:rFonts w:ascii="Trebuchet MS" w:hAnsi="Trebuchet MS"/>
            <w:rPrChange w:id="5514" w:author="ANANDHAKRISHNAN MADATHIL REMESH" w:date="2025-04-11T20:30:00Z" w16du:dateUtc="2025-04-11T19:30:00Z">
              <w:rPr>
                <w:b/>
                <w:bCs/>
              </w:rPr>
            </w:rPrChange>
          </w:rPr>
          <w:t>Transfer Learning &amp; Adaptability</w:t>
        </w:r>
        <w:r w:rsidRPr="00132EC7">
          <w:rPr>
            <w:rFonts w:ascii="Trebuchet MS" w:hAnsi="Trebuchet MS"/>
            <w:rPrChange w:id="5515" w:author="ANANDHAKRISHNAN MADATHIL REMESH" w:date="2025-04-02T18:52:00Z" w16du:dateUtc="2025-04-02T17:52:00Z">
              <w:rPr/>
            </w:rPrChange>
          </w:rPr>
          <w:t xml:space="preserve">: Explore </w:t>
        </w:r>
        <w:r w:rsidRPr="002535FD">
          <w:rPr>
            <w:rFonts w:ascii="Trebuchet MS" w:hAnsi="Trebuchet MS"/>
            <w:rPrChange w:id="5516" w:author="ANANDHAKRISHNAN MADATHIL REMESH" w:date="2025-04-07T10:36:00Z" w16du:dateUtc="2025-04-07T09:36:00Z">
              <w:rPr>
                <w:b/>
                <w:bCs/>
              </w:rPr>
            </w:rPrChange>
          </w:rPr>
          <w:t>domain adaptation techniques</w:t>
        </w:r>
        <w:r w:rsidRPr="00132EC7">
          <w:rPr>
            <w:rFonts w:ascii="Trebuchet MS" w:hAnsi="Trebuchet MS"/>
            <w:rPrChange w:id="5517" w:author="ANANDHAKRISHNAN MADATHIL REMESH" w:date="2025-04-02T18:52:00Z" w16du:dateUtc="2025-04-02T17:52:00Z">
              <w:rPr/>
            </w:rPrChange>
          </w:rPr>
          <w:t xml:space="preserve"> to enable model deployment in new regions with minimal retraining or labeled data.</w:t>
        </w:r>
      </w:ins>
    </w:p>
    <w:p w14:paraId="681058A2" w14:textId="77777777" w:rsidR="00372502" w:rsidRDefault="00372502">
      <w:pPr>
        <w:numPr>
          <w:ilvl w:val="0"/>
          <w:numId w:val="63"/>
        </w:numPr>
        <w:spacing w:before="100" w:beforeAutospacing="1" w:after="100" w:afterAutospacing="1" w:line="276" w:lineRule="auto"/>
        <w:rPr>
          <w:ins w:id="5518" w:author="ANANDHAKRISHNAN MADATHIL REMESH" w:date="2025-04-10T17:26:00Z" w16du:dateUtc="2025-04-10T16:26:00Z"/>
          <w:rFonts w:ascii="Trebuchet MS" w:hAnsi="Trebuchet MS"/>
        </w:rPr>
      </w:pPr>
      <w:ins w:id="5519" w:author="ANANDHAKRISHNAN MADATHIL REMESH" w:date="2025-04-02T18:44:00Z" w16du:dateUtc="2025-04-02T17:44:00Z">
        <w:r w:rsidRPr="001A6DB9">
          <w:rPr>
            <w:rFonts w:ascii="Trebuchet MS" w:hAnsi="Trebuchet MS"/>
            <w:rPrChange w:id="5520" w:author="ANANDHAKRISHNAN MADATHIL REMESH" w:date="2025-04-11T20:30:00Z" w16du:dateUtc="2025-04-11T19:30:00Z">
              <w:rPr>
                <w:b/>
                <w:bCs/>
              </w:rPr>
            </w:rPrChange>
          </w:rPr>
          <w:t>Real-Time Integration</w:t>
        </w:r>
        <w:r w:rsidRPr="00132EC7">
          <w:rPr>
            <w:rFonts w:ascii="Trebuchet MS" w:hAnsi="Trebuchet MS"/>
            <w:rPrChange w:id="5521" w:author="ANANDHAKRISHNAN MADATHIL REMESH" w:date="2025-04-02T18:52:00Z" w16du:dateUtc="2025-04-02T17:52:00Z">
              <w:rPr/>
            </w:rPrChange>
          </w:rPr>
          <w:t xml:space="preserve">: Future iterations should integrate </w:t>
        </w:r>
        <w:r w:rsidRPr="002535FD">
          <w:rPr>
            <w:rFonts w:ascii="Trebuchet MS" w:hAnsi="Trebuchet MS"/>
            <w:rPrChange w:id="5522" w:author="ANANDHAKRISHNAN MADATHIL REMESH" w:date="2025-04-07T10:36:00Z" w16du:dateUtc="2025-04-07T09:36:00Z">
              <w:rPr>
                <w:b/>
                <w:bCs/>
              </w:rPr>
            </w:rPrChange>
          </w:rPr>
          <w:t>live weather feeds</w:t>
        </w:r>
        <w:r w:rsidRPr="00132EC7">
          <w:rPr>
            <w:rFonts w:ascii="Trebuchet MS" w:hAnsi="Trebuchet MS"/>
            <w:rPrChange w:id="5523" w:author="ANANDHAKRISHNAN MADATHIL REMESH" w:date="2025-04-02T18:52:00Z" w16du:dateUtc="2025-04-02T17:52:00Z">
              <w:rPr/>
            </w:rPrChange>
          </w:rPr>
          <w:t xml:space="preserve"> and </w:t>
        </w:r>
        <w:r w:rsidRPr="002535FD">
          <w:rPr>
            <w:rFonts w:ascii="Trebuchet MS" w:hAnsi="Trebuchet MS"/>
            <w:rPrChange w:id="5524" w:author="ANANDHAKRISHNAN MADATHIL REMESH" w:date="2025-04-07T10:36:00Z" w16du:dateUtc="2025-04-07T09:36:00Z">
              <w:rPr>
                <w:b/>
                <w:bCs/>
              </w:rPr>
            </w:rPrChange>
          </w:rPr>
          <w:t>hydrological APIs</w:t>
        </w:r>
        <w:r w:rsidRPr="00132EC7">
          <w:rPr>
            <w:rFonts w:ascii="Trebuchet MS" w:hAnsi="Trebuchet MS"/>
            <w:rPrChange w:id="5525" w:author="ANANDHAKRISHNAN MADATHIL REMESH" w:date="2025-04-02T18:52:00Z" w16du:dateUtc="2025-04-02T17:52:00Z">
              <w:rPr/>
            </w:rPrChange>
          </w:rPr>
          <w:t xml:space="preserve"> to support dynamic, up-to-date flood monitoring systems.</w:t>
        </w:r>
      </w:ins>
    </w:p>
    <w:p w14:paraId="3439960E" w14:textId="77777777" w:rsidR="00904DE0" w:rsidRDefault="00904DE0" w:rsidP="00904DE0">
      <w:pPr>
        <w:spacing w:before="100" w:beforeAutospacing="1" w:after="100" w:afterAutospacing="1" w:line="276" w:lineRule="auto"/>
        <w:rPr>
          <w:ins w:id="5526" w:author="ANANDHAKRISHNAN MADATHIL REMESH" w:date="2025-04-10T17:26:00Z" w16du:dateUtc="2025-04-10T16:26:00Z"/>
          <w:rFonts w:ascii="Trebuchet MS" w:hAnsi="Trebuchet MS"/>
        </w:rPr>
      </w:pPr>
    </w:p>
    <w:p w14:paraId="2D8B7CD8" w14:textId="77777777" w:rsidR="00904DE0" w:rsidRDefault="00904DE0" w:rsidP="00904DE0">
      <w:pPr>
        <w:spacing w:before="100" w:beforeAutospacing="1" w:after="100" w:afterAutospacing="1" w:line="276" w:lineRule="auto"/>
        <w:rPr>
          <w:ins w:id="5527" w:author="ANANDHAKRISHNAN MADATHIL REMESH" w:date="2025-04-10T17:26:00Z" w16du:dateUtc="2025-04-10T16:26:00Z"/>
          <w:rFonts w:ascii="Trebuchet MS" w:hAnsi="Trebuchet MS"/>
        </w:rPr>
      </w:pPr>
    </w:p>
    <w:p w14:paraId="6E4037C3" w14:textId="77777777" w:rsidR="00904DE0" w:rsidRDefault="00904DE0" w:rsidP="00904DE0">
      <w:pPr>
        <w:spacing w:before="100" w:beforeAutospacing="1" w:after="100" w:afterAutospacing="1" w:line="276" w:lineRule="auto"/>
        <w:rPr>
          <w:ins w:id="5528" w:author="ANANDHAKRISHNAN MADATHIL REMESH" w:date="2025-04-10T17:26:00Z" w16du:dateUtc="2025-04-10T16:26:00Z"/>
          <w:rFonts w:ascii="Trebuchet MS" w:hAnsi="Trebuchet MS"/>
        </w:rPr>
      </w:pPr>
    </w:p>
    <w:p w14:paraId="5E73EB45" w14:textId="77777777" w:rsidR="00904DE0" w:rsidRDefault="00904DE0" w:rsidP="00904DE0">
      <w:pPr>
        <w:spacing w:before="100" w:beforeAutospacing="1" w:after="100" w:afterAutospacing="1" w:line="276" w:lineRule="auto"/>
        <w:rPr>
          <w:ins w:id="5529" w:author="ANANDHAKRISHNAN MADATHIL REMESH" w:date="2025-04-10T17:26:00Z" w16du:dateUtc="2025-04-10T16:26:00Z"/>
          <w:rFonts w:ascii="Trebuchet MS" w:hAnsi="Trebuchet MS"/>
        </w:rPr>
      </w:pPr>
    </w:p>
    <w:p w14:paraId="1A0BE7C8" w14:textId="77777777" w:rsidR="00904DE0" w:rsidRDefault="00904DE0" w:rsidP="00904DE0">
      <w:pPr>
        <w:spacing w:before="100" w:beforeAutospacing="1" w:after="100" w:afterAutospacing="1" w:line="276" w:lineRule="auto"/>
        <w:rPr>
          <w:ins w:id="5530" w:author="ANANDHAKRISHNAN MADATHIL REMESH" w:date="2025-04-10T17:26:00Z" w16du:dateUtc="2025-04-10T16:26:00Z"/>
          <w:rFonts w:ascii="Trebuchet MS" w:hAnsi="Trebuchet MS"/>
        </w:rPr>
      </w:pPr>
    </w:p>
    <w:p w14:paraId="6CEC46E1" w14:textId="77777777" w:rsidR="00904DE0" w:rsidRDefault="00904DE0" w:rsidP="00904DE0">
      <w:pPr>
        <w:spacing w:before="100" w:beforeAutospacing="1" w:after="100" w:afterAutospacing="1" w:line="276" w:lineRule="auto"/>
        <w:rPr>
          <w:ins w:id="5531" w:author="ANANDHAKRISHNAN MADATHIL REMESH" w:date="2025-04-10T17:26:00Z" w16du:dateUtc="2025-04-10T16:26:00Z"/>
          <w:rFonts w:ascii="Trebuchet MS" w:hAnsi="Trebuchet MS"/>
        </w:rPr>
      </w:pPr>
    </w:p>
    <w:p w14:paraId="1479F6DD" w14:textId="77777777" w:rsidR="00904DE0" w:rsidRDefault="00904DE0" w:rsidP="00904DE0">
      <w:pPr>
        <w:spacing w:before="100" w:beforeAutospacing="1" w:after="100" w:afterAutospacing="1" w:line="276" w:lineRule="auto"/>
        <w:rPr>
          <w:ins w:id="5532" w:author="ANANDHAKRISHNAN MADATHIL REMESH" w:date="2025-04-10T17:26:00Z" w16du:dateUtc="2025-04-10T16:26:00Z"/>
          <w:rFonts w:ascii="Trebuchet MS" w:hAnsi="Trebuchet MS"/>
        </w:rPr>
      </w:pPr>
    </w:p>
    <w:p w14:paraId="6948CE39" w14:textId="77777777" w:rsidR="00904DE0" w:rsidRDefault="00904DE0" w:rsidP="00904DE0">
      <w:pPr>
        <w:spacing w:before="100" w:beforeAutospacing="1" w:after="100" w:afterAutospacing="1" w:line="276" w:lineRule="auto"/>
        <w:rPr>
          <w:ins w:id="5533" w:author="ANANDHAKRISHNAN MADATHIL REMESH" w:date="2025-04-10T17:26:00Z" w16du:dateUtc="2025-04-10T16:26:00Z"/>
          <w:rFonts w:ascii="Trebuchet MS" w:hAnsi="Trebuchet MS"/>
        </w:rPr>
      </w:pPr>
    </w:p>
    <w:p w14:paraId="3E1D8941" w14:textId="77777777" w:rsidR="00904DE0" w:rsidRDefault="00904DE0" w:rsidP="00904DE0">
      <w:pPr>
        <w:spacing w:before="100" w:beforeAutospacing="1" w:after="100" w:afterAutospacing="1" w:line="276" w:lineRule="auto"/>
        <w:rPr>
          <w:ins w:id="5534" w:author="ANANDHAKRISHNAN MADATHIL REMESH" w:date="2025-04-10T17:26:00Z" w16du:dateUtc="2025-04-10T16:26:00Z"/>
          <w:rFonts w:ascii="Trebuchet MS" w:hAnsi="Trebuchet MS"/>
        </w:rPr>
      </w:pPr>
    </w:p>
    <w:p w14:paraId="7FF1FF00" w14:textId="77777777" w:rsidR="00904DE0" w:rsidRDefault="00904DE0" w:rsidP="00904DE0">
      <w:pPr>
        <w:spacing w:before="100" w:beforeAutospacing="1" w:after="100" w:afterAutospacing="1" w:line="276" w:lineRule="auto"/>
        <w:rPr>
          <w:ins w:id="5535" w:author="ANANDHAKRISHNAN MADATHIL REMESH" w:date="2025-04-10T17:26:00Z" w16du:dateUtc="2025-04-10T16:26:00Z"/>
          <w:rFonts w:ascii="Trebuchet MS" w:hAnsi="Trebuchet MS"/>
        </w:rPr>
      </w:pPr>
    </w:p>
    <w:p w14:paraId="5DF982EB" w14:textId="77777777" w:rsidR="00904DE0" w:rsidRDefault="00904DE0">
      <w:pPr>
        <w:spacing w:before="100" w:beforeAutospacing="1" w:after="100" w:afterAutospacing="1" w:line="276" w:lineRule="auto"/>
        <w:ind w:firstLine="567"/>
        <w:rPr>
          <w:ins w:id="5536" w:author="ANANDHAKRISHNAN MADATHIL REMESH" w:date="2025-04-07T17:09:00Z" w16du:dateUtc="2025-04-07T16:09:00Z"/>
          <w:rFonts w:ascii="Trebuchet MS" w:hAnsi="Trebuchet MS"/>
        </w:rPr>
        <w:pPrChange w:id="5537" w:author="ANANDHAKRISHNAN MADATHIL REMESH" w:date="2025-04-10T17:26:00Z" w16du:dateUtc="2025-04-10T16:26:00Z">
          <w:pPr>
            <w:numPr>
              <w:numId w:val="63"/>
            </w:numPr>
            <w:tabs>
              <w:tab w:val="num" w:pos="720"/>
            </w:tabs>
            <w:spacing w:before="100" w:beforeAutospacing="1" w:after="100" w:afterAutospacing="1" w:line="276" w:lineRule="auto"/>
            <w:ind w:left="720" w:hanging="360"/>
          </w:pPr>
        </w:pPrChange>
      </w:pPr>
    </w:p>
    <w:p w14:paraId="4387EF06" w14:textId="39EF1DCA" w:rsidR="003329CA" w:rsidRDefault="00B8486D">
      <w:pPr>
        <w:pStyle w:val="Heading2"/>
        <w:rPr>
          <w:ins w:id="5538" w:author="ANANDHAKRISHNAN MADATHIL REMESH" w:date="2025-04-07T17:32:00Z" w16du:dateUtc="2025-04-07T16:32:00Z"/>
          <w:sz w:val="27"/>
        </w:rPr>
        <w:pPrChange w:id="5539" w:author="ANANDHAKRISHNAN MADATHIL REMESH" w:date="2025-04-07T17:32:00Z" w16du:dateUtc="2025-04-07T16:32:00Z">
          <w:pPr>
            <w:pStyle w:val="Heading3"/>
          </w:pPr>
        </w:pPrChange>
      </w:pPr>
      <w:bookmarkStart w:id="5540" w:name="_Toc195466560"/>
      <w:ins w:id="5541" w:author="ANANDHAKRISHNAN MADATHIL REMESH" w:date="2025-04-07T17:32:00Z" w16du:dateUtc="2025-04-07T16:32:00Z">
        <w:r>
          <w:rPr>
            <w:caps w:val="0"/>
          </w:rPr>
          <w:lastRenderedPageBreak/>
          <w:t xml:space="preserve">Concluding insights: advancing flood prediction through practical and interpretable </w:t>
        </w:r>
      </w:ins>
      <w:ins w:id="5542" w:author="ANANDHAKRISHNAN MADATHIL REMESH" w:date="2025-04-10T17:55:00Z" w16du:dateUtc="2025-04-10T16:55:00Z">
        <w:r>
          <w:rPr>
            <w:caps w:val="0"/>
          </w:rPr>
          <w:t>AI</w:t>
        </w:r>
      </w:ins>
      <w:bookmarkEnd w:id="5540"/>
    </w:p>
    <w:p w14:paraId="0C56CC3E" w14:textId="77777777" w:rsidR="003329CA" w:rsidRDefault="003329CA" w:rsidP="003329CA">
      <w:pPr>
        <w:spacing w:before="100" w:beforeAutospacing="1" w:after="100" w:afterAutospacing="1" w:line="276" w:lineRule="auto"/>
        <w:ind w:left="720"/>
        <w:rPr>
          <w:ins w:id="5543" w:author="ANANDHAKRISHNAN MADATHIL REMESH" w:date="2025-04-07T17:09:00Z" w16du:dateUtc="2025-04-07T16:09:00Z"/>
          <w:rFonts w:ascii="Trebuchet MS" w:hAnsi="Trebuchet MS"/>
          <w:b/>
          <w:bCs/>
        </w:rPr>
      </w:pPr>
    </w:p>
    <w:p w14:paraId="27A087E2" w14:textId="7F4C696D" w:rsidR="003329CA" w:rsidRPr="003329CA" w:rsidRDefault="003329CA">
      <w:pPr>
        <w:pStyle w:val="p1"/>
        <w:spacing w:line="276" w:lineRule="auto"/>
        <w:jc w:val="both"/>
        <w:rPr>
          <w:ins w:id="5544" w:author="ANANDHAKRISHNAN MADATHIL REMESH" w:date="2025-04-07T17:09:00Z" w16du:dateUtc="2025-04-07T16:09:00Z"/>
          <w:rFonts w:ascii="Trebuchet MS" w:hAnsi="Trebuchet MS"/>
          <w:rPrChange w:id="5545" w:author="ANANDHAKRISHNAN MADATHIL REMESH" w:date="2025-04-07T17:09:00Z" w16du:dateUtc="2025-04-07T16:09:00Z">
            <w:rPr>
              <w:ins w:id="5546" w:author="ANANDHAKRISHNAN MADATHIL REMESH" w:date="2025-04-07T17:09:00Z" w16du:dateUtc="2025-04-07T16:09:00Z"/>
            </w:rPr>
          </w:rPrChange>
        </w:rPr>
        <w:pPrChange w:id="5547" w:author="ANANDHAKRISHNAN MADATHIL REMESH" w:date="2025-04-07T17:10:00Z" w16du:dateUtc="2025-04-07T16:10:00Z">
          <w:pPr>
            <w:pStyle w:val="p1"/>
          </w:pPr>
        </w:pPrChange>
      </w:pPr>
      <w:ins w:id="5548" w:author="ANANDHAKRISHNAN MADATHIL REMESH" w:date="2025-04-07T17:09:00Z" w16du:dateUtc="2025-04-07T16:09:00Z">
        <w:r w:rsidRPr="003329CA">
          <w:rPr>
            <w:rFonts w:ascii="Trebuchet MS" w:hAnsi="Trebuchet MS"/>
            <w:rPrChange w:id="5549" w:author="ANANDHAKRISHNAN MADATHIL REMESH" w:date="2025-04-07T17:09:00Z" w16du:dateUtc="2025-04-07T16:09:00Z">
              <w:rPr/>
            </w:rPrChange>
          </w:rPr>
          <w:t>This research takes a meaningful step forward in bridging the critical gaps identified in previous flood prediction studies. Unlike traditional models that focus on a single data type or operate in isolation, this project brings together both structured hydrological data and unstructured satellite imagery, forming a unified system for predicting and visualizing flood risk. Rather than treating the models as black boxes, the study uses intuitive visual tools</w:t>
        </w:r>
      </w:ins>
      <w:ins w:id="5550" w:author="ANANDHAKRISHNAN MADATHIL REMESH" w:date="2025-04-07T17:32:00Z" w16du:dateUtc="2025-04-07T16:32:00Z">
        <w:r>
          <w:rPr>
            <w:rFonts w:ascii="Trebuchet MS" w:hAnsi="Trebuchet MS"/>
          </w:rPr>
          <w:t xml:space="preserve"> </w:t>
        </w:r>
      </w:ins>
      <w:ins w:id="5551" w:author="ANANDHAKRISHNAN MADATHIL REMESH" w:date="2025-04-07T17:09:00Z" w16du:dateUtc="2025-04-07T16:09:00Z">
        <w:r w:rsidRPr="003329CA">
          <w:rPr>
            <w:rFonts w:ascii="Trebuchet MS" w:hAnsi="Trebuchet MS"/>
            <w:rPrChange w:id="5552" w:author="ANANDHAKRISHNAN MADATHIL REMESH" w:date="2025-04-07T17:09:00Z" w16du:dateUtc="2025-04-07T16:09:00Z">
              <w:rPr/>
            </w:rPrChange>
          </w:rPr>
          <w:t xml:space="preserve">like correlation heatmaps and feature importance rankings from Random Forest and </w:t>
        </w:r>
        <w:proofErr w:type="spellStart"/>
        <w:r w:rsidRPr="003329CA">
          <w:rPr>
            <w:rFonts w:ascii="Trebuchet MS" w:hAnsi="Trebuchet MS"/>
            <w:rPrChange w:id="5553" w:author="ANANDHAKRISHNAN MADATHIL REMESH" w:date="2025-04-07T17:09:00Z" w16du:dateUtc="2025-04-07T16:09:00Z">
              <w:rPr/>
            </w:rPrChange>
          </w:rPr>
          <w:t>XGBoost</w:t>
        </w:r>
      </w:ins>
      <w:proofErr w:type="spellEnd"/>
      <w:ins w:id="5554" w:author="ANANDHAKRISHNAN MADATHIL REMESH" w:date="2025-04-07T17:32:00Z" w16du:dateUtc="2025-04-07T16:32:00Z">
        <w:r>
          <w:rPr>
            <w:rFonts w:ascii="Trebuchet MS" w:hAnsi="Trebuchet MS"/>
          </w:rPr>
          <w:t xml:space="preserve"> </w:t>
        </w:r>
      </w:ins>
      <w:ins w:id="5555" w:author="ANANDHAKRISHNAN MADATHIL REMESH" w:date="2025-04-07T17:09:00Z" w16du:dateUtc="2025-04-07T16:09:00Z">
        <w:r w:rsidRPr="003329CA">
          <w:rPr>
            <w:rFonts w:ascii="Trebuchet MS" w:hAnsi="Trebuchet MS"/>
            <w:rPrChange w:id="5556" w:author="ANANDHAKRISHNAN MADATHIL REMESH" w:date="2025-04-07T17:09:00Z" w16du:dateUtc="2025-04-07T16:09:00Z">
              <w:rPr/>
            </w:rPrChange>
          </w:rPr>
          <w:t>to clearly show which factors truly drive flood risk. From monsoon intensity to infrastructure quality, the model doesn’t just make predictions</w:t>
        </w:r>
      </w:ins>
      <w:ins w:id="5557" w:author="ANANDHAKRISHNAN MADATHIL REMESH" w:date="2025-04-13T19:53:00Z" w16du:dateUtc="2025-04-13T18:53:00Z">
        <w:r w:rsidR="00920BB6">
          <w:rPr>
            <w:rFonts w:ascii="Trebuchet MS" w:hAnsi="Trebuchet MS"/>
          </w:rPr>
          <w:t xml:space="preserve"> </w:t>
        </w:r>
      </w:ins>
      <w:ins w:id="5558" w:author="ANANDHAKRISHNAN MADATHIL REMESH" w:date="2025-04-07T17:09:00Z" w16du:dateUtc="2025-04-07T16:09:00Z">
        <w:r w:rsidRPr="003329CA">
          <w:rPr>
            <w:rFonts w:ascii="Trebuchet MS" w:hAnsi="Trebuchet MS"/>
            <w:rPrChange w:id="5559" w:author="ANANDHAKRISHNAN MADATHIL REMESH" w:date="2025-04-07T17:09:00Z" w16du:dateUtc="2025-04-07T16:09:00Z">
              <w:rPr/>
            </w:rPrChange>
          </w:rPr>
          <w:t xml:space="preserve">it explains them. To ensure fairness and accuracy, the dataset was enhanced with synthetic examples and balancing techniques, helping the model learn from both frequent and rare flood scenarios. What sets this work apart is not just the technical innovation, but the practical execution: an interactive, user-friendly </w:t>
        </w:r>
        <w:proofErr w:type="spellStart"/>
        <w:r w:rsidRPr="003329CA">
          <w:rPr>
            <w:rFonts w:ascii="Trebuchet MS" w:hAnsi="Trebuchet MS"/>
            <w:rPrChange w:id="5560" w:author="ANANDHAKRISHNAN MADATHIL REMESH" w:date="2025-04-07T17:09:00Z" w16du:dateUtc="2025-04-07T16:09:00Z">
              <w:rPr/>
            </w:rPrChange>
          </w:rPr>
          <w:t>Streamlit</w:t>
        </w:r>
        <w:proofErr w:type="spellEnd"/>
        <w:r w:rsidRPr="003329CA">
          <w:rPr>
            <w:rFonts w:ascii="Trebuchet MS" w:hAnsi="Trebuchet MS"/>
            <w:rPrChange w:id="5561" w:author="ANANDHAKRISHNAN MADATHIL REMESH" w:date="2025-04-07T17:09:00Z" w16du:dateUtc="2025-04-07T16:09:00Z">
              <w:rPr/>
            </w:rPrChange>
          </w:rPr>
          <w:t xml:space="preserve"> dashboard that allows decision-makers, planners, or even everyday users to engage with real-time flood forecasts and satellite-based flood detection. By focusing on locally relevant features and building a system that is both powerful and accessible, this study delivers not only a technical solution but a meaningful tool for resilience and preparedness in the face of climate-driven disasters.</w:t>
        </w:r>
      </w:ins>
    </w:p>
    <w:p w14:paraId="2031651F" w14:textId="77777777" w:rsidR="003329CA" w:rsidRPr="00132EC7" w:rsidRDefault="003329CA">
      <w:pPr>
        <w:spacing w:before="100" w:beforeAutospacing="1" w:after="100" w:afterAutospacing="1" w:line="276" w:lineRule="auto"/>
        <w:ind w:left="720"/>
        <w:jc w:val="both"/>
        <w:rPr>
          <w:ins w:id="5562" w:author="ANANDHAKRISHNAN MADATHIL REMESH" w:date="2025-04-02T18:44:00Z" w16du:dateUtc="2025-04-02T17:44:00Z"/>
          <w:rFonts w:ascii="Trebuchet MS" w:hAnsi="Trebuchet MS"/>
          <w:rPrChange w:id="5563" w:author="ANANDHAKRISHNAN MADATHIL REMESH" w:date="2025-04-02T18:52:00Z" w16du:dateUtc="2025-04-02T17:52:00Z">
            <w:rPr>
              <w:ins w:id="5564" w:author="ANANDHAKRISHNAN MADATHIL REMESH" w:date="2025-04-02T18:44:00Z" w16du:dateUtc="2025-04-02T17:44:00Z"/>
            </w:rPr>
          </w:rPrChange>
        </w:rPr>
        <w:pPrChange w:id="5565" w:author="ANANDHAKRISHNAN MADATHIL REMESH" w:date="2025-04-07T17:09:00Z" w16du:dateUtc="2025-04-07T16:09:00Z">
          <w:pPr>
            <w:numPr>
              <w:numId w:val="63"/>
            </w:numPr>
            <w:tabs>
              <w:tab w:val="num" w:pos="720"/>
            </w:tabs>
            <w:spacing w:before="100" w:beforeAutospacing="1" w:after="100" w:afterAutospacing="1"/>
            <w:ind w:left="720" w:hanging="360"/>
          </w:pPr>
        </w:pPrChange>
      </w:pPr>
    </w:p>
    <w:p w14:paraId="562523C7" w14:textId="77777777" w:rsidR="00372502" w:rsidRPr="00372502" w:rsidRDefault="00372502">
      <w:pPr>
        <w:spacing w:before="100" w:beforeAutospacing="1" w:after="100" w:afterAutospacing="1" w:line="276" w:lineRule="auto"/>
        <w:rPr>
          <w:ins w:id="5566" w:author="ANANDHAKRISHNAN MADATHIL REMESH" w:date="2025-04-02T18:44:00Z" w16du:dateUtc="2025-04-02T17:44:00Z"/>
        </w:rPr>
        <w:pPrChange w:id="5567" w:author="ANANDHAKRISHNAN MADATHIL REMESH" w:date="2025-04-02T18:50:00Z" w16du:dateUtc="2025-04-02T17:50:00Z">
          <w:pPr>
            <w:spacing w:before="100" w:beforeAutospacing="1" w:after="100" w:afterAutospacing="1"/>
          </w:pPr>
        </w:pPrChange>
      </w:pPr>
    </w:p>
    <w:p w14:paraId="7DF3D4A9" w14:textId="02999273" w:rsidR="00372502" w:rsidRPr="00132EC7" w:rsidRDefault="00B8486D">
      <w:pPr>
        <w:pStyle w:val="Heading2"/>
        <w:spacing w:line="276" w:lineRule="auto"/>
        <w:rPr>
          <w:ins w:id="5568" w:author="ANANDHAKRISHNAN MADATHIL REMESH" w:date="2025-04-02T18:44:00Z" w16du:dateUtc="2025-04-02T17:44:00Z"/>
        </w:rPr>
        <w:pPrChange w:id="5569" w:author="ANANDHAKRISHNAN MADATHIL REMESH" w:date="2025-04-02T18:53:00Z" w16du:dateUtc="2025-04-02T17:53:00Z">
          <w:pPr>
            <w:spacing w:before="100" w:beforeAutospacing="1" w:after="100" w:afterAutospacing="1"/>
          </w:pPr>
        </w:pPrChange>
      </w:pPr>
      <w:bookmarkStart w:id="5570" w:name="_Toc195466561"/>
      <w:ins w:id="5571" w:author="ANANDHAKRISHNAN MADATHIL REMESH" w:date="2025-04-02T18:44:00Z" w16du:dateUtc="2025-04-02T17:44:00Z">
        <w:r w:rsidRPr="00372502">
          <w:rPr>
            <w:caps w:val="0"/>
          </w:rPr>
          <w:t>Final reflection</w:t>
        </w:r>
        <w:bookmarkEnd w:id="5570"/>
      </w:ins>
    </w:p>
    <w:p w14:paraId="3D2930D0" w14:textId="43137E8E" w:rsidR="00372502" w:rsidRPr="00132EC7" w:rsidRDefault="00372502">
      <w:pPr>
        <w:spacing w:before="100" w:beforeAutospacing="1" w:after="100" w:afterAutospacing="1" w:line="276" w:lineRule="auto"/>
        <w:jc w:val="both"/>
        <w:rPr>
          <w:ins w:id="5572" w:author="ANANDHAKRISHNAN MADATHIL REMESH" w:date="2025-04-02T18:44:00Z" w16du:dateUtc="2025-04-02T17:44:00Z"/>
          <w:rFonts w:ascii="Trebuchet MS" w:hAnsi="Trebuchet MS"/>
          <w:rPrChange w:id="5573" w:author="ANANDHAKRISHNAN MADATHIL REMESH" w:date="2025-04-02T18:51:00Z" w16du:dateUtc="2025-04-02T17:51:00Z">
            <w:rPr>
              <w:ins w:id="5574" w:author="ANANDHAKRISHNAN MADATHIL REMESH" w:date="2025-04-02T18:44:00Z" w16du:dateUtc="2025-04-02T17:44:00Z"/>
            </w:rPr>
          </w:rPrChange>
        </w:rPr>
        <w:pPrChange w:id="5575" w:author="ANANDHAKRISHNAN MADATHIL REMESH" w:date="2025-04-02T18:51:00Z" w16du:dateUtc="2025-04-02T17:51:00Z">
          <w:pPr>
            <w:spacing w:before="100" w:beforeAutospacing="1" w:after="100" w:afterAutospacing="1"/>
          </w:pPr>
        </w:pPrChange>
      </w:pPr>
      <w:ins w:id="5576" w:author="ANANDHAKRISHNAN MADATHIL REMESH" w:date="2025-04-02T18:44:00Z" w16du:dateUtc="2025-04-02T17:44:00Z">
        <w:r w:rsidRPr="00132EC7">
          <w:rPr>
            <w:rFonts w:ascii="Trebuchet MS" w:hAnsi="Trebuchet MS"/>
            <w:rPrChange w:id="5577" w:author="ANANDHAKRISHNAN MADATHIL REMESH" w:date="2025-04-02T18:51:00Z" w16du:dateUtc="2025-04-02T17:51:00Z">
              <w:rPr/>
            </w:rPrChange>
          </w:rPr>
          <w:t xml:space="preserve">This </w:t>
        </w:r>
      </w:ins>
      <w:ins w:id="5578" w:author="ANANDHAKRISHNAN MADATHIL REMESH" w:date="2025-04-02T18:49:00Z" w16du:dateUtc="2025-04-02T17:49:00Z">
        <w:r w:rsidR="00132EC7" w:rsidRPr="00132EC7">
          <w:rPr>
            <w:rFonts w:ascii="Trebuchet MS" w:hAnsi="Trebuchet MS"/>
            <w:rPrChange w:id="5579" w:author="ANANDHAKRISHNAN MADATHIL REMESH" w:date="2025-04-02T18:51:00Z" w16du:dateUtc="2025-04-02T17:51:00Z">
              <w:rPr/>
            </w:rPrChange>
          </w:rPr>
          <w:t>Project</w:t>
        </w:r>
      </w:ins>
      <w:ins w:id="5580" w:author="ANANDHAKRISHNAN MADATHIL REMESH" w:date="2025-04-02T18:44:00Z" w16du:dateUtc="2025-04-02T17:44:00Z">
        <w:r w:rsidRPr="00132EC7">
          <w:rPr>
            <w:rFonts w:ascii="Trebuchet MS" w:hAnsi="Trebuchet MS"/>
            <w:rPrChange w:id="5581" w:author="ANANDHAKRISHNAN MADATHIL REMESH" w:date="2025-04-02T18:51:00Z" w16du:dateUtc="2025-04-02T17:51:00Z">
              <w:rPr/>
            </w:rPrChange>
          </w:rPr>
          <w:t xml:space="preserve"> confirms the transformative potential of artificial intelligence in addressing one of the world’s most pressing climate-related challenges. The models developed in this study not only achieve high accuracy but also provide interpretability, usability, and operational insight. By integrating structured hydrological data with satellite image segmentation, this system demonstrates how interdisciplinary approaches can produce actionable outcomes for real-world problems. With continued refinement, such AI-powered systems can serve as critical tools in climate resilience planning, emergency response, and sustainable urban development.</w:t>
        </w:r>
      </w:ins>
    </w:p>
    <w:p w14:paraId="6F209FD2" w14:textId="3E373113" w:rsidR="009354C8" w:rsidRPr="00272B1A" w:rsidRDefault="00372502" w:rsidP="009354C8">
      <w:pPr>
        <w:spacing w:before="100" w:beforeAutospacing="1" w:after="100" w:afterAutospacing="1" w:line="276" w:lineRule="auto"/>
        <w:rPr>
          <w:ins w:id="5582" w:author="ANANDHAKRISHNAN MADATHIL REMESH" w:date="2025-03-27T00:02:00Z" w16du:dateUtc="2025-03-27T00:02:00Z"/>
          <w:rFonts w:ascii="Trebuchet MS" w:hAnsi="Trebuchet MS"/>
        </w:rPr>
      </w:pPr>
      <w:ins w:id="5583" w:author="ANANDHAKRISHNAN MADATHIL REMESH" w:date="2025-04-02T18:44:00Z" w16du:dateUtc="2025-04-02T17:44:00Z">
        <w:r w:rsidRPr="00132EC7">
          <w:rPr>
            <w:rFonts w:ascii="Trebuchet MS" w:hAnsi="Trebuchet MS"/>
            <w:rPrChange w:id="5584" w:author="ANANDHAKRISHNAN MADATHIL REMESH" w:date="2025-04-02T18:51:00Z" w16du:dateUtc="2025-04-02T17:51:00Z">
              <w:rPr/>
            </w:rPrChange>
          </w:rPr>
          <w:t>Ultimately, the study contributes to the evolving field of disaster analytics, marking a step forward in the quest for smarter, faster, and fairer responses to environmental threats.</w:t>
        </w:r>
      </w:ins>
    </w:p>
    <w:p w14:paraId="2F68EABC" w14:textId="77777777" w:rsidR="009354C8" w:rsidRDefault="009354C8">
      <w:pPr>
        <w:pStyle w:val="NoSpacing"/>
        <w:spacing w:before="960" w:after="960"/>
        <w:rPr>
          <w:ins w:id="5585" w:author="ANANDHAKRISHNAN MADATHIL REMESH" w:date="2025-04-08T13:13:00Z" w16du:dateUtc="2025-04-08T12:13:00Z"/>
          <w:rStyle w:val="SubtleReference"/>
          <w:smallCaps w:val="0"/>
          <w:u w:val="none"/>
        </w:rPr>
      </w:pPr>
      <w:ins w:id="5586" w:author="ANANDHAKRISHNAN MADATHIL REMESH" w:date="2025-03-27T00:02:00Z" w16du:dateUtc="2025-03-27T00:02:00Z">
        <w:r w:rsidRPr="00162040">
          <w:rPr>
            <w:rStyle w:val="SubtleReference"/>
            <w:smallCaps w:val="0"/>
            <w:u w:val="none"/>
          </w:rPr>
          <w:lastRenderedPageBreak/>
          <w:t>Reference</w:t>
        </w:r>
      </w:ins>
    </w:p>
    <w:p w14:paraId="4C7D6B5E" w14:textId="77777777" w:rsidR="00CC78E2" w:rsidRPr="00E00C28" w:rsidRDefault="00CC78E2">
      <w:pPr>
        <w:pStyle w:val="paragraph"/>
        <w:numPr>
          <w:ilvl w:val="0"/>
          <w:numId w:val="79"/>
        </w:numPr>
        <w:spacing w:before="0" w:beforeAutospacing="0" w:after="0" w:afterAutospacing="0" w:line="276" w:lineRule="auto"/>
        <w:textAlignment w:val="baseline"/>
        <w:rPr>
          <w:ins w:id="5587" w:author="ANANDHAKRISHNAN MADATHIL REMESH" w:date="2025-04-08T13:14:00Z" w16du:dateUtc="2025-04-08T12:14:00Z"/>
          <w:rFonts w:ascii="Trebuchet MS" w:hAnsi="Trebuchet MS" w:cs="Segoe UI"/>
          <w:rPrChange w:id="5588" w:author="ANANDHAKRISHNAN MADATHIL REMESH" w:date="2025-04-08T14:49:00Z" w16du:dateUtc="2025-04-08T13:49:00Z">
            <w:rPr>
              <w:ins w:id="5589" w:author="ANANDHAKRISHNAN MADATHIL REMESH" w:date="2025-04-08T13:14:00Z" w16du:dateUtc="2025-04-08T12:14:00Z"/>
              <w:rFonts w:ascii="Trebuchet MS" w:hAnsi="Trebuchet MS" w:cs="Segoe UI"/>
              <w:sz w:val="20"/>
              <w:szCs w:val="20"/>
            </w:rPr>
          </w:rPrChange>
        </w:rPr>
        <w:pPrChange w:id="5590" w:author="ANANDHAKRISHNAN MADATHIL REMESH" w:date="2025-04-08T14:49:00Z" w16du:dateUtc="2025-04-08T13:49:00Z">
          <w:pPr>
            <w:pStyle w:val="paragraph"/>
            <w:numPr>
              <w:numId w:val="64"/>
            </w:numPr>
            <w:tabs>
              <w:tab w:val="num" w:pos="360"/>
            </w:tabs>
            <w:spacing w:before="0" w:beforeAutospacing="0" w:after="0" w:afterAutospacing="0"/>
            <w:ind w:left="1080" w:hanging="360"/>
            <w:jc w:val="both"/>
            <w:textAlignment w:val="baseline"/>
          </w:pPr>
        </w:pPrChange>
      </w:pPr>
      <w:proofErr w:type="spellStart"/>
      <w:ins w:id="5591" w:author="ANANDHAKRISHNAN MADATHIL REMESH" w:date="2025-04-08T13:14:00Z" w16du:dateUtc="2025-04-08T12:14:00Z">
        <w:r w:rsidRPr="00E00C28">
          <w:rPr>
            <w:rStyle w:val="normaltextrun"/>
            <w:rFonts w:ascii="Trebuchet MS" w:eastAsiaTheme="majorEastAsia" w:hAnsi="Trebuchet MS" w:cs="Segoe UI"/>
            <w:b/>
            <w:bCs/>
            <w:rPrChange w:id="5592" w:author="ANANDHAKRISHNAN MADATHIL REMESH" w:date="2025-04-08T14:49:00Z" w16du:dateUtc="2025-04-08T13:49:00Z">
              <w:rPr>
                <w:rStyle w:val="normaltextrun"/>
                <w:rFonts w:ascii="Trebuchet MS" w:eastAsiaTheme="majorEastAsia" w:hAnsi="Trebuchet MS" w:cs="Segoe UI"/>
                <w:b/>
                <w:bCs/>
                <w:sz w:val="20"/>
                <w:szCs w:val="20"/>
              </w:rPr>
            </w:rPrChange>
          </w:rPr>
          <w:t>Kundzewicz</w:t>
        </w:r>
        <w:proofErr w:type="spellEnd"/>
        <w:r w:rsidRPr="00E00C28">
          <w:rPr>
            <w:rStyle w:val="normaltextrun"/>
            <w:rFonts w:ascii="Trebuchet MS" w:eastAsiaTheme="majorEastAsia" w:hAnsi="Trebuchet MS" w:cs="Segoe UI"/>
            <w:b/>
            <w:bCs/>
            <w:rPrChange w:id="5593" w:author="ANANDHAKRISHNAN MADATHIL REMESH" w:date="2025-04-08T14:49:00Z" w16du:dateUtc="2025-04-08T13:49:00Z">
              <w:rPr>
                <w:rStyle w:val="normaltextrun"/>
                <w:rFonts w:ascii="Trebuchet MS" w:eastAsiaTheme="majorEastAsia" w:hAnsi="Trebuchet MS" w:cs="Segoe UI"/>
                <w:b/>
                <w:bCs/>
                <w:sz w:val="20"/>
                <w:szCs w:val="20"/>
              </w:rPr>
            </w:rPrChange>
          </w:rPr>
          <w:t>, Z.W., Su, B., Wang, Y., Wang, G., Wang, G., Huang, J., &amp; Jiang, T. (2019)</w:t>
        </w:r>
        <w:r w:rsidRPr="00E00C28">
          <w:rPr>
            <w:rStyle w:val="normaltextrun"/>
            <w:rFonts w:ascii="Trebuchet MS" w:eastAsiaTheme="majorEastAsia" w:hAnsi="Trebuchet MS" w:cs="Segoe UI"/>
            <w:rPrChange w:id="5594" w:author="ANANDHAKRISHNAN MADATHIL REMESH" w:date="2025-04-08T14:49:00Z" w16du:dateUtc="2025-04-08T13:49:00Z">
              <w:rPr>
                <w:rStyle w:val="normaltextrun"/>
                <w:rFonts w:ascii="Trebuchet MS" w:eastAsiaTheme="majorEastAsia" w:hAnsi="Trebuchet MS" w:cs="Segoe UI"/>
                <w:sz w:val="20"/>
                <w:szCs w:val="20"/>
              </w:rPr>
            </w:rPrChange>
          </w:rPr>
          <w:t xml:space="preserve"> ‘Flood risk in a range of spatial perspectives – from global to local scales’, </w:t>
        </w:r>
        <w:r w:rsidRPr="00E00C28">
          <w:rPr>
            <w:rStyle w:val="normaltextrun"/>
            <w:rFonts w:ascii="Trebuchet MS" w:eastAsiaTheme="majorEastAsia" w:hAnsi="Trebuchet MS" w:cs="Segoe UI"/>
            <w:i/>
            <w:iCs/>
            <w:rPrChange w:id="5595" w:author="ANANDHAKRISHNAN MADATHIL REMESH" w:date="2025-04-08T14:49:00Z" w16du:dateUtc="2025-04-08T13:49:00Z">
              <w:rPr>
                <w:rStyle w:val="normaltextrun"/>
                <w:rFonts w:ascii="Trebuchet MS" w:eastAsiaTheme="majorEastAsia" w:hAnsi="Trebuchet MS" w:cs="Segoe UI"/>
                <w:i/>
                <w:iCs/>
                <w:sz w:val="20"/>
                <w:szCs w:val="20"/>
              </w:rPr>
            </w:rPrChange>
          </w:rPr>
          <w:t>Natural Hazards and Earth System Sciences</w:t>
        </w:r>
        <w:r w:rsidRPr="00E00C28">
          <w:rPr>
            <w:rStyle w:val="normaltextrun"/>
            <w:rFonts w:ascii="Trebuchet MS" w:eastAsiaTheme="majorEastAsia" w:hAnsi="Trebuchet MS" w:cs="Segoe UI"/>
            <w:rPrChange w:id="5596" w:author="ANANDHAKRISHNAN MADATHIL REMESH" w:date="2025-04-08T14:49:00Z" w16du:dateUtc="2025-04-08T13:49:00Z">
              <w:rPr>
                <w:rStyle w:val="normaltextrun"/>
                <w:rFonts w:ascii="Trebuchet MS" w:eastAsiaTheme="majorEastAsia" w:hAnsi="Trebuchet MS" w:cs="Segoe UI"/>
                <w:sz w:val="20"/>
                <w:szCs w:val="20"/>
              </w:rPr>
            </w:rPrChange>
          </w:rPr>
          <w:t>. doi:10.5194/nhess-19-1319-2019.</w:t>
        </w:r>
        <w:r w:rsidRPr="00E00C28">
          <w:rPr>
            <w:rStyle w:val="eop"/>
            <w:rFonts w:ascii="Trebuchet MS" w:hAnsi="Trebuchet MS" w:cs="Segoe UI"/>
            <w:rPrChange w:id="5597" w:author="ANANDHAKRISHNAN MADATHIL REMESH" w:date="2025-04-08T14:49:00Z" w16du:dateUtc="2025-04-08T13:49:00Z">
              <w:rPr>
                <w:rStyle w:val="eop"/>
                <w:rFonts w:ascii="Trebuchet MS" w:hAnsi="Trebuchet MS" w:cs="Segoe UI"/>
                <w:sz w:val="20"/>
                <w:szCs w:val="20"/>
              </w:rPr>
            </w:rPrChange>
          </w:rPr>
          <w:t> </w:t>
        </w:r>
      </w:ins>
    </w:p>
    <w:p w14:paraId="028CD955" w14:textId="78ECC9E1" w:rsidR="00CC78E2" w:rsidRPr="00E00C28" w:rsidRDefault="00CC78E2">
      <w:pPr>
        <w:pStyle w:val="paragraph"/>
        <w:spacing w:before="0" w:beforeAutospacing="0" w:after="0" w:afterAutospacing="0" w:line="276" w:lineRule="auto"/>
        <w:ind w:left="780"/>
        <w:textAlignment w:val="baseline"/>
        <w:rPr>
          <w:ins w:id="5598" w:author="ANANDHAKRISHNAN MADATHIL REMESH" w:date="2025-04-08T13:14:00Z" w16du:dateUtc="2025-04-08T12:14:00Z"/>
          <w:rFonts w:ascii="Trebuchet MS" w:hAnsi="Trebuchet MS" w:cs="Segoe UI"/>
          <w:rPrChange w:id="5599" w:author="ANANDHAKRISHNAN MADATHIL REMESH" w:date="2025-04-08T14:49:00Z" w16du:dateUtc="2025-04-08T13:49:00Z">
            <w:rPr>
              <w:ins w:id="5600" w:author="ANANDHAKRISHNAN MADATHIL REMESH" w:date="2025-04-08T13:14:00Z" w16du:dateUtc="2025-04-08T12:14:00Z"/>
              <w:rFonts w:ascii="Segoe UI" w:hAnsi="Segoe UI" w:cs="Segoe UI"/>
              <w:sz w:val="18"/>
              <w:szCs w:val="18"/>
            </w:rPr>
          </w:rPrChange>
        </w:rPr>
        <w:pPrChange w:id="5601" w:author="ANANDHAKRISHNAN MADATHIL REMESH" w:date="2025-04-08T14:49:00Z" w16du:dateUtc="2025-04-08T13:49:00Z">
          <w:pPr>
            <w:pStyle w:val="paragraph"/>
            <w:spacing w:before="0" w:beforeAutospacing="0" w:after="0" w:afterAutospacing="0"/>
            <w:ind w:left="720"/>
            <w:jc w:val="both"/>
            <w:textAlignment w:val="baseline"/>
          </w:pPr>
        </w:pPrChange>
      </w:pPr>
    </w:p>
    <w:p w14:paraId="707A3FBB" w14:textId="2F09C269" w:rsidR="00CC78E2" w:rsidRPr="00E00C28" w:rsidRDefault="00CC78E2">
      <w:pPr>
        <w:pStyle w:val="paragraph"/>
        <w:spacing w:before="0" w:beforeAutospacing="0" w:after="0" w:afterAutospacing="0" w:line="276" w:lineRule="auto"/>
        <w:ind w:left="60"/>
        <w:textAlignment w:val="baseline"/>
        <w:rPr>
          <w:ins w:id="5602" w:author="ANANDHAKRISHNAN MADATHIL REMESH" w:date="2025-04-08T13:14:00Z" w16du:dateUtc="2025-04-08T12:14:00Z"/>
          <w:rFonts w:ascii="Trebuchet MS" w:hAnsi="Trebuchet MS" w:cs="Segoe UI"/>
          <w:rPrChange w:id="5603" w:author="ANANDHAKRISHNAN MADATHIL REMESH" w:date="2025-04-08T14:49:00Z" w16du:dateUtc="2025-04-08T13:49:00Z">
            <w:rPr>
              <w:ins w:id="5604" w:author="ANANDHAKRISHNAN MADATHIL REMESH" w:date="2025-04-08T13:14:00Z" w16du:dateUtc="2025-04-08T12:14:00Z"/>
              <w:rFonts w:ascii="Segoe UI" w:hAnsi="Segoe UI" w:cs="Segoe UI"/>
              <w:sz w:val="18"/>
              <w:szCs w:val="18"/>
            </w:rPr>
          </w:rPrChange>
        </w:rPr>
        <w:pPrChange w:id="5605" w:author="ANANDHAKRISHNAN MADATHIL REMESH" w:date="2025-04-08T14:49:00Z" w16du:dateUtc="2025-04-08T13:49:00Z">
          <w:pPr>
            <w:pStyle w:val="paragraph"/>
            <w:spacing w:before="0" w:beforeAutospacing="0" w:after="0" w:afterAutospacing="0"/>
            <w:jc w:val="both"/>
            <w:textAlignment w:val="baseline"/>
          </w:pPr>
        </w:pPrChange>
      </w:pPr>
    </w:p>
    <w:p w14:paraId="1CEBEF6F" w14:textId="77777777" w:rsidR="00CC78E2" w:rsidRPr="00E00C28" w:rsidRDefault="00CC78E2">
      <w:pPr>
        <w:pStyle w:val="paragraph"/>
        <w:numPr>
          <w:ilvl w:val="0"/>
          <w:numId w:val="79"/>
        </w:numPr>
        <w:spacing w:before="0" w:beforeAutospacing="0" w:after="0" w:afterAutospacing="0" w:line="276" w:lineRule="auto"/>
        <w:textAlignment w:val="baseline"/>
        <w:rPr>
          <w:ins w:id="5606" w:author="ANANDHAKRISHNAN MADATHIL REMESH" w:date="2025-04-08T13:14:00Z" w16du:dateUtc="2025-04-08T12:14:00Z"/>
          <w:rFonts w:ascii="Trebuchet MS" w:hAnsi="Trebuchet MS" w:cs="Segoe UI"/>
          <w:rPrChange w:id="5607" w:author="ANANDHAKRISHNAN MADATHIL REMESH" w:date="2025-04-08T14:49:00Z" w16du:dateUtc="2025-04-08T13:49:00Z">
            <w:rPr>
              <w:ins w:id="5608" w:author="ANANDHAKRISHNAN MADATHIL REMESH" w:date="2025-04-08T13:14:00Z" w16du:dateUtc="2025-04-08T12:14:00Z"/>
              <w:rFonts w:ascii="Trebuchet MS" w:hAnsi="Trebuchet MS" w:cs="Segoe UI"/>
              <w:sz w:val="20"/>
              <w:szCs w:val="20"/>
            </w:rPr>
          </w:rPrChange>
        </w:rPr>
        <w:pPrChange w:id="5609" w:author="ANANDHAKRISHNAN MADATHIL REMESH" w:date="2025-04-08T14:49:00Z" w16du:dateUtc="2025-04-08T13:49:00Z">
          <w:pPr>
            <w:pStyle w:val="paragraph"/>
            <w:numPr>
              <w:numId w:val="65"/>
            </w:numPr>
            <w:tabs>
              <w:tab w:val="num" w:pos="720"/>
            </w:tabs>
            <w:spacing w:before="0" w:beforeAutospacing="0" w:after="0" w:afterAutospacing="0"/>
            <w:ind w:left="1080" w:hanging="360"/>
            <w:jc w:val="both"/>
            <w:textAlignment w:val="baseline"/>
          </w:pPr>
        </w:pPrChange>
      </w:pPr>
      <w:ins w:id="5610" w:author="ANANDHAKRISHNAN MADATHIL REMESH" w:date="2025-04-08T13:14:00Z" w16du:dateUtc="2025-04-08T12:14:00Z">
        <w:r w:rsidRPr="00E00C28">
          <w:rPr>
            <w:rStyle w:val="normaltextrun"/>
            <w:rFonts w:ascii="Trebuchet MS" w:eastAsiaTheme="majorEastAsia" w:hAnsi="Trebuchet MS" w:cs="Segoe UI"/>
            <w:b/>
            <w:bCs/>
            <w:rPrChange w:id="5611" w:author="ANANDHAKRISHNAN MADATHIL REMESH" w:date="2025-04-08T14:49:00Z" w16du:dateUtc="2025-04-08T13:49:00Z">
              <w:rPr>
                <w:rStyle w:val="normaltextrun"/>
                <w:rFonts w:ascii="Trebuchet MS" w:eastAsiaTheme="majorEastAsia" w:hAnsi="Trebuchet MS" w:cs="Segoe UI"/>
                <w:b/>
                <w:bCs/>
                <w:sz w:val="20"/>
                <w:szCs w:val="20"/>
              </w:rPr>
            </w:rPrChange>
          </w:rPr>
          <w:t>Young, J.C., Arthur, R., Spruce, M., &amp; Williams, H.T.P. (2022)</w:t>
        </w:r>
        <w:r w:rsidRPr="00E00C28">
          <w:rPr>
            <w:rStyle w:val="normaltextrun"/>
            <w:rFonts w:ascii="Trebuchet MS" w:eastAsiaTheme="majorEastAsia" w:hAnsi="Trebuchet MS" w:cs="Segoe UI"/>
            <w:rPrChange w:id="5612" w:author="ANANDHAKRISHNAN MADATHIL REMESH" w:date="2025-04-08T14:49:00Z" w16du:dateUtc="2025-04-08T13:49:00Z">
              <w:rPr>
                <w:rStyle w:val="normaltextrun"/>
                <w:rFonts w:ascii="Trebuchet MS" w:eastAsiaTheme="majorEastAsia" w:hAnsi="Trebuchet MS" w:cs="Segoe UI"/>
                <w:sz w:val="20"/>
                <w:szCs w:val="20"/>
              </w:rPr>
            </w:rPrChange>
          </w:rPr>
          <w:t xml:space="preserve"> ‘Social sensing of flood impacts in India: A case study of Kerala 2018’, </w:t>
        </w:r>
        <w:r w:rsidRPr="00E00C28">
          <w:rPr>
            <w:rStyle w:val="normaltextrun"/>
            <w:rFonts w:ascii="Trebuchet MS" w:eastAsiaTheme="majorEastAsia" w:hAnsi="Trebuchet MS" w:cs="Segoe UI"/>
            <w:i/>
            <w:iCs/>
            <w:rPrChange w:id="5613" w:author="ANANDHAKRISHNAN MADATHIL REMESH" w:date="2025-04-08T14:49:00Z" w16du:dateUtc="2025-04-08T13:49:00Z">
              <w:rPr>
                <w:rStyle w:val="normaltextrun"/>
                <w:rFonts w:ascii="Trebuchet MS" w:eastAsiaTheme="majorEastAsia" w:hAnsi="Trebuchet MS" w:cs="Segoe UI"/>
                <w:i/>
                <w:iCs/>
                <w:sz w:val="20"/>
                <w:szCs w:val="20"/>
              </w:rPr>
            </w:rPrChange>
          </w:rPr>
          <w:t>International Journal of Disaster Risk Reduction</w:t>
        </w:r>
        <w:r w:rsidRPr="00E00C28">
          <w:rPr>
            <w:rStyle w:val="normaltextrun"/>
            <w:rFonts w:ascii="Trebuchet MS" w:eastAsiaTheme="majorEastAsia" w:hAnsi="Trebuchet MS" w:cs="Segoe UI"/>
            <w:rPrChange w:id="5614" w:author="ANANDHAKRISHNAN MADATHIL REMESH" w:date="2025-04-08T14:49:00Z" w16du:dateUtc="2025-04-08T13:49:00Z">
              <w:rPr>
                <w:rStyle w:val="normaltextrun"/>
                <w:rFonts w:ascii="Trebuchet MS" w:eastAsiaTheme="majorEastAsia" w:hAnsi="Trebuchet MS" w:cs="Segoe UI"/>
                <w:sz w:val="20"/>
                <w:szCs w:val="20"/>
              </w:rPr>
            </w:rPrChange>
          </w:rPr>
          <w:t xml:space="preserve">. </w:t>
        </w:r>
        <w:proofErr w:type="spellStart"/>
        <w:r w:rsidRPr="00E00C28">
          <w:rPr>
            <w:rStyle w:val="normaltextrun"/>
            <w:rFonts w:ascii="Trebuchet MS" w:eastAsiaTheme="majorEastAsia" w:hAnsi="Trebuchet MS" w:cs="Segoe UI"/>
            <w:rPrChange w:id="5615" w:author="ANANDHAKRISHNAN MADATHIL REMESH" w:date="2025-04-08T14:49:00Z" w16du:dateUtc="2025-04-08T13:49:00Z">
              <w:rPr>
                <w:rStyle w:val="normaltextrun"/>
                <w:rFonts w:ascii="Trebuchet MS" w:eastAsiaTheme="majorEastAsia" w:hAnsi="Trebuchet MS" w:cs="Segoe UI"/>
                <w:sz w:val="20"/>
                <w:szCs w:val="20"/>
              </w:rPr>
            </w:rPrChange>
          </w:rPr>
          <w:t>doi</w:t>
        </w:r>
        <w:proofErr w:type="spellEnd"/>
        <w:r w:rsidRPr="00E00C28">
          <w:rPr>
            <w:rStyle w:val="normaltextrun"/>
            <w:rFonts w:ascii="Trebuchet MS" w:eastAsiaTheme="majorEastAsia" w:hAnsi="Trebuchet MS" w:cs="Segoe UI"/>
            <w:rPrChange w:id="5616" w:author="ANANDHAKRISHNAN MADATHIL REMESH" w:date="2025-04-08T14:49:00Z" w16du:dateUtc="2025-04-08T13:49:00Z">
              <w:rPr>
                <w:rStyle w:val="normaltextrun"/>
                <w:rFonts w:ascii="Trebuchet MS" w:eastAsiaTheme="majorEastAsia" w:hAnsi="Trebuchet MS" w:cs="Segoe UI"/>
                <w:sz w:val="20"/>
                <w:szCs w:val="20"/>
              </w:rPr>
            </w:rPrChange>
          </w:rPr>
          <w:t>: 10.1016/j.ijdrr.2022.102908.</w:t>
        </w:r>
        <w:r w:rsidRPr="00E00C28">
          <w:rPr>
            <w:rStyle w:val="eop"/>
            <w:rFonts w:ascii="Trebuchet MS" w:hAnsi="Trebuchet MS" w:cs="Segoe UI"/>
            <w:rPrChange w:id="5617" w:author="ANANDHAKRISHNAN MADATHIL REMESH" w:date="2025-04-08T14:49:00Z" w16du:dateUtc="2025-04-08T13:49:00Z">
              <w:rPr>
                <w:rStyle w:val="eop"/>
                <w:rFonts w:ascii="Trebuchet MS" w:hAnsi="Trebuchet MS" w:cs="Segoe UI"/>
                <w:sz w:val="20"/>
                <w:szCs w:val="20"/>
              </w:rPr>
            </w:rPrChange>
          </w:rPr>
          <w:t> </w:t>
        </w:r>
      </w:ins>
    </w:p>
    <w:p w14:paraId="224D4187" w14:textId="247411C9" w:rsidR="00CC78E2" w:rsidRPr="00E00C28" w:rsidRDefault="00CC78E2">
      <w:pPr>
        <w:pStyle w:val="paragraph"/>
        <w:spacing w:before="0" w:beforeAutospacing="0" w:after="0" w:afterAutospacing="0" w:line="276" w:lineRule="auto"/>
        <w:ind w:left="60"/>
        <w:textAlignment w:val="baseline"/>
        <w:rPr>
          <w:ins w:id="5618" w:author="ANANDHAKRISHNAN MADATHIL REMESH" w:date="2025-04-08T13:14:00Z" w16du:dateUtc="2025-04-08T12:14:00Z"/>
          <w:rFonts w:ascii="Trebuchet MS" w:hAnsi="Trebuchet MS" w:cs="Segoe UI"/>
          <w:rPrChange w:id="5619" w:author="ANANDHAKRISHNAN MADATHIL REMESH" w:date="2025-04-08T14:49:00Z" w16du:dateUtc="2025-04-08T13:49:00Z">
            <w:rPr>
              <w:ins w:id="5620" w:author="ANANDHAKRISHNAN MADATHIL REMESH" w:date="2025-04-08T13:14:00Z" w16du:dateUtc="2025-04-08T12:14:00Z"/>
              <w:rFonts w:ascii="Segoe UI" w:hAnsi="Segoe UI" w:cs="Segoe UI"/>
              <w:sz w:val="18"/>
              <w:szCs w:val="18"/>
            </w:rPr>
          </w:rPrChange>
        </w:rPr>
        <w:pPrChange w:id="5621" w:author="ANANDHAKRISHNAN MADATHIL REMESH" w:date="2025-04-08T14:49:00Z" w16du:dateUtc="2025-04-08T13:49:00Z">
          <w:pPr>
            <w:pStyle w:val="paragraph"/>
            <w:spacing w:before="0" w:beforeAutospacing="0" w:after="0" w:afterAutospacing="0"/>
            <w:jc w:val="both"/>
            <w:textAlignment w:val="baseline"/>
          </w:pPr>
        </w:pPrChange>
      </w:pPr>
    </w:p>
    <w:p w14:paraId="08D7A778" w14:textId="13DB051E" w:rsidR="00CC78E2" w:rsidRPr="00E00C28" w:rsidRDefault="00CC78E2">
      <w:pPr>
        <w:pStyle w:val="paragraph"/>
        <w:spacing w:before="0" w:beforeAutospacing="0" w:after="0" w:afterAutospacing="0" w:line="276" w:lineRule="auto"/>
        <w:ind w:left="60"/>
        <w:textAlignment w:val="baseline"/>
        <w:rPr>
          <w:ins w:id="5622" w:author="ANANDHAKRISHNAN MADATHIL REMESH" w:date="2025-04-08T13:14:00Z" w16du:dateUtc="2025-04-08T12:14:00Z"/>
          <w:rFonts w:ascii="Trebuchet MS" w:hAnsi="Trebuchet MS" w:cs="Segoe UI"/>
          <w:rPrChange w:id="5623" w:author="ANANDHAKRISHNAN MADATHIL REMESH" w:date="2025-04-08T14:49:00Z" w16du:dateUtc="2025-04-08T13:49:00Z">
            <w:rPr>
              <w:ins w:id="5624" w:author="ANANDHAKRISHNAN MADATHIL REMESH" w:date="2025-04-08T13:14:00Z" w16du:dateUtc="2025-04-08T12:14:00Z"/>
              <w:rFonts w:ascii="Segoe UI" w:hAnsi="Segoe UI" w:cs="Segoe UI"/>
              <w:sz w:val="18"/>
              <w:szCs w:val="18"/>
            </w:rPr>
          </w:rPrChange>
        </w:rPr>
        <w:pPrChange w:id="5625" w:author="ANANDHAKRISHNAN MADATHIL REMESH" w:date="2025-04-08T14:49:00Z" w16du:dateUtc="2025-04-08T13:49:00Z">
          <w:pPr>
            <w:pStyle w:val="paragraph"/>
            <w:spacing w:before="0" w:beforeAutospacing="0" w:after="0" w:afterAutospacing="0"/>
            <w:jc w:val="both"/>
            <w:textAlignment w:val="baseline"/>
          </w:pPr>
        </w:pPrChange>
      </w:pPr>
    </w:p>
    <w:p w14:paraId="54406EC0" w14:textId="77777777" w:rsidR="00CC78E2" w:rsidRPr="00E00C28" w:rsidRDefault="00CC78E2">
      <w:pPr>
        <w:pStyle w:val="paragraph"/>
        <w:numPr>
          <w:ilvl w:val="0"/>
          <w:numId w:val="79"/>
        </w:numPr>
        <w:spacing w:before="0" w:beforeAutospacing="0" w:after="0" w:afterAutospacing="0" w:line="276" w:lineRule="auto"/>
        <w:textAlignment w:val="baseline"/>
        <w:rPr>
          <w:ins w:id="5626" w:author="ANANDHAKRISHNAN MADATHIL REMESH" w:date="2025-04-08T13:14:00Z" w16du:dateUtc="2025-04-08T12:14:00Z"/>
          <w:rFonts w:ascii="Trebuchet MS" w:hAnsi="Trebuchet MS" w:cs="Segoe UI"/>
          <w:rPrChange w:id="5627" w:author="ANANDHAKRISHNAN MADATHIL REMESH" w:date="2025-04-08T14:49:00Z" w16du:dateUtc="2025-04-08T13:49:00Z">
            <w:rPr>
              <w:ins w:id="5628" w:author="ANANDHAKRISHNAN MADATHIL REMESH" w:date="2025-04-08T13:14:00Z" w16du:dateUtc="2025-04-08T12:14:00Z"/>
              <w:rFonts w:ascii="Trebuchet MS" w:hAnsi="Trebuchet MS" w:cs="Segoe UI"/>
              <w:sz w:val="20"/>
              <w:szCs w:val="20"/>
            </w:rPr>
          </w:rPrChange>
        </w:rPr>
        <w:pPrChange w:id="5629" w:author="ANANDHAKRISHNAN MADATHIL REMESH" w:date="2025-04-08T14:49:00Z" w16du:dateUtc="2025-04-08T13:49:00Z">
          <w:pPr>
            <w:pStyle w:val="paragraph"/>
            <w:numPr>
              <w:numId w:val="66"/>
            </w:numPr>
            <w:tabs>
              <w:tab w:val="num" w:pos="720"/>
            </w:tabs>
            <w:spacing w:before="0" w:beforeAutospacing="0" w:after="0" w:afterAutospacing="0"/>
            <w:ind w:left="1080" w:hanging="360"/>
            <w:jc w:val="both"/>
            <w:textAlignment w:val="baseline"/>
          </w:pPr>
        </w:pPrChange>
      </w:pPr>
      <w:ins w:id="5630" w:author="ANANDHAKRISHNAN MADATHIL REMESH" w:date="2025-04-08T13:14:00Z" w16du:dateUtc="2025-04-08T12:14:00Z">
        <w:r w:rsidRPr="00E00C28">
          <w:rPr>
            <w:rStyle w:val="normaltextrun"/>
            <w:rFonts w:ascii="Trebuchet MS" w:eastAsiaTheme="majorEastAsia" w:hAnsi="Trebuchet MS" w:cs="Segoe UI"/>
            <w:b/>
            <w:bCs/>
            <w:rPrChange w:id="5631" w:author="ANANDHAKRISHNAN MADATHIL REMESH" w:date="2025-04-08T14:49:00Z" w16du:dateUtc="2025-04-08T13:49:00Z">
              <w:rPr>
                <w:rStyle w:val="normaltextrun"/>
                <w:rFonts w:ascii="Trebuchet MS" w:eastAsiaTheme="majorEastAsia" w:hAnsi="Trebuchet MS" w:cs="Segoe UI"/>
                <w:b/>
                <w:bCs/>
                <w:sz w:val="20"/>
                <w:szCs w:val="20"/>
              </w:rPr>
            </w:rPrChange>
          </w:rPr>
          <w:t>Le, X.-H., Ho, H.V., Lee, G., &amp; Jung, S. (2019)</w:t>
        </w:r>
        <w:r w:rsidRPr="00E00C28">
          <w:rPr>
            <w:rStyle w:val="normaltextrun"/>
            <w:rFonts w:ascii="Trebuchet MS" w:eastAsiaTheme="majorEastAsia" w:hAnsi="Trebuchet MS" w:cs="Segoe UI"/>
            <w:rPrChange w:id="5632" w:author="ANANDHAKRISHNAN MADATHIL REMESH" w:date="2025-04-08T14:49:00Z" w16du:dateUtc="2025-04-08T13:49:00Z">
              <w:rPr>
                <w:rStyle w:val="normaltextrun"/>
                <w:rFonts w:ascii="Trebuchet MS" w:eastAsiaTheme="majorEastAsia" w:hAnsi="Trebuchet MS" w:cs="Segoe UI"/>
                <w:sz w:val="20"/>
                <w:szCs w:val="20"/>
              </w:rPr>
            </w:rPrChange>
          </w:rPr>
          <w:t xml:space="preserve"> ‘Application of Long Short-Term Memory (LSTM) Neural Network for Flood Forecasting’, </w:t>
        </w:r>
        <w:r w:rsidRPr="00E00C28">
          <w:rPr>
            <w:rStyle w:val="normaltextrun"/>
            <w:rFonts w:ascii="Trebuchet MS" w:eastAsiaTheme="majorEastAsia" w:hAnsi="Trebuchet MS" w:cs="Segoe UI"/>
            <w:i/>
            <w:iCs/>
            <w:rPrChange w:id="5633" w:author="ANANDHAKRISHNAN MADATHIL REMESH" w:date="2025-04-08T14:49:00Z" w16du:dateUtc="2025-04-08T13:49:00Z">
              <w:rPr>
                <w:rStyle w:val="normaltextrun"/>
                <w:rFonts w:ascii="Trebuchet MS" w:eastAsiaTheme="majorEastAsia" w:hAnsi="Trebuchet MS" w:cs="Segoe UI"/>
                <w:i/>
                <w:iCs/>
                <w:sz w:val="20"/>
                <w:szCs w:val="20"/>
              </w:rPr>
            </w:rPrChange>
          </w:rPr>
          <w:t>Water</w:t>
        </w:r>
        <w:r w:rsidRPr="00E00C28">
          <w:rPr>
            <w:rStyle w:val="normaltextrun"/>
            <w:rFonts w:ascii="Trebuchet MS" w:eastAsiaTheme="majorEastAsia" w:hAnsi="Trebuchet MS" w:cs="Segoe UI"/>
            <w:rPrChange w:id="5634" w:author="ANANDHAKRISHNAN MADATHIL REMESH" w:date="2025-04-08T14:49:00Z" w16du:dateUtc="2025-04-08T13:49:00Z">
              <w:rPr>
                <w:rStyle w:val="normaltextrun"/>
                <w:rFonts w:ascii="Trebuchet MS" w:eastAsiaTheme="majorEastAsia" w:hAnsi="Trebuchet MS" w:cs="Segoe UI"/>
                <w:sz w:val="20"/>
                <w:szCs w:val="20"/>
              </w:rPr>
            </w:rPrChange>
          </w:rPr>
          <w:t xml:space="preserve">, </w:t>
        </w:r>
        <w:r w:rsidRPr="00E00C28">
          <w:rPr>
            <w:rStyle w:val="normaltextrun"/>
            <w:rFonts w:ascii="Trebuchet MS" w:eastAsiaTheme="majorEastAsia" w:hAnsi="Trebuchet MS" w:cs="Segoe UI"/>
            <w:b/>
            <w:bCs/>
            <w:rPrChange w:id="5635" w:author="ANANDHAKRISHNAN MADATHIL REMESH" w:date="2025-04-08T14:49:00Z" w16du:dateUtc="2025-04-08T13:49:00Z">
              <w:rPr>
                <w:rStyle w:val="normaltextrun"/>
                <w:rFonts w:ascii="Trebuchet MS" w:eastAsiaTheme="majorEastAsia" w:hAnsi="Trebuchet MS" w:cs="Segoe UI"/>
                <w:b/>
                <w:bCs/>
                <w:sz w:val="20"/>
                <w:szCs w:val="20"/>
              </w:rPr>
            </w:rPrChange>
          </w:rPr>
          <w:t>11</w:t>
        </w:r>
        <w:r w:rsidRPr="00E00C28">
          <w:rPr>
            <w:rStyle w:val="normaltextrun"/>
            <w:rFonts w:ascii="Trebuchet MS" w:eastAsiaTheme="majorEastAsia" w:hAnsi="Trebuchet MS" w:cs="Segoe UI"/>
            <w:rPrChange w:id="5636" w:author="ANANDHAKRISHNAN MADATHIL REMESH" w:date="2025-04-08T14:49:00Z" w16du:dateUtc="2025-04-08T13:49:00Z">
              <w:rPr>
                <w:rStyle w:val="normaltextrun"/>
                <w:rFonts w:ascii="Trebuchet MS" w:eastAsiaTheme="majorEastAsia" w:hAnsi="Trebuchet MS" w:cs="Segoe UI"/>
                <w:sz w:val="20"/>
                <w:szCs w:val="20"/>
              </w:rPr>
            </w:rPrChange>
          </w:rPr>
          <w:t>(7), 1387. doi:10.3390/w11071387.</w:t>
        </w:r>
        <w:r w:rsidRPr="00E00C28">
          <w:rPr>
            <w:rStyle w:val="eop"/>
            <w:rFonts w:ascii="Trebuchet MS" w:hAnsi="Trebuchet MS" w:cs="Segoe UI"/>
            <w:rPrChange w:id="5637" w:author="ANANDHAKRISHNAN MADATHIL REMESH" w:date="2025-04-08T14:49:00Z" w16du:dateUtc="2025-04-08T13:49:00Z">
              <w:rPr>
                <w:rStyle w:val="eop"/>
                <w:rFonts w:ascii="Trebuchet MS" w:hAnsi="Trebuchet MS" w:cs="Segoe UI"/>
                <w:sz w:val="20"/>
                <w:szCs w:val="20"/>
              </w:rPr>
            </w:rPrChange>
          </w:rPr>
          <w:t> </w:t>
        </w:r>
      </w:ins>
    </w:p>
    <w:p w14:paraId="46E59284" w14:textId="5460131C" w:rsidR="00CC78E2" w:rsidRPr="00E00C28" w:rsidRDefault="00CC78E2">
      <w:pPr>
        <w:pStyle w:val="paragraph"/>
        <w:spacing w:before="0" w:beforeAutospacing="0" w:after="0" w:afterAutospacing="0" w:line="276" w:lineRule="auto"/>
        <w:ind w:left="60"/>
        <w:textAlignment w:val="baseline"/>
        <w:rPr>
          <w:ins w:id="5638" w:author="ANANDHAKRISHNAN MADATHIL REMESH" w:date="2025-04-08T13:14:00Z" w16du:dateUtc="2025-04-08T12:14:00Z"/>
          <w:rFonts w:ascii="Trebuchet MS" w:hAnsi="Trebuchet MS" w:cs="Segoe UI"/>
          <w:rPrChange w:id="5639" w:author="ANANDHAKRISHNAN MADATHIL REMESH" w:date="2025-04-08T14:49:00Z" w16du:dateUtc="2025-04-08T13:49:00Z">
            <w:rPr>
              <w:ins w:id="5640" w:author="ANANDHAKRISHNAN MADATHIL REMESH" w:date="2025-04-08T13:14:00Z" w16du:dateUtc="2025-04-08T12:14:00Z"/>
              <w:rFonts w:ascii="Segoe UI" w:hAnsi="Segoe UI" w:cs="Segoe UI"/>
              <w:sz w:val="18"/>
              <w:szCs w:val="18"/>
            </w:rPr>
          </w:rPrChange>
        </w:rPr>
        <w:pPrChange w:id="5641" w:author="ANANDHAKRISHNAN MADATHIL REMESH" w:date="2025-04-08T14:49:00Z" w16du:dateUtc="2025-04-08T13:49:00Z">
          <w:pPr>
            <w:pStyle w:val="paragraph"/>
            <w:spacing w:before="0" w:beforeAutospacing="0" w:after="0" w:afterAutospacing="0"/>
            <w:jc w:val="both"/>
            <w:textAlignment w:val="baseline"/>
          </w:pPr>
        </w:pPrChange>
      </w:pPr>
    </w:p>
    <w:p w14:paraId="7032B8D4" w14:textId="04C9F064" w:rsidR="00CC78E2" w:rsidRPr="00E00C28" w:rsidRDefault="00CC78E2">
      <w:pPr>
        <w:pStyle w:val="paragraph"/>
        <w:spacing w:before="0" w:beforeAutospacing="0" w:after="0" w:afterAutospacing="0" w:line="276" w:lineRule="auto"/>
        <w:ind w:left="60"/>
        <w:textAlignment w:val="baseline"/>
        <w:rPr>
          <w:ins w:id="5642" w:author="ANANDHAKRISHNAN MADATHIL REMESH" w:date="2025-04-08T13:14:00Z" w16du:dateUtc="2025-04-08T12:14:00Z"/>
          <w:rFonts w:ascii="Trebuchet MS" w:hAnsi="Trebuchet MS" w:cs="Segoe UI"/>
          <w:rPrChange w:id="5643" w:author="ANANDHAKRISHNAN MADATHIL REMESH" w:date="2025-04-08T14:49:00Z" w16du:dateUtc="2025-04-08T13:49:00Z">
            <w:rPr>
              <w:ins w:id="5644" w:author="ANANDHAKRISHNAN MADATHIL REMESH" w:date="2025-04-08T13:14:00Z" w16du:dateUtc="2025-04-08T12:14:00Z"/>
              <w:rFonts w:ascii="Segoe UI" w:hAnsi="Segoe UI" w:cs="Segoe UI"/>
              <w:sz w:val="18"/>
              <w:szCs w:val="18"/>
            </w:rPr>
          </w:rPrChange>
        </w:rPr>
        <w:pPrChange w:id="5645" w:author="ANANDHAKRISHNAN MADATHIL REMESH" w:date="2025-04-08T14:49:00Z" w16du:dateUtc="2025-04-08T13:49:00Z">
          <w:pPr>
            <w:pStyle w:val="paragraph"/>
            <w:spacing w:before="0" w:beforeAutospacing="0" w:after="0" w:afterAutospacing="0"/>
            <w:jc w:val="both"/>
            <w:textAlignment w:val="baseline"/>
          </w:pPr>
        </w:pPrChange>
      </w:pPr>
    </w:p>
    <w:p w14:paraId="64E985EA" w14:textId="77777777" w:rsidR="00CC78E2" w:rsidRPr="00E00C28" w:rsidRDefault="00CC78E2">
      <w:pPr>
        <w:pStyle w:val="paragraph"/>
        <w:numPr>
          <w:ilvl w:val="0"/>
          <w:numId w:val="79"/>
        </w:numPr>
        <w:spacing w:before="0" w:beforeAutospacing="0" w:after="0" w:afterAutospacing="0" w:line="276" w:lineRule="auto"/>
        <w:textAlignment w:val="baseline"/>
        <w:rPr>
          <w:ins w:id="5646" w:author="ANANDHAKRISHNAN MADATHIL REMESH" w:date="2025-04-08T13:14:00Z" w16du:dateUtc="2025-04-08T12:14:00Z"/>
          <w:rFonts w:ascii="Trebuchet MS" w:hAnsi="Trebuchet MS" w:cs="Segoe UI"/>
          <w:rPrChange w:id="5647" w:author="ANANDHAKRISHNAN MADATHIL REMESH" w:date="2025-04-08T14:49:00Z" w16du:dateUtc="2025-04-08T13:49:00Z">
            <w:rPr>
              <w:ins w:id="5648" w:author="ANANDHAKRISHNAN MADATHIL REMESH" w:date="2025-04-08T13:14:00Z" w16du:dateUtc="2025-04-08T12:14:00Z"/>
              <w:rFonts w:ascii="Trebuchet MS" w:hAnsi="Trebuchet MS" w:cs="Segoe UI"/>
              <w:sz w:val="20"/>
              <w:szCs w:val="20"/>
            </w:rPr>
          </w:rPrChange>
        </w:rPr>
        <w:pPrChange w:id="5649" w:author="ANANDHAKRISHNAN MADATHIL REMESH" w:date="2025-04-08T14:49:00Z" w16du:dateUtc="2025-04-08T13:49:00Z">
          <w:pPr>
            <w:pStyle w:val="paragraph"/>
            <w:numPr>
              <w:numId w:val="67"/>
            </w:numPr>
            <w:tabs>
              <w:tab w:val="num" w:pos="720"/>
            </w:tabs>
            <w:spacing w:before="0" w:beforeAutospacing="0" w:after="0" w:afterAutospacing="0"/>
            <w:ind w:left="1080" w:hanging="360"/>
            <w:jc w:val="both"/>
            <w:textAlignment w:val="baseline"/>
          </w:pPr>
        </w:pPrChange>
      </w:pPr>
      <w:ins w:id="5650" w:author="ANANDHAKRISHNAN MADATHIL REMESH" w:date="2025-04-08T13:14:00Z" w16du:dateUtc="2025-04-08T12:14:00Z">
        <w:r w:rsidRPr="00E00C28">
          <w:rPr>
            <w:rStyle w:val="normaltextrun"/>
            <w:rFonts w:ascii="Trebuchet MS" w:eastAsiaTheme="majorEastAsia" w:hAnsi="Trebuchet MS" w:cs="Segoe UI"/>
            <w:b/>
            <w:bCs/>
            <w:rPrChange w:id="5651" w:author="ANANDHAKRISHNAN MADATHIL REMESH" w:date="2025-04-08T14:49:00Z" w16du:dateUtc="2025-04-08T13:49:00Z">
              <w:rPr>
                <w:rStyle w:val="normaltextrun"/>
                <w:rFonts w:ascii="Trebuchet MS" w:eastAsiaTheme="majorEastAsia" w:hAnsi="Trebuchet MS" w:cs="Segoe UI"/>
                <w:b/>
                <w:bCs/>
                <w:sz w:val="20"/>
                <w:szCs w:val="20"/>
              </w:rPr>
            </w:rPrChange>
          </w:rPr>
          <w:t>Andrew, O., Apan, A., Paudyal, D.R., &amp; Perera, K. (2023)</w:t>
        </w:r>
        <w:r w:rsidRPr="00E00C28">
          <w:rPr>
            <w:rStyle w:val="normaltextrun"/>
            <w:rFonts w:ascii="Trebuchet MS" w:eastAsiaTheme="majorEastAsia" w:hAnsi="Trebuchet MS" w:cs="Segoe UI"/>
            <w:rPrChange w:id="5652" w:author="ANANDHAKRISHNAN MADATHIL REMESH" w:date="2025-04-08T14:49:00Z" w16du:dateUtc="2025-04-08T13:49:00Z">
              <w:rPr>
                <w:rStyle w:val="normaltextrun"/>
                <w:rFonts w:ascii="Trebuchet MS" w:eastAsiaTheme="majorEastAsia" w:hAnsi="Trebuchet MS" w:cs="Segoe UI"/>
                <w:sz w:val="20"/>
                <w:szCs w:val="20"/>
              </w:rPr>
            </w:rPrChange>
          </w:rPr>
          <w:t xml:space="preserve"> ‘Convolutional Neural Network-Based Deep Learning Approach for Automatic Flood Mapping Using NovaSAR-1 and Sentinel-1 Data’, </w:t>
        </w:r>
        <w:r w:rsidRPr="00E00C28">
          <w:rPr>
            <w:rStyle w:val="normaltextrun"/>
            <w:rFonts w:ascii="Trebuchet MS" w:eastAsiaTheme="majorEastAsia" w:hAnsi="Trebuchet MS" w:cs="Segoe UI"/>
            <w:i/>
            <w:iCs/>
            <w:rPrChange w:id="5653" w:author="ANANDHAKRISHNAN MADATHIL REMESH" w:date="2025-04-08T14:49:00Z" w16du:dateUtc="2025-04-08T13:49:00Z">
              <w:rPr>
                <w:rStyle w:val="normaltextrun"/>
                <w:rFonts w:ascii="Trebuchet MS" w:eastAsiaTheme="majorEastAsia" w:hAnsi="Trebuchet MS" w:cs="Segoe UI"/>
                <w:i/>
                <w:iCs/>
                <w:sz w:val="20"/>
                <w:szCs w:val="20"/>
              </w:rPr>
            </w:rPrChange>
          </w:rPr>
          <w:t>ISPRS International Journal of Geo-Information</w:t>
        </w:r>
        <w:r w:rsidRPr="00E00C28">
          <w:rPr>
            <w:rStyle w:val="normaltextrun"/>
            <w:rFonts w:ascii="Trebuchet MS" w:eastAsiaTheme="majorEastAsia" w:hAnsi="Trebuchet MS" w:cs="Segoe UI"/>
            <w:rPrChange w:id="5654" w:author="ANANDHAKRISHNAN MADATHIL REMESH" w:date="2025-04-08T14:49:00Z" w16du:dateUtc="2025-04-08T13:49:00Z">
              <w:rPr>
                <w:rStyle w:val="normaltextrun"/>
                <w:rFonts w:ascii="Trebuchet MS" w:eastAsiaTheme="majorEastAsia" w:hAnsi="Trebuchet MS" w:cs="Segoe UI"/>
                <w:sz w:val="20"/>
                <w:szCs w:val="20"/>
              </w:rPr>
            </w:rPrChange>
          </w:rPr>
          <w:t>, 12(5). doi:10.3390/ijgi12050194.</w:t>
        </w:r>
        <w:r w:rsidRPr="00E00C28">
          <w:rPr>
            <w:rStyle w:val="eop"/>
            <w:rFonts w:ascii="Trebuchet MS" w:hAnsi="Trebuchet MS" w:cs="Segoe UI"/>
            <w:rPrChange w:id="5655" w:author="ANANDHAKRISHNAN MADATHIL REMESH" w:date="2025-04-08T14:49:00Z" w16du:dateUtc="2025-04-08T13:49:00Z">
              <w:rPr>
                <w:rStyle w:val="eop"/>
                <w:rFonts w:ascii="Trebuchet MS" w:hAnsi="Trebuchet MS" w:cs="Segoe UI"/>
                <w:sz w:val="20"/>
                <w:szCs w:val="20"/>
              </w:rPr>
            </w:rPrChange>
          </w:rPr>
          <w:t> </w:t>
        </w:r>
      </w:ins>
    </w:p>
    <w:p w14:paraId="6DC3473C" w14:textId="5217F04A" w:rsidR="00CC78E2" w:rsidRPr="00E00C28" w:rsidRDefault="00CC78E2">
      <w:pPr>
        <w:pStyle w:val="paragraph"/>
        <w:spacing w:before="0" w:beforeAutospacing="0" w:after="0" w:afterAutospacing="0" w:line="276" w:lineRule="auto"/>
        <w:ind w:left="60"/>
        <w:textAlignment w:val="baseline"/>
        <w:rPr>
          <w:ins w:id="5656" w:author="ANANDHAKRISHNAN MADATHIL REMESH" w:date="2025-04-08T13:14:00Z" w16du:dateUtc="2025-04-08T12:14:00Z"/>
          <w:rFonts w:ascii="Trebuchet MS" w:hAnsi="Trebuchet MS" w:cs="Segoe UI"/>
          <w:rPrChange w:id="5657" w:author="ANANDHAKRISHNAN MADATHIL REMESH" w:date="2025-04-08T14:49:00Z" w16du:dateUtc="2025-04-08T13:49:00Z">
            <w:rPr>
              <w:ins w:id="5658" w:author="ANANDHAKRISHNAN MADATHIL REMESH" w:date="2025-04-08T13:14:00Z" w16du:dateUtc="2025-04-08T12:14:00Z"/>
              <w:rFonts w:ascii="Segoe UI" w:hAnsi="Segoe UI" w:cs="Segoe UI"/>
              <w:sz w:val="18"/>
              <w:szCs w:val="18"/>
            </w:rPr>
          </w:rPrChange>
        </w:rPr>
        <w:pPrChange w:id="5659" w:author="ANANDHAKRISHNAN MADATHIL REMESH" w:date="2025-04-08T14:49:00Z" w16du:dateUtc="2025-04-08T13:49:00Z">
          <w:pPr>
            <w:pStyle w:val="paragraph"/>
            <w:spacing w:before="0" w:beforeAutospacing="0" w:after="0" w:afterAutospacing="0"/>
            <w:jc w:val="both"/>
            <w:textAlignment w:val="baseline"/>
          </w:pPr>
        </w:pPrChange>
      </w:pPr>
    </w:p>
    <w:p w14:paraId="7790B1D8" w14:textId="77777777" w:rsidR="00CC78E2" w:rsidRPr="00E00C28" w:rsidRDefault="00CC78E2">
      <w:pPr>
        <w:pStyle w:val="paragraph"/>
        <w:numPr>
          <w:ilvl w:val="0"/>
          <w:numId w:val="79"/>
        </w:numPr>
        <w:spacing w:before="0" w:beforeAutospacing="0" w:after="0" w:afterAutospacing="0" w:line="276" w:lineRule="auto"/>
        <w:textAlignment w:val="baseline"/>
        <w:rPr>
          <w:ins w:id="5660" w:author="ANANDHAKRISHNAN MADATHIL REMESH" w:date="2025-04-08T13:14:00Z" w16du:dateUtc="2025-04-08T12:14:00Z"/>
          <w:rFonts w:ascii="Trebuchet MS" w:hAnsi="Trebuchet MS" w:cs="Segoe UI"/>
          <w:rPrChange w:id="5661" w:author="ANANDHAKRISHNAN MADATHIL REMESH" w:date="2025-04-08T14:49:00Z" w16du:dateUtc="2025-04-08T13:49:00Z">
            <w:rPr>
              <w:ins w:id="5662" w:author="ANANDHAKRISHNAN MADATHIL REMESH" w:date="2025-04-08T13:14:00Z" w16du:dateUtc="2025-04-08T12:14:00Z"/>
              <w:rFonts w:ascii="Trebuchet MS" w:hAnsi="Trebuchet MS" w:cs="Segoe UI"/>
              <w:sz w:val="20"/>
              <w:szCs w:val="20"/>
            </w:rPr>
          </w:rPrChange>
        </w:rPr>
        <w:pPrChange w:id="5663" w:author="ANANDHAKRISHNAN MADATHIL REMESH" w:date="2025-04-08T14:49:00Z" w16du:dateUtc="2025-04-08T13:49:00Z">
          <w:pPr>
            <w:pStyle w:val="paragraph"/>
            <w:numPr>
              <w:numId w:val="68"/>
            </w:numPr>
            <w:tabs>
              <w:tab w:val="num" w:pos="720"/>
            </w:tabs>
            <w:spacing w:before="0" w:beforeAutospacing="0" w:after="0" w:afterAutospacing="0"/>
            <w:ind w:left="1080" w:hanging="360"/>
            <w:jc w:val="both"/>
            <w:textAlignment w:val="baseline"/>
          </w:pPr>
        </w:pPrChange>
      </w:pPr>
      <w:ins w:id="5664" w:author="ANANDHAKRISHNAN MADATHIL REMESH" w:date="2025-04-08T13:14:00Z" w16du:dateUtc="2025-04-08T12:14:00Z">
        <w:r w:rsidRPr="00E00C28">
          <w:rPr>
            <w:rStyle w:val="normaltextrun"/>
            <w:rFonts w:ascii="Trebuchet MS" w:eastAsiaTheme="majorEastAsia" w:hAnsi="Trebuchet MS" w:cs="Segoe UI"/>
            <w:b/>
            <w:bCs/>
            <w:rPrChange w:id="5665" w:author="ANANDHAKRISHNAN MADATHIL REMESH" w:date="2025-04-08T14:49:00Z" w16du:dateUtc="2025-04-08T13:49:00Z">
              <w:rPr>
                <w:rStyle w:val="normaltextrun"/>
                <w:rFonts w:ascii="Trebuchet MS" w:eastAsiaTheme="majorEastAsia" w:hAnsi="Trebuchet MS" w:cs="Segoe UI"/>
                <w:b/>
                <w:bCs/>
                <w:sz w:val="20"/>
                <w:szCs w:val="20"/>
              </w:rPr>
            </w:rPrChange>
          </w:rPr>
          <w:t>Nearing, G., Cohen, D., Dube, V., et al. (2024)</w:t>
        </w:r>
        <w:r w:rsidRPr="00E00C28">
          <w:rPr>
            <w:rStyle w:val="normaltextrun"/>
            <w:rFonts w:ascii="Trebuchet MS" w:eastAsiaTheme="majorEastAsia" w:hAnsi="Trebuchet MS" w:cs="Segoe UI"/>
            <w:rPrChange w:id="5666" w:author="ANANDHAKRISHNAN MADATHIL REMESH" w:date="2025-04-08T14:49:00Z" w16du:dateUtc="2025-04-08T13:49:00Z">
              <w:rPr>
                <w:rStyle w:val="normaltextrun"/>
                <w:rFonts w:ascii="Trebuchet MS" w:eastAsiaTheme="majorEastAsia" w:hAnsi="Trebuchet MS" w:cs="Segoe UI"/>
                <w:sz w:val="20"/>
                <w:szCs w:val="20"/>
              </w:rPr>
            </w:rPrChange>
          </w:rPr>
          <w:t xml:space="preserve"> ‘Global prediction of extreme floods in ungauged watersheds’, </w:t>
        </w:r>
        <w:r w:rsidRPr="00E00C28">
          <w:rPr>
            <w:rStyle w:val="normaltextrun"/>
            <w:rFonts w:ascii="Trebuchet MS" w:eastAsiaTheme="majorEastAsia" w:hAnsi="Trebuchet MS" w:cs="Segoe UI"/>
            <w:i/>
            <w:iCs/>
            <w:rPrChange w:id="5667" w:author="ANANDHAKRISHNAN MADATHIL REMESH" w:date="2025-04-08T14:49:00Z" w16du:dateUtc="2025-04-08T13:49:00Z">
              <w:rPr>
                <w:rStyle w:val="normaltextrun"/>
                <w:rFonts w:ascii="Trebuchet MS" w:eastAsiaTheme="majorEastAsia" w:hAnsi="Trebuchet MS" w:cs="Segoe UI"/>
                <w:i/>
                <w:iCs/>
                <w:sz w:val="20"/>
                <w:szCs w:val="20"/>
              </w:rPr>
            </w:rPrChange>
          </w:rPr>
          <w:t>Nature</w:t>
        </w:r>
        <w:r w:rsidRPr="00E00C28">
          <w:rPr>
            <w:rStyle w:val="normaltextrun"/>
            <w:rFonts w:ascii="Trebuchet MS" w:eastAsiaTheme="majorEastAsia" w:hAnsi="Trebuchet MS" w:cs="Segoe UI"/>
            <w:rPrChange w:id="5668" w:author="ANANDHAKRISHNAN MADATHIL REMESH" w:date="2025-04-08T14:49:00Z" w16du:dateUtc="2025-04-08T13:49:00Z">
              <w:rPr>
                <w:rStyle w:val="normaltextrun"/>
                <w:rFonts w:ascii="Trebuchet MS" w:eastAsiaTheme="majorEastAsia" w:hAnsi="Trebuchet MS" w:cs="Segoe UI"/>
                <w:sz w:val="20"/>
                <w:szCs w:val="20"/>
              </w:rPr>
            </w:rPrChange>
          </w:rPr>
          <w:t>, 627, pp. 559–563. doi:10.1038/s41586-024-07145-1</w:t>
        </w:r>
        <w:r w:rsidRPr="00E00C28">
          <w:rPr>
            <w:rStyle w:val="eop"/>
            <w:rFonts w:ascii="Trebuchet MS" w:hAnsi="Trebuchet MS" w:cs="Segoe UI"/>
            <w:rPrChange w:id="5669" w:author="ANANDHAKRISHNAN MADATHIL REMESH" w:date="2025-04-08T14:49:00Z" w16du:dateUtc="2025-04-08T13:49:00Z">
              <w:rPr>
                <w:rStyle w:val="eop"/>
                <w:rFonts w:ascii="Trebuchet MS" w:hAnsi="Trebuchet MS" w:cs="Segoe UI"/>
                <w:sz w:val="20"/>
                <w:szCs w:val="20"/>
              </w:rPr>
            </w:rPrChange>
          </w:rPr>
          <w:t> </w:t>
        </w:r>
      </w:ins>
    </w:p>
    <w:p w14:paraId="05039EA3" w14:textId="7B6A170E" w:rsidR="00CC78E2" w:rsidRPr="00E00C28" w:rsidRDefault="00CC78E2">
      <w:pPr>
        <w:pStyle w:val="paragraph"/>
        <w:spacing w:before="0" w:beforeAutospacing="0" w:after="0" w:afterAutospacing="0" w:line="276" w:lineRule="auto"/>
        <w:ind w:left="60"/>
        <w:textAlignment w:val="baseline"/>
        <w:rPr>
          <w:ins w:id="5670" w:author="ANANDHAKRISHNAN MADATHIL REMESH" w:date="2025-04-08T13:14:00Z" w16du:dateUtc="2025-04-08T12:14:00Z"/>
          <w:rFonts w:ascii="Trebuchet MS" w:hAnsi="Trebuchet MS" w:cs="Segoe UI"/>
          <w:rPrChange w:id="5671" w:author="ANANDHAKRISHNAN MADATHIL REMESH" w:date="2025-04-08T14:49:00Z" w16du:dateUtc="2025-04-08T13:49:00Z">
            <w:rPr>
              <w:ins w:id="5672" w:author="ANANDHAKRISHNAN MADATHIL REMESH" w:date="2025-04-08T13:14:00Z" w16du:dateUtc="2025-04-08T12:14:00Z"/>
              <w:rFonts w:ascii="Segoe UI" w:hAnsi="Segoe UI" w:cs="Segoe UI"/>
              <w:sz w:val="18"/>
              <w:szCs w:val="18"/>
            </w:rPr>
          </w:rPrChange>
        </w:rPr>
        <w:pPrChange w:id="5673" w:author="ANANDHAKRISHNAN MADATHIL REMESH" w:date="2025-04-08T14:49:00Z" w16du:dateUtc="2025-04-08T13:49:00Z">
          <w:pPr>
            <w:pStyle w:val="paragraph"/>
            <w:spacing w:before="0" w:beforeAutospacing="0" w:after="0" w:afterAutospacing="0"/>
            <w:jc w:val="both"/>
            <w:textAlignment w:val="baseline"/>
          </w:pPr>
        </w:pPrChange>
      </w:pPr>
    </w:p>
    <w:p w14:paraId="76E98DBB" w14:textId="30035B90" w:rsidR="00CC78E2" w:rsidRPr="00E00C28" w:rsidRDefault="00CC78E2">
      <w:pPr>
        <w:pStyle w:val="paragraph"/>
        <w:spacing w:before="0" w:beforeAutospacing="0" w:after="0" w:afterAutospacing="0" w:line="276" w:lineRule="auto"/>
        <w:ind w:left="60"/>
        <w:textAlignment w:val="baseline"/>
        <w:rPr>
          <w:ins w:id="5674" w:author="ANANDHAKRISHNAN MADATHIL REMESH" w:date="2025-04-08T13:14:00Z" w16du:dateUtc="2025-04-08T12:14:00Z"/>
          <w:rFonts w:ascii="Trebuchet MS" w:hAnsi="Trebuchet MS" w:cs="Segoe UI"/>
          <w:rPrChange w:id="5675" w:author="ANANDHAKRISHNAN MADATHIL REMESH" w:date="2025-04-08T14:49:00Z" w16du:dateUtc="2025-04-08T13:49:00Z">
            <w:rPr>
              <w:ins w:id="5676" w:author="ANANDHAKRISHNAN MADATHIL REMESH" w:date="2025-04-08T13:14:00Z" w16du:dateUtc="2025-04-08T12:14:00Z"/>
              <w:rFonts w:ascii="Segoe UI" w:hAnsi="Segoe UI" w:cs="Segoe UI"/>
              <w:sz w:val="18"/>
              <w:szCs w:val="18"/>
            </w:rPr>
          </w:rPrChange>
        </w:rPr>
        <w:pPrChange w:id="5677" w:author="ANANDHAKRISHNAN MADATHIL REMESH" w:date="2025-04-08T14:49:00Z" w16du:dateUtc="2025-04-08T13:49:00Z">
          <w:pPr>
            <w:pStyle w:val="paragraph"/>
            <w:spacing w:before="0" w:beforeAutospacing="0" w:after="0" w:afterAutospacing="0"/>
            <w:jc w:val="both"/>
            <w:textAlignment w:val="baseline"/>
          </w:pPr>
        </w:pPrChange>
      </w:pPr>
    </w:p>
    <w:p w14:paraId="78EF39D0" w14:textId="77777777" w:rsidR="00CC78E2" w:rsidRPr="00E00C28" w:rsidRDefault="00CC78E2">
      <w:pPr>
        <w:pStyle w:val="paragraph"/>
        <w:numPr>
          <w:ilvl w:val="0"/>
          <w:numId w:val="79"/>
        </w:numPr>
        <w:spacing w:before="0" w:beforeAutospacing="0" w:after="0" w:afterAutospacing="0" w:line="276" w:lineRule="auto"/>
        <w:textAlignment w:val="baseline"/>
        <w:rPr>
          <w:ins w:id="5678" w:author="ANANDHAKRISHNAN MADATHIL REMESH" w:date="2025-04-08T13:14:00Z" w16du:dateUtc="2025-04-08T12:14:00Z"/>
          <w:rFonts w:ascii="Trebuchet MS" w:hAnsi="Trebuchet MS" w:cs="Segoe UI"/>
          <w:rPrChange w:id="5679" w:author="ANANDHAKRISHNAN MADATHIL REMESH" w:date="2025-04-08T14:49:00Z" w16du:dateUtc="2025-04-08T13:49:00Z">
            <w:rPr>
              <w:ins w:id="5680" w:author="ANANDHAKRISHNAN MADATHIL REMESH" w:date="2025-04-08T13:14:00Z" w16du:dateUtc="2025-04-08T12:14:00Z"/>
              <w:rFonts w:ascii="Trebuchet MS" w:hAnsi="Trebuchet MS" w:cs="Segoe UI"/>
              <w:sz w:val="20"/>
              <w:szCs w:val="20"/>
            </w:rPr>
          </w:rPrChange>
        </w:rPr>
        <w:pPrChange w:id="5681" w:author="ANANDHAKRISHNAN MADATHIL REMESH" w:date="2025-04-08T14:49:00Z" w16du:dateUtc="2025-04-08T13:49:00Z">
          <w:pPr>
            <w:pStyle w:val="paragraph"/>
            <w:numPr>
              <w:numId w:val="69"/>
            </w:numPr>
            <w:tabs>
              <w:tab w:val="num" w:pos="720"/>
            </w:tabs>
            <w:spacing w:before="0" w:beforeAutospacing="0" w:after="0" w:afterAutospacing="0"/>
            <w:ind w:left="1080" w:hanging="360"/>
            <w:jc w:val="both"/>
            <w:textAlignment w:val="baseline"/>
          </w:pPr>
        </w:pPrChange>
      </w:pPr>
      <w:proofErr w:type="spellStart"/>
      <w:ins w:id="5682" w:author="ANANDHAKRISHNAN MADATHIL REMESH" w:date="2025-04-08T13:14:00Z" w16du:dateUtc="2025-04-08T12:14:00Z">
        <w:r w:rsidRPr="00E00C28">
          <w:rPr>
            <w:rStyle w:val="normaltextrun"/>
            <w:rFonts w:ascii="Trebuchet MS" w:eastAsiaTheme="majorEastAsia" w:hAnsi="Trebuchet MS" w:cs="Segoe UI"/>
            <w:b/>
            <w:bCs/>
            <w:rPrChange w:id="5683" w:author="ANANDHAKRISHNAN MADATHIL REMESH" w:date="2025-04-08T14:49:00Z" w16du:dateUtc="2025-04-08T13:49:00Z">
              <w:rPr>
                <w:rStyle w:val="normaltextrun"/>
                <w:rFonts w:ascii="Trebuchet MS" w:eastAsiaTheme="majorEastAsia" w:hAnsi="Trebuchet MS" w:cs="Segoe UI"/>
                <w:b/>
                <w:bCs/>
                <w:sz w:val="20"/>
                <w:szCs w:val="20"/>
              </w:rPr>
            </w:rPrChange>
          </w:rPr>
          <w:t>Mosavi</w:t>
        </w:r>
        <w:proofErr w:type="spellEnd"/>
        <w:r w:rsidRPr="00E00C28">
          <w:rPr>
            <w:rStyle w:val="normaltextrun"/>
            <w:rFonts w:ascii="Trebuchet MS" w:eastAsiaTheme="majorEastAsia" w:hAnsi="Trebuchet MS" w:cs="Segoe UI"/>
            <w:b/>
            <w:bCs/>
            <w:rPrChange w:id="5684" w:author="ANANDHAKRISHNAN MADATHIL REMESH" w:date="2025-04-08T14:49:00Z" w16du:dateUtc="2025-04-08T13:49:00Z">
              <w:rPr>
                <w:rStyle w:val="normaltextrun"/>
                <w:rFonts w:ascii="Trebuchet MS" w:eastAsiaTheme="majorEastAsia" w:hAnsi="Trebuchet MS" w:cs="Segoe UI"/>
                <w:b/>
                <w:bCs/>
                <w:sz w:val="20"/>
                <w:szCs w:val="20"/>
              </w:rPr>
            </w:rPrChange>
          </w:rPr>
          <w:t>, A., Ozturk, P., &amp; Chau, K.-W. (2018)</w:t>
        </w:r>
        <w:r w:rsidRPr="00E00C28">
          <w:rPr>
            <w:rStyle w:val="normaltextrun"/>
            <w:rFonts w:ascii="Trebuchet MS" w:eastAsiaTheme="majorEastAsia" w:hAnsi="Trebuchet MS" w:cs="Segoe UI"/>
            <w:rPrChange w:id="5685" w:author="ANANDHAKRISHNAN MADATHIL REMESH" w:date="2025-04-08T14:49:00Z" w16du:dateUtc="2025-04-08T13:49:00Z">
              <w:rPr>
                <w:rStyle w:val="normaltextrun"/>
                <w:rFonts w:ascii="Trebuchet MS" w:eastAsiaTheme="majorEastAsia" w:hAnsi="Trebuchet MS" w:cs="Segoe UI"/>
                <w:sz w:val="20"/>
                <w:szCs w:val="20"/>
              </w:rPr>
            </w:rPrChange>
          </w:rPr>
          <w:t xml:space="preserve"> ‘Flood Prediction Using Machine Learning Models: Literature Review’, </w:t>
        </w:r>
        <w:r w:rsidRPr="00E00C28">
          <w:rPr>
            <w:rStyle w:val="normaltextrun"/>
            <w:rFonts w:ascii="Trebuchet MS" w:eastAsiaTheme="majorEastAsia" w:hAnsi="Trebuchet MS" w:cs="Segoe UI"/>
            <w:i/>
            <w:iCs/>
            <w:rPrChange w:id="5686" w:author="ANANDHAKRISHNAN MADATHIL REMESH" w:date="2025-04-08T14:49:00Z" w16du:dateUtc="2025-04-08T13:49:00Z">
              <w:rPr>
                <w:rStyle w:val="normaltextrun"/>
                <w:rFonts w:ascii="Trebuchet MS" w:eastAsiaTheme="majorEastAsia" w:hAnsi="Trebuchet MS" w:cs="Segoe UI"/>
                <w:i/>
                <w:iCs/>
                <w:sz w:val="20"/>
                <w:szCs w:val="20"/>
              </w:rPr>
            </w:rPrChange>
          </w:rPr>
          <w:t>Water</w:t>
        </w:r>
        <w:r w:rsidRPr="00E00C28">
          <w:rPr>
            <w:rStyle w:val="normaltextrun"/>
            <w:rFonts w:ascii="Trebuchet MS" w:eastAsiaTheme="majorEastAsia" w:hAnsi="Trebuchet MS" w:cs="Segoe UI"/>
            <w:rPrChange w:id="5687" w:author="ANANDHAKRISHNAN MADATHIL REMESH" w:date="2025-04-08T14:49:00Z" w16du:dateUtc="2025-04-08T13:49:00Z">
              <w:rPr>
                <w:rStyle w:val="normaltextrun"/>
                <w:rFonts w:ascii="Trebuchet MS" w:eastAsiaTheme="majorEastAsia" w:hAnsi="Trebuchet MS" w:cs="Segoe UI"/>
                <w:sz w:val="20"/>
                <w:szCs w:val="20"/>
              </w:rPr>
            </w:rPrChange>
          </w:rPr>
          <w:t>, 10(11). doi:10.3390/w10111536.</w:t>
        </w:r>
        <w:r w:rsidRPr="00E00C28">
          <w:rPr>
            <w:rStyle w:val="eop"/>
            <w:rFonts w:ascii="Trebuchet MS" w:hAnsi="Trebuchet MS" w:cs="Segoe UI"/>
            <w:rPrChange w:id="5688" w:author="ANANDHAKRISHNAN MADATHIL REMESH" w:date="2025-04-08T14:49:00Z" w16du:dateUtc="2025-04-08T13:49:00Z">
              <w:rPr>
                <w:rStyle w:val="eop"/>
                <w:rFonts w:ascii="Trebuchet MS" w:hAnsi="Trebuchet MS" w:cs="Segoe UI"/>
                <w:sz w:val="20"/>
                <w:szCs w:val="20"/>
              </w:rPr>
            </w:rPrChange>
          </w:rPr>
          <w:t> </w:t>
        </w:r>
      </w:ins>
    </w:p>
    <w:p w14:paraId="0C89DC93" w14:textId="0BDC7750" w:rsidR="00CC78E2" w:rsidRPr="00E00C28" w:rsidRDefault="00CC78E2">
      <w:pPr>
        <w:pStyle w:val="paragraph"/>
        <w:spacing w:before="0" w:beforeAutospacing="0" w:after="0" w:afterAutospacing="0" w:line="276" w:lineRule="auto"/>
        <w:ind w:left="60"/>
        <w:textAlignment w:val="baseline"/>
        <w:rPr>
          <w:ins w:id="5689" w:author="ANANDHAKRISHNAN MADATHIL REMESH" w:date="2025-04-08T13:14:00Z" w16du:dateUtc="2025-04-08T12:14:00Z"/>
          <w:rFonts w:ascii="Trebuchet MS" w:hAnsi="Trebuchet MS" w:cs="Segoe UI"/>
          <w:rPrChange w:id="5690" w:author="ANANDHAKRISHNAN MADATHIL REMESH" w:date="2025-04-08T14:49:00Z" w16du:dateUtc="2025-04-08T13:49:00Z">
            <w:rPr>
              <w:ins w:id="5691" w:author="ANANDHAKRISHNAN MADATHIL REMESH" w:date="2025-04-08T13:14:00Z" w16du:dateUtc="2025-04-08T12:14:00Z"/>
              <w:rFonts w:ascii="Segoe UI" w:hAnsi="Segoe UI" w:cs="Segoe UI"/>
              <w:sz w:val="18"/>
              <w:szCs w:val="18"/>
            </w:rPr>
          </w:rPrChange>
        </w:rPr>
        <w:pPrChange w:id="5692" w:author="ANANDHAKRISHNAN MADATHIL REMESH" w:date="2025-04-08T14:49:00Z" w16du:dateUtc="2025-04-08T13:49:00Z">
          <w:pPr>
            <w:pStyle w:val="paragraph"/>
            <w:spacing w:before="0" w:beforeAutospacing="0" w:after="0" w:afterAutospacing="0"/>
            <w:jc w:val="both"/>
            <w:textAlignment w:val="baseline"/>
          </w:pPr>
        </w:pPrChange>
      </w:pPr>
    </w:p>
    <w:p w14:paraId="1FDF9832" w14:textId="23D9DCEE" w:rsidR="00CC78E2" w:rsidRPr="00E00C28" w:rsidRDefault="00CC78E2">
      <w:pPr>
        <w:pStyle w:val="paragraph"/>
        <w:spacing w:before="0" w:beforeAutospacing="0" w:after="0" w:afterAutospacing="0" w:line="276" w:lineRule="auto"/>
        <w:ind w:left="60"/>
        <w:textAlignment w:val="baseline"/>
        <w:rPr>
          <w:ins w:id="5693" w:author="ANANDHAKRISHNAN MADATHIL REMESH" w:date="2025-04-08T13:14:00Z" w16du:dateUtc="2025-04-08T12:14:00Z"/>
          <w:rFonts w:ascii="Trebuchet MS" w:hAnsi="Trebuchet MS" w:cs="Segoe UI"/>
          <w:rPrChange w:id="5694" w:author="ANANDHAKRISHNAN MADATHIL REMESH" w:date="2025-04-08T14:49:00Z" w16du:dateUtc="2025-04-08T13:49:00Z">
            <w:rPr>
              <w:ins w:id="5695" w:author="ANANDHAKRISHNAN MADATHIL REMESH" w:date="2025-04-08T13:14:00Z" w16du:dateUtc="2025-04-08T12:14:00Z"/>
              <w:rFonts w:ascii="Segoe UI" w:hAnsi="Segoe UI" w:cs="Segoe UI"/>
              <w:sz w:val="18"/>
              <w:szCs w:val="18"/>
            </w:rPr>
          </w:rPrChange>
        </w:rPr>
        <w:pPrChange w:id="5696" w:author="ANANDHAKRISHNAN MADATHIL REMESH" w:date="2025-04-08T14:49:00Z" w16du:dateUtc="2025-04-08T13:49:00Z">
          <w:pPr>
            <w:pStyle w:val="paragraph"/>
            <w:spacing w:before="0" w:beforeAutospacing="0" w:after="0" w:afterAutospacing="0"/>
            <w:jc w:val="both"/>
            <w:textAlignment w:val="baseline"/>
          </w:pPr>
        </w:pPrChange>
      </w:pPr>
    </w:p>
    <w:p w14:paraId="5FDE70C2" w14:textId="77777777" w:rsidR="00CC78E2" w:rsidRPr="00E00C28" w:rsidRDefault="00CC78E2">
      <w:pPr>
        <w:pStyle w:val="paragraph"/>
        <w:numPr>
          <w:ilvl w:val="0"/>
          <w:numId w:val="79"/>
        </w:numPr>
        <w:spacing w:before="0" w:beforeAutospacing="0" w:after="0" w:afterAutospacing="0" w:line="276" w:lineRule="auto"/>
        <w:textAlignment w:val="baseline"/>
        <w:rPr>
          <w:ins w:id="5697" w:author="ANANDHAKRISHNAN MADATHIL REMESH" w:date="2025-04-08T13:14:00Z" w16du:dateUtc="2025-04-08T12:14:00Z"/>
          <w:rFonts w:ascii="Trebuchet MS" w:hAnsi="Trebuchet MS" w:cs="Segoe UI"/>
          <w:rPrChange w:id="5698" w:author="ANANDHAKRISHNAN MADATHIL REMESH" w:date="2025-04-08T14:49:00Z" w16du:dateUtc="2025-04-08T13:49:00Z">
            <w:rPr>
              <w:ins w:id="5699" w:author="ANANDHAKRISHNAN MADATHIL REMESH" w:date="2025-04-08T13:14:00Z" w16du:dateUtc="2025-04-08T12:14:00Z"/>
              <w:rFonts w:ascii="Trebuchet MS" w:hAnsi="Trebuchet MS" w:cs="Segoe UI"/>
              <w:sz w:val="20"/>
              <w:szCs w:val="20"/>
            </w:rPr>
          </w:rPrChange>
        </w:rPr>
        <w:pPrChange w:id="5700" w:author="ANANDHAKRISHNAN MADATHIL REMESH" w:date="2025-04-08T14:49:00Z" w16du:dateUtc="2025-04-08T13:49:00Z">
          <w:pPr>
            <w:pStyle w:val="paragraph"/>
            <w:numPr>
              <w:numId w:val="70"/>
            </w:numPr>
            <w:tabs>
              <w:tab w:val="num" w:pos="720"/>
            </w:tabs>
            <w:spacing w:before="0" w:beforeAutospacing="0" w:after="0" w:afterAutospacing="0"/>
            <w:ind w:left="1080" w:hanging="360"/>
            <w:jc w:val="both"/>
            <w:textAlignment w:val="baseline"/>
          </w:pPr>
        </w:pPrChange>
      </w:pPr>
      <w:ins w:id="5701" w:author="ANANDHAKRISHNAN MADATHIL REMESH" w:date="2025-04-08T13:14:00Z" w16du:dateUtc="2025-04-08T12:14:00Z">
        <w:r w:rsidRPr="00E00C28">
          <w:rPr>
            <w:rStyle w:val="normaltextrun"/>
            <w:rFonts w:ascii="Trebuchet MS" w:eastAsiaTheme="majorEastAsia" w:hAnsi="Trebuchet MS" w:cs="Segoe UI"/>
            <w:b/>
            <w:bCs/>
            <w:rPrChange w:id="5702" w:author="ANANDHAKRISHNAN MADATHIL REMESH" w:date="2025-04-08T14:49:00Z" w16du:dateUtc="2025-04-08T13:49:00Z">
              <w:rPr>
                <w:rStyle w:val="normaltextrun"/>
                <w:rFonts w:ascii="Trebuchet MS" w:eastAsiaTheme="majorEastAsia" w:hAnsi="Trebuchet MS" w:cs="Segoe UI"/>
                <w:b/>
                <w:bCs/>
                <w:sz w:val="20"/>
                <w:szCs w:val="20"/>
              </w:rPr>
            </w:rPrChange>
          </w:rPr>
          <w:t>Kabir, S., Patidar, S., Xia, X., Liang, Q., Neal, J., &amp; Pender, G. (2020)</w:t>
        </w:r>
        <w:r w:rsidRPr="00E00C28">
          <w:rPr>
            <w:rStyle w:val="normaltextrun"/>
            <w:rFonts w:ascii="Trebuchet MS" w:eastAsiaTheme="majorEastAsia" w:hAnsi="Trebuchet MS" w:cs="Segoe UI"/>
            <w:rPrChange w:id="5703" w:author="ANANDHAKRISHNAN MADATHIL REMESH" w:date="2025-04-08T14:49:00Z" w16du:dateUtc="2025-04-08T13:49:00Z">
              <w:rPr>
                <w:rStyle w:val="normaltextrun"/>
                <w:rFonts w:ascii="Trebuchet MS" w:eastAsiaTheme="majorEastAsia" w:hAnsi="Trebuchet MS" w:cs="Segoe UI"/>
                <w:sz w:val="20"/>
                <w:szCs w:val="20"/>
              </w:rPr>
            </w:rPrChange>
          </w:rPr>
          <w:t xml:space="preserve"> ‘A deep convolutional neural network model for rapid prediction of fluvial flood inundation’, </w:t>
        </w:r>
        <w:r w:rsidRPr="00E00C28">
          <w:rPr>
            <w:rStyle w:val="normaltextrun"/>
            <w:rFonts w:ascii="Trebuchet MS" w:eastAsiaTheme="majorEastAsia" w:hAnsi="Trebuchet MS" w:cs="Segoe UI"/>
            <w:i/>
            <w:iCs/>
            <w:rPrChange w:id="5704" w:author="ANANDHAKRISHNAN MADATHIL REMESH" w:date="2025-04-08T14:49:00Z" w16du:dateUtc="2025-04-08T13:49:00Z">
              <w:rPr>
                <w:rStyle w:val="normaltextrun"/>
                <w:rFonts w:ascii="Trebuchet MS" w:eastAsiaTheme="majorEastAsia" w:hAnsi="Trebuchet MS" w:cs="Segoe UI"/>
                <w:i/>
                <w:iCs/>
                <w:sz w:val="20"/>
                <w:szCs w:val="20"/>
              </w:rPr>
            </w:rPrChange>
          </w:rPr>
          <w:t>Journal of Hydrology</w:t>
        </w:r>
        <w:r w:rsidRPr="00E00C28">
          <w:rPr>
            <w:rStyle w:val="normaltextrun"/>
            <w:rFonts w:ascii="Trebuchet MS" w:eastAsiaTheme="majorEastAsia" w:hAnsi="Trebuchet MS" w:cs="Segoe UI"/>
            <w:rPrChange w:id="5705" w:author="ANANDHAKRISHNAN MADATHIL REMESH" w:date="2025-04-08T14:49:00Z" w16du:dateUtc="2025-04-08T13:49:00Z">
              <w:rPr>
                <w:rStyle w:val="normaltextrun"/>
                <w:rFonts w:ascii="Trebuchet MS" w:eastAsiaTheme="majorEastAsia" w:hAnsi="Trebuchet MS" w:cs="Segoe UI"/>
                <w:sz w:val="20"/>
                <w:szCs w:val="20"/>
              </w:rPr>
            </w:rPrChange>
          </w:rPr>
          <w:t xml:space="preserve">. </w:t>
        </w:r>
        <w:proofErr w:type="spellStart"/>
        <w:r w:rsidRPr="00E00C28">
          <w:rPr>
            <w:rStyle w:val="normaltextrun"/>
            <w:rFonts w:ascii="Trebuchet MS" w:eastAsiaTheme="majorEastAsia" w:hAnsi="Trebuchet MS" w:cs="Segoe UI"/>
            <w:rPrChange w:id="5706" w:author="ANANDHAKRISHNAN MADATHIL REMESH" w:date="2025-04-08T14:49:00Z" w16du:dateUtc="2025-04-08T13:49:00Z">
              <w:rPr>
                <w:rStyle w:val="normaltextrun"/>
                <w:rFonts w:ascii="Trebuchet MS" w:eastAsiaTheme="majorEastAsia" w:hAnsi="Trebuchet MS" w:cs="Segoe UI"/>
                <w:sz w:val="20"/>
                <w:szCs w:val="20"/>
              </w:rPr>
            </w:rPrChange>
          </w:rPr>
          <w:t>doi</w:t>
        </w:r>
        <w:proofErr w:type="spellEnd"/>
        <w:r w:rsidRPr="00E00C28">
          <w:rPr>
            <w:rStyle w:val="normaltextrun"/>
            <w:rFonts w:ascii="Trebuchet MS" w:eastAsiaTheme="majorEastAsia" w:hAnsi="Trebuchet MS" w:cs="Segoe UI"/>
            <w:rPrChange w:id="5707" w:author="ANANDHAKRISHNAN MADATHIL REMESH" w:date="2025-04-08T14:49:00Z" w16du:dateUtc="2025-04-08T13:49:00Z">
              <w:rPr>
                <w:rStyle w:val="normaltextrun"/>
                <w:rFonts w:ascii="Trebuchet MS" w:eastAsiaTheme="majorEastAsia" w:hAnsi="Trebuchet MS" w:cs="Segoe UI"/>
                <w:sz w:val="20"/>
                <w:szCs w:val="20"/>
              </w:rPr>
            </w:rPrChange>
          </w:rPr>
          <w:t>: 10.1016/j.jhydrol.2020.125481.</w:t>
        </w:r>
        <w:r w:rsidRPr="00E00C28">
          <w:rPr>
            <w:rStyle w:val="eop"/>
            <w:rFonts w:ascii="Trebuchet MS" w:hAnsi="Trebuchet MS" w:cs="Segoe UI"/>
            <w:rPrChange w:id="5708" w:author="ANANDHAKRISHNAN MADATHIL REMESH" w:date="2025-04-08T14:49:00Z" w16du:dateUtc="2025-04-08T13:49:00Z">
              <w:rPr>
                <w:rStyle w:val="eop"/>
                <w:rFonts w:ascii="Trebuchet MS" w:hAnsi="Trebuchet MS" w:cs="Segoe UI"/>
                <w:sz w:val="20"/>
                <w:szCs w:val="20"/>
              </w:rPr>
            </w:rPrChange>
          </w:rPr>
          <w:t> </w:t>
        </w:r>
      </w:ins>
    </w:p>
    <w:p w14:paraId="73989DF6" w14:textId="77FD5805" w:rsidR="00CC78E2" w:rsidRPr="00E00C28" w:rsidRDefault="00CC78E2">
      <w:pPr>
        <w:pStyle w:val="paragraph"/>
        <w:spacing w:before="0" w:beforeAutospacing="0" w:after="0" w:afterAutospacing="0" w:line="276" w:lineRule="auto"/>
        <w:ind w:left="60"/>
        <w:textAlignment w:val="baseline"/>
        <w:rPr>
          <w:ins w:id="5709" w:author="ANANDHAKRISHNAN MADATHIL REMESH" w:date="2025-04-08T13:14:00Z" w16du:dateUtc="2025-04-08T12:14:00Z"/>
          <w:rFonts w:ascii="Trebuchet MS" w:hAnsi="Trebuchet MS" w:cs="Segoe UI"/>
          <w:rPrChange w:id="5710" w:author="ANANDHAKRISHNAN MADATHIL REMESH" w:date="2025-04-08T14:49:00Z" w16du:dateUtc="2025-04-08T13:49:00Z">
            <w:rPr>
              <w:ins w:id="5711" w:author="ANANDHAKRISHNAN MADATHIL REMESH" w:date="2025-04-08T13:14:00Z" w16du:dateUtc="2025-04-08T12:14:00Z"/>
              <w:rFonts w:ascii="Segoe UI" w:hAnsi="Segoe UI" w:cs="Segoe UI"/>
              <w:sz w:val="18"/>
              <w:szCs w:val="18"/>
            </w:rPr>
          </w:rPrChange>
        </w:rPr>
        <w:pPrChange w:id="5712" w:author="ANANDHAKRISHNAN MADATHIL REMESH" w:date="2025-04-08T14:49:00Z" w16du:dateUtc="2025-04-08T13:49:00Z">
          <w:pPr>
            <w:pStyle w:val="paragraph"/>
            <w:spacing w:before="0" w:beforeAutospacing="0" w:after="0" w:afterAutospacing="0"/>
            <w:jc w:val="both"/>
            <w:textAlignment w:val="baseline"/>
          </w:pPr>
        </w:pPrChange>
      </w:pPr>
    </w:p>
    <w:p w14:paraId="40F0DE41" w14:textId="77777777" w:rsidR="00CC78E2" w:rsidRPr="00E00C28" w:rsidRDefault="00CC78E2">
      <w:pPr>
        <w:pStyle w:val="paragraph"/>
        <w:numPr>
          <w:ilvl w:val="0"/>
          <w:numId w:val="79"/>
        </w:numPr>
        <w:spacing w:before="0" w:beforeAutospacing="0" w:after="0" w:afterAutospacing="0" w:line="276" w:lineRule="auto"/>
        <w:textAlignment w:val="baseline"/>
        <w:rPr>
          <w:ins w:id="5713" w:author="ANANDHAKRISHNAN MADATHIL REMESH" w:date="2025-04-08T13:14:00Z" w16du:dateUtc="2025-04-08T12:14:00Z"/>
          <w:rFonts w:ascii="Trebuchet MS" w:hAnsi="Trebuchet MS" w:cs="Segoe UI"/>
          <w:rPrChange w:id="5714" w:author="ANANDHAKRISHNAN MADATHIL REMESH" w:date="2025-04-08T14:49:00Z" w16du:dateUtc="2025-04-08T13:49:00Z">
            <w:rPr>
              <w:ins w:id="5715" w:author="ANANDHAKRISHNAN MADATHIL REMESH" w:date="2025-04-08T13:14:00Z" w16du:dateUtc="2025-04-08T12:14:00Z"/>
              <w:rFonts w:ascii="Trebuchet MS" w:hAnsi="Trebuchet MS" w:cs="Segoe UI"/>
              <w:sz w:val="20"/>
              <w:szCs w:val="20"/>
            </w:rPr>
          </w:rPrChange>
        </w:rPr>
        <w:pPrChange w:id="5716" w:author="ANANDHAKRISHNAN MADATHIL REMESH" w:date="2025-04-08T14:49:00Z" w16du:dateUtc="2025-04-08T13:49:00Z">
          <w:pPr>
            <w:pStyle w:val="paragraph"/>
            <w:numPr>
              <w:numId w:val="71"/>
            </w:numPr>
            <w:tabs>
              <w:tab w:val="num" w:pos="720"/>
            </w:tabs>
            <w:spacing w:before="0" w:beforeAutospacing="0" w:after="0" w:afterAutospacing="0"/>
            <w:ind w:left="1080" w:hanging="360"/>
            <w:jc w:val="both"/>
            <w:textAlignment w:val="baseline"/>
          </w:pPr>
        </w:pPrChange>
      </w:pPr>
      <w:ins w:id="5717" w:author="ANANDHAKRISHNAN MADATHIL REMESH" w:date="2025-04-08T13:14:00Z" w16du:dateUtc="2025-04-08T12:14:00Z">
        <w:r w:rsidRPr="00E00C28">
          <w:rPr>
            <w:rStyle w:val="normaltextrun"/>
            <w:rFonts w:ascii="Trebuchet MS" w:eastAsiaTheme="majorEastAsia" w:hAnsi="Trebuchet MS" w:cs="Segoe UI"/>
            <w:b/>
            <w:bCs/>
            <w:rPrChange w:id="5718" w:author="ANANDHAKRISHNAN MADATHIL REMESH" w:date="2025-04-08T14:49:00Z" w16du:dateUtc="2025-04-08T13:49:00Z">
              <w:rPr>
                <w:rStyle w:val="normaltextrun"/>
                <w:rFonts w:ascii="Trebuchet MS" w:eastAsiaTheme="majorEastAsia" w:hAnsi="Trebuchet MS" w:cs="Segoe UI"/>
                <w:b/>
                <w:bCs/>
                <w:sz w:val="20"/>
                <w:szCs w:val="20"/>
              </w:rPr>
            </w:rPrChange>
          </w:rPr>
          <w:t>Zeng, C. &amp; Bertsimas, D. (2023)</w:t>
        </w:r>
        <w:r w:rsidRPr="00E00C28">
          <w:rPr>
            <w:rStyle w:val="normaltextrun"/>
            <w:rFonts w:ascii="Trebuchet MS" w:eastAsiaTheme="majorEastAsia" w:hAnsi="Trebuchet MS" w:cs="Segoe UI"/>
            <w:rPrChange w:id="5719" w:author="ANANDHAKRISHNAN MADATHIL REMESH" w:date="2025-04-08T14:49:00Z" w16du:dateUtc="2025-04-08T13:49:00Z">
              <w:rPr>
                <w:rStyle w:val="normaltextrun"/>
                <w:rFonts w:ascii="Trebuchet MS" w:eastAsiaTheme="majorEastAsia" w:hAnsi="Trebuchet MS" w:cs="Segoe UI"/>
                <w:sz w:val="20"/>
                <w:szCs w:val="20"/>
              </w:rPr>
            </w:rPrChange>
          </w:rPr>
          <w:t xml:space="preserve"> ‘Global Flood Prediction: A Multimodal Machine Learning Approach’, </w:t>
        </w:r>
        <w:proofErr w:type="spellStart"/>
        <w:r w:rsidRPr="00E00C28">
          <w:rPr>
            <w:rStyle w:val="normaltextrun"/>
            <w:rFonts w:ascii="Trebuchet MS" w:eastAsiaTheme="majorEastAsia" w:hAnsi="Trebuchet MS" w:cs="Segoe UI"/>
            <w:i/>
            <w:iCs/>
            <w:rPrChange w:id="5720" w:author="ANANDHAKRISHNAN MADATHIL REMESH" w:date="2025-04-08T14:49:00Z" w16du:dateUtc="2025-04-08T13:49:00Z">
              <w:rPr>
                <w:rStyle w:val="normaltextrun"/>
                <w:rFonts w:ascii="Trebuchet MS" w:eastAsiaTheme="majorEastAsia" w:hAnsi="Trebuchet MS" w:cs="Segoe UI"/>
                <w:i/>
                <w:iCs/>
                <w:sz w:val="20"/>
                <w:szCs w:val="20"/>
              </w:rPr>
            </w:rPrChange>
          </w:rPr>
          <w:t>arXiv</w:t>
        </w:r>
        <w:proofErr w:type="spellEnd"/>
        <w:r w:rsidRPr="00E00C28">
          <w:rPr>
            <w:rStyle w:val="normaltextrun"/>
            <w:rFonts w:ascii="Trebuchet MS" w:eastAsiaTheme="majorEastAsia" w:hAnsi="Trebuchet MS" w:cs="Segoe UI"/>
            <w:i/>
            <w:iCs/>
            <w:rPrChange w:id="5721" w:author="ANANDHAKRISHNAN MADATHIL REMESH" w:date="2025-04-08T14:49:00Z" w16du:dateUtc="2025-04-08T13:49:00Z">
              <w:rPr>
                <w:rStyle w:val="normaltextrun"/>
                <w:rFonts w:ascii="Trebuchet MS" w:eastAsiaTheme="majorEastAsia" w:hAnsi="Trebuchet MS" w:cs="Segoe UI"/>
                <w:i/>
                <w:iCs/>
                <w:sz w:val="20"/>
                <w:szCs w:val="20"/>
              </w:rPr>
            </w:rPrChange>
          </w:rPr>
          <w:t xml:space="preserve"> preprint</w:t>
        </w:r>
        <w:r w:rsidRPr="00E00C28">
          <w:rPr>
            <w:rStyle w:val="normaltextrun"/>
            <w:rFonts w:ascii="Trebuchet MS" w:eastAsiaTheme="majorEastAsia" w:hAnsi="Trebuchet MS" w:cs="Segoe UI"/>
            <w:rPrChange w:id="5722" w:author="ANANDHAKRISHNAN MADATHIL REMESH" w:date="2025-04-08T14:49:00Z" w16du:dateUtc="2025-04-08T13:49:00Z">
              <w:rPr>
                <w:rStyle w:val="normaltextrun"/>
                <w:rFonts w:ascii="Trebuchet MS" w:eastAsiaTheme="majorEastAsia" w:hAnsi="Trebuchet MS" w:cs="Segoe UI"/>
                <w:sz w:val="20"/>
                <w:szCs w:val="20"/>
              </w:rPr>
            </w:rPrChange>
          </w:rPr>
          <w:t>, arXiv:2301.12548. doi:10.48550/arXiv.2301.12548</w:t>
        </w:r>
        <w:r w:rsidRPr="00E00C28">
          <w:rPr>
            <w:rStyle w:val="eop"/>
            <w:rFonts w:ascii="Trebuchet MS" w:hAnsi="Trebuchet MS" w:cs="Segoe UI"/>
            <w:rPrChange w:id="5723" w:author="ANANDHAKRISHNAN MADATHIL REMESH" w:date="2025-04-08T14:49:00Z" w16du:dateUtc="2025-04-08T13:49:00Z">
              <w:rPr>
                <w:rStyle w:val="eop"/>
                <w:rFonts w:ascii="Trebuchet MS" w:hAnsi="Trebuchet MS" w:cs="Segoe UI"/>
                <w:sz w:val="20"/>
                <w:szCs w:val="20"/>
              </w:rPr>
            </w:rPrChange>
          </w:rPr>
          <w:t> </w:t>
        </w:r>
      </w:ins>
    </w:p>
    <w:p w14:paraId="738B2F10" w14:textId="4D26B58C" w:rsidR="00CC78E2" w:rsidRPr="00E00C28" w:rsidRDefault="00CC78E2">
      <w:pPr>
        <w:pStyle w:val="paragraph"/>
        <w:spacing w:before="0" w:beforeAutospacing="0" w:after="0" w:afterAutospacing="0" w:line="276" w:lineRule="auto"/>
        <w:ind w:left="60"/>
        <w:textAlignment w:val="baseline"/>
        <w:rPr>
          <w:ins w:id="5724" w:author="ANANDHAKRISHNAN MADATHIL REMESH" w:date="2025-04-08T13:14:00Z" w16du:dateUtc="2025-04-08T12:14:00Z"/>
          <w:rFonts w:ascii="Trebuchet MS" w:hAnsi="Trebuchet MS" w:cs="Segoe UI"/>
          <w:rPrChange w:id="5725" w:author="ANANDHAKRISHNAN MADATHIL REMESH" w:date="2025-04-08T14:49:00Z" w16du:dateUtc="2025-04-08T13:49:00Z">
            <w:rPr>
              <w:ins w:id="5726" w:author="ANANDHAKRISHNAN MADATHIL REMESH" w:date="2025-04-08T13:14:00Z" w16du:dateUtc="2025-04-08T12:14:00Z"/>
              <w:rFonts w:ascii="Segoe UI" w:hAnsi="Segoe UI" w:cs="Segoe UI"/>
              <w:sz w:val="18"/>
              <w:szCs w:val="18"/>
            </w:rPr>
          </w:rPrChange>
        </w:rPr>
        <w:pPrChange w:id="5727" w:author="ANANDHAKRISHNAN MADATHIL REMESH" w:date="2025-04-08T14:49:00Z" w16du:dateUtc="2025-04-08T13:49:00Z">
          <w:pPr>
            <w:pStyle w:val="paragraph"/>
            <w:spacing w:before="0" w:beforeAutospacing="0" w:after="0" w:afterAutospacing="0"/>
            <w:jc w:val="both"/>
            <w:textAlignment w:val="baseline"/>
          </w:pPr>
        </w:pPrChange>
      </w:pPr>
    </w:p>
    <w:p w14:paraId="3D9975A5" w14:textId="77777777" w:rsidR="00CC78E2" w:rsidRPr="00E00C28" w:rsidRDefault="00CC78E2">
      <w:pPr>
        <w:pStyle w:val="paragraph"/>
        <w:numPr>
          <w:ilvl w:val="0"/>
          <w:numId w:val="79"/>
        </w:numPr>
        <w:spacing w:before="0" w:beforeAutospacing="0" w:after="0" w:afterAutospacing="0" w:line="276" w:lineRule="auto"/>
        <w:textAlignment w:val="baseline"/>
        <w:rPr>
          <w:ins w:id="5728" w:author="ANANDHAKRISHNAN MADATHIL REMESH" w:date="2025-04-08T13:14:00Z" w16du:dateUtc="2025-04-08T12:14:00Z"/>
          <w:rFonts w:ascii="Trebuchet MS" w:hAnsi="Trebuchet MS" w:cs="Segoe UI"/>
          <w:rPrChange w:id="5729" w:author="ANANDHAKRISHNAN MADATHIL REMESH" w:date="2025-04-08T14:49:00Z" w16du:dateUtc="2025-04-08T13:49:00Z">
            <w:rPr>
              <w:ins w:id="5730" w:author="ANANDHAKRISHNAN MADATHIL REMESH" w:date="2025-04-08T13:14:00Z" w16du:dateUtc="2025-04-08T12:14:00Z"/>
              <w:rFonts w:ascii="Trebuchet MS" w:hAnsi="Trebuchet MS" w:cs="Segoe UI"/>
              <w:sz w:val="20"/>
              <w:szCs w:val="20"/>
            </w:rPr>
          </w:rPrChange>
        </w:rPr>
        <w:pPrChange w:id="5731" w:author="ANANDHAKRISHNAN MADATHIL REMESH" w:date="2025-04-08T14:49:00Z" w16du:dateUtc="2025-04-08T13:49:00Z">
          <w:pPr>
            <w:pStyle w:val="paragraph"/>
            <w:numPr>
              <w:numId w:val="72"/>
            </w:numPr>
            <w:tabs>
              <w:tab w:val="num" w:pos="720"/>
            </w:tabs>
            <w:spacing w:before="0" w:beforeAutospacing="0" w:after="0" w:afterAutospacing="0"/>
            <w:ind w:left="1080" w:hanging="360"/>
            <w:jc w:val="both"/>
            <w:textAlignment w:val="baseline"/>
          </w:pPr>
        </w:pPrChange>
      </w:pPr>
      <w:ins w:id="5732" w:author="ANANDHAKRISHNAN MADATHIL REMESH" w:date="2025-04-08T13:14:00Z" w16du:dateUtc="2025-04-08T12:14:00Z">
        <w:r w:rsidRPr="00E00C28">
          <w:rPr>
            <w:rStyle w:val="normaltextrun"/>
            <w:rFonts w:ascii="Trebuchet MS" w:eastAsiaTheme="majorEastAsia" w:hAnsi="Trebuchet MS" w:cs="Segoe UI"/>
            <w:b/>
            <w:bCs/>
            <w:rPrChange w:id="5733" w:author="ANANDHAKRISHNAN MADATHIL REMESH" w:date="2025-04-08T14:49:00Z" w16du:dateUtc="2025-04-08T13:49:00Z">
              <w:rPr>
                <w:rStyle w:val="normaltextrun"/>
                <w:rFonts w:ascii="Trebuchet MS" w:eastAsiaTheme="majorEastAsia" w:hAnsi="Trebuchet MS" w:cs="Segoe UI"/>
                <w:b/>
                <w:bCs/>
                <w:sz w:val="20"/>
                <w:szCs w:val="20"/>
              </w:rPr>
            </w:rPrChange>
          </w:rPr>
          <w:t xml:space="preserve">Naik, S., Patil, S.A., Verma, A., &amp; </w:t>
        </w:r>
        <w:proofErr w:type="spellStart"/>
        <w:r w:rsidRPr="00E00C28">
          <w:rPr>
            <w:rStyle w:val="normaltextrun"/>
            <w:rFonts w:ascii="Trebuchet MS" w:eastAsiaTheme="majorEastAsia" w:hAnsi="Trebuchet MS" w:cs="Segoe UI"/>
            <w:b/>
            <w:bCs/>
            <w:rPrChange w:id="5734" w:author="ANANDHAKRISHNAN MADATHIL REMESH" w:date="2025-04-08T14:49:00Z" w16du:dateUtc="2025-04-08T13:49:00Z">
              <w:rPr>
                <w:rStyle w:val="normaltextrun"/>
                <w:rFonts w:ascii="Trebuchet MS" w:eastAsiaTheme="majorEastAsia" w:hAnsi="Trebuchet MS" w:cs="Segoe UI"/>
                <w:b/>
                <w:bCs/>
                <w:sz w:val="20"/>
                <w:szCs w:val="20"/>
              </w:rPr>
            </w:rPrChange>
          </w:rPr>
          <w:t>Hingmire</w:t>
        </w:r>
        <w:proofErr w:type="spellEnd"/>
        <w:r w:rsidRPr="00E00C28">
          <w:rPr>
            <w:rStyle w:val="normaltextrun"/>
            <w:rFonts w:ascii="Trebuchet MS" w:eastAsiaTheme="majorEastAsia" w:hAnsi="Trebuchet MS" w:cs="Segoe UI"/>
            <w:b/>
            <w:bCs/>
            <w:rPrChange w:id="5735" w:author="ANANDHAKRISHNAN MADATHIL REMESH" w:date="2025-04-08T14:49:00Z" w16du:dateUtc="2025-04-08T13:49:00Z">
              <w:rPr>
                <w:rStyle w:val="normaltextrun"/>
                <w:rFonts w:ascii="Trebuchet MS" w:eastAsiaTheme="majorEastAsia" w:hAnsi="Trebuchet MS" w:cs="Segoe UI"/>
                <w:b/>
                <w:bCs/>
                <w:sz w:val="20"/>
                <w:szCs w:val="20"/>
              </w:rPr>
            </w:rPrChange>
          </w:rPr>
          <w:t>, A. (2021)</w:t>
        </w:r>
        <w:r w:rsidRPr="00E00C28">
          <w:rPr>
            <w:rStyle w:val="normaltextrun"/>
            <w:rFonts w:ascii="Trebuchet MS" w:eastAsiaTheme="majorEastAsia" w:hAnsi="Trebuchet MS" w:cs="Segoe UI"/>
            <w:rPrChange w:id="5736" w:author="ANANDHAKRISHNAN MADATHIL REMESH" w:date="2025-04-08T14:49:00Z" w16du:dateUtc="2025-04-08T13:49:00Z">
              <w:rPr>
                <w:rStyle w:val="normaltextrun"/>
                <w:rFonts w:ascii="Trebuchet MS" w:eastAsiaTheme="majorEastAsia" w:hAnsi="Trebuchet MS" w:cs="Segoe UI"/>
                <w:sz w:val="20"/>
                <w:szCs w:val="20"/>
              </w:rPr>
            </w:rPrChange>
          </w:rPr>
          <w:t xml:space="preserve"> ‘Flood Prediction using Logistic Regression for Kerala State’, </w:t>
        </w:r>
        <w:r w:rsidRPr="00E00C28">
          <w:rPr>
            <w:rStyle w:val="normaltextrun"/>
            <w:rFonts w:ascii="Trebuchet MS" w:eastAsiaTheme="majorEastAsia" w:hAnsi="Trebuchet MS" w:cs="Segoe UI"/>
            <w:i/>
            <w:iCs/>
            <w:rPrChange w:id="5737" w:author="ANANDHAKRISHNAN MADATHIL REMESH" w:date="2025-04-08T14:49:00Z" w16du:dateUtc="2025-04-08T13:49:00Z">
              <w:rPr>
                <w:rStyle w:val="normaltextrun"/>
                <w:rFonts w:ascii="Trebuchet MS" w:eastAsiaTheme="majorEastAsia" w:hAnsi="Trebuchet MS" w:cs="Segoe UI"/>
                <w:i/>
                <w:iCs/>
                <w:sz w:val="20"/>
                <w:szCs w:val="20"/>
              </w:rPr>
            </w:rPrChange>
          </w:rPr>
          <w:t>International Journal of Engineering Research and Technology (IJERT)</w:t>
        </w:r>
        <w:r w:rsidRPr="00E00C28">
          <w:rPr>
            <w:rStyle w:val="normaltextrun"/>
            <w:rFonts w:ascii="Trebuchet MS" w:eastAsiaTheme="majorEastAsia" w:hAnsi="Trebuchet MS" w:cs="Segoe UI"/>
            <w:rPrChange w:id="5738" w:author="ANANDHAKRISHNAN MADATHIL REMESH" w:date="2025-04-08T14:49:00Z" w16du:dateUtc="2025-04-08T13:49:00Z">
              <w:rPr>
                <w:rStyle w:val="normaltextrun"/>
                <w:rFonts w:ascii="Trebuchet MS" w:eastAsiaTheme="majorEastAsia" w:hAnsi="Trebuchet MS" w:cs="Segoe UI"/>
                <w:sz w:val="20"/>
                <w:szCs w:val="20"/>
              </w:rPr>
            </w:rPrChange>
          </w:rPr>
          <w:t>, 9(3). doi:10.17577/IJERTCONV9IS03010.</w:t>
        </w:r>
        <w:r w:rsidRPr="00E00C28">
          <w:rPr>
            <w:rStyle w:val="eop"/>
            <w:rFonts w:ascii="Trebuchet MS" w:hAnsi="Trebuchet MS" w:cs="Segoe UI"/>
            <w:rPrChange w:id="5739" w:author="ANANDHAKRISHNAN MADATHIL REMESH" w:date="2025-04-08T14:49:00Z" w16du:dateUtc="2025-04-08T13:49:00Z">
              <w:rPr>
                <w:rStyle w:val="eop"/>
                <w:rFonts w:ascii="Trebuchet MS" w:hAnsi="Trebuchet MS" w:cs="Segoe UI"/>
                <w:sz w:val="20"/>
                <w:szCs w:val="20"/>
              </w:rPr>
            </w:rPrChange>
          </w:rPr>
          <w:t> </w:t>
        </w:r>
      </w:ins>
    </w:p>
    <w:p w14:paraId="434305F2" w14:textId="610F8DC1" w:rsidR="00CC78E2" w:rsidRPr="00E00C28" w:rsidRDefault="00CC78E2">
      <w:pPr>
        <w:pStyle w:val="paragraph"/>
        <w:spacing w:before="0" w:beforeAutospacing="0" w:after="0" w:afterAutospacing="0" w:line="276" w:lineRule="auto"/>
        <w:ind w:left="780"/>
        <w:textAlignment w:val="baseline"/>
        <w:rPr>
          <w:ins w:id="5740" w:author="ANANDHAKRISHNAN MADATHIL REMESH" w:date="2025-04-08T13:14:00Z" w16du:dateUtc="2025-04-08T12:14:00Z"/>
          <w:rFonts w:ascii="Trebuchet MS" w:hAnsi="Trebuchet MS" w:cs="Segoe UI"/>
          <w:rPrChange w:id="5741" w:author="ANANDHAKRISHNAN MADATHIL REMESH" w:date="2025-04-08T14:49:00Z" w16du:dateUtc="2025-04-08T13:49:00Z">
            <w:rPr>
              <w:ins w:id="5742" w:author="ANANDHAKRISHNAN MADATHIL REMESH" w:date="2025-04-08T13:14:00Z" w16du:dateUtc="2025-04-08T12:14:00Z"/>
              <w:rFonts w:ascii="Segoe UI" w:hAnsi="Segoe UI" w:cs="Segoe UI"/>
              <w:sz w:val="18"/>
              <w:szCs w:val="18"/>
            </w:rPr>
          </w:rPrChange>
        </w:rPr>
        <w:pPrChange w:id="5743" w:author="ANANDHAKRISHNAN MADATHIL REMESH" w:date="2025-04-08T14:49:00Z" w16du:dateUtc="2025-04-08T13:49:00Z">
          <w:pPr>
            <w:pStyle w:val="paragraph"/>
            <w:spacing w:before="0" w:beforeAutospacing="0" w:after="0" w:afterAutospacing="0"/>
            <w:ind w:left="720"/>
            <w:textAlignment w:val="baseline"/>
          </w:pPr>
        </w:pPrChange>
      </w:pPr>
    </w:p>
    <w:p w14:paraId="7D47E7EE" w14:textId="77777777" w:rsidR="00CC78E2" w:rsidRPr="00E00C28" w:rsidRDefault="00CC78E2">
      <w:pPr>
        <w:pStyle w:val="paragraph"/>
        <w:numPr>
          <w:ilvl w:val="0"/>
          <w:numId w:val="79"/>
        </w:numPr>
        <w:spacing w:before="0" w:beforeAutospacing="0" w:after="0" w:afterAutospacing="0" w:line="276" w:lineRule="auto"/>
        <w:textAlignment w:val="baseline"/>
        <w:rPr>
          <w:ins w:id="5744" w:author="ANANDHAKRISHNAN MADATHIL REMESH" w:date="2025-04-08T13:14:00Z" w16du:dateUtc="2025-04-08T12:14:00Z"/>
          <w:rFonts w:ascii="Trebuchet MS" w:hAnsi="Trebuchet MS" w:cs="Segoe UI"/>
          <w:rPrChange w:id="5745" w:author="ANANDHAKRISHNAN MADATHIL REMESH" w:date="2025-04-08T14:49:00Z" w16du:dateUtc="2025-04-08T13:49:00Z">
            <w:rPr>
              <w:ins w:id="5746" w:author="ANANDHAKRISHNAN MADATHIL REMESH" w:date="2025-04-08T13:14:00Z" w16du:dateUtc="2025-04-08T12:14:00Z"/>
              <w:rFonts w:ascii="Trebuchet MS" w:hAnsi="Trebuchet MS" w:cs="Segoe UI"/>
              <w:sz w:val="20"/>
              <w:szCs w:val="20"/>
            </w:rPr>
          </w:rPrChange>
        </w:rPr>
        <w:pPrChange w:id="5747" w:author="ANANDHAKRISHNAN MADATHIL REMESH" w:date="2025-04-08T14:49:00Z" w16du:dateUtc="2025-04-08T13:49:00Z">
          <w:pPr>
            <w:pStyle w:val="paragraph"/>
            <w:numPr>
              <w:numId w:val="73"/>
            </w:numPr>
            <w:tabs>
              <w:tab w:val="num" w:pos="720"/>
            </w:tabs>
            <w:spacing w:before="0" w:beforeAutospacing="0" w:after="0" w:afterAutospacing="0"/>
            <w:ind w:left="1080" w:hanging="360"/>
            <w:jc w:val="both"/>
            <w:textAlignment w:val="baseline"/>
          </w:pPr>
        </w:pPrChange>
      </w:pPr>
      <w:ins w:id="5748" w:author="ANANDHAKRISHNAN MADATHIL REMESH" w:date="2025-04-08T13:14:00Z" w16du:dateUtc="2025-04-08T12:14:00Z">
        <w:r w:rsidRPr="00E00C28">
          <w:rPr>
            <w:rStyle w:val="normaltextrun"/>
            <w:rFonts w:ascii="Trebuchet MS" w:eastAsiaTheme="majorEastAsia" w:hAnsi="Trebuchet MS"/>
            <w:b/>
            <w:bCs/>
            <w:rPrChange w:id="5749" w:author="ANANDHAKRISHNAN MADATHIL REMESH" w:date="2025-04-08T14:49:00Z" w16du:dateUtc="2025-04-08T13:49:00Z">
              <w:rPr>
                <w:rStyle w:val="normaltextrun"/>
                <w:rFonts w:eastAsiaTheme="majorEastAsia"/>
                <w:b/>
                <w:bCs/>
              </w:rPr>
            </w:rPrChange>
          </w:rPr>
          <w:t>Li, W., Liu, C., Xu, Y., Niu, C., Li, R., Li, M., Hu, C., &amp; Tian, L. (2024)</w:t>
        </w:r>
        <w:r w:rsidRPr="00E00C28">
          <w:rPr>
            <w:rStyle w:val="normaltextrun"/>
            <w:rFonts w:ascii="Trebuchet MS" w:eastAsiaTheme="majorEastAsia" w:hAnsi="Trebuchet MS"/>
            <w:rPrChange w:id="5750" w:author="ANANDHAKRISHNAN MADATHIL REMESH" w:date="2025-04-08T14:49:00Z" w16du:dateUtc="2025-04-08T13:49:00Z">
              <w:rPr>
                <w:rStyle w:val="normaltextrun"/>
                <w:rFonts w:eastAsiaTheme="majorEastAsia"/>
              </w:rPr>
            </w:rPrChange>
          </w:rPr>
          <w:t xml:space="preserve"> ‘An interpretable hybrid deep learning model for flood forecasting based on Transformer and LSTM’, </w:t>
        </w:r>
        <w:r w:rsidRPr="00E00C28">
          <w:rPr>
            <w:rStyle w:val="normaltextrun"/>
            <w:rFonts w:ascii="Trebuchet MS" w:eastAsiaTheme="majorEastAsia" w:hAnsi="Trebuchet MS"/>
            <w:i/>
            <w:iCs/>
            <w:rPrChange w:id="5751" w:author="ANANDHAKRISHNAN MADATHIL REMESH" w:date="2025-04-08T14:49:00Z" w16du:dateUtc="2025-04-08T13:49:00Z">
              <w:rPr>
                <w:rStyle w:val="normaltextrun"/>
                <w:rFonts w:eastAsiaTheme="majorEastAsia"/>
                <w:i/>
                <w:iCs/>
              </w:rPr>
            </w:rPrChange>
          </w:rPr>
          <w:t>Journal of Hydrology: Regional Studies</w:t>
        </w:r>
        <w:r w:rsidRPr="00E00C28">
          <w:rPr>
            <w:rStyle w:val="normaltextrun"/>
            <w:rFonts w:ascii="Trebuchet MS" w:eastAsiaTheme="majorEastAsia" w:hAnsi="Trebuchet MS"/>
            <w:rPrChange w:id="5752" w:author="ANANDHAKRISHNAN MADATHIL REMESH" w:date="2025-04-08T14:49:00Z" w16du:dateUtc="2025-04-08T13:49:00Z">
              <w:rPr>
                <w:rStyle w:val="normaltextrun"/>
                <w:rFonts w:eastAsiaTheme="majorEastAsia"/>
              </w:rPr>
            </w:rPrChange>
          </w:rPr>
          <w:t xml:space="preserve">, 101873. </w:t>
        </w:r>
        <w:proofErr w:type="gramStart"/>
        <w:r w:rsidRPr="00E00C28">
          <w:rPr>
            <w:rStyle w:val="normaltextrun"/>
            <w:rFonts w:ascii="Trebuchet MS" w:eastAsiaTheme="majorEastAsia" w:hAnsi="Trebuchet MS"/>
            <w:rPrChange w:id="5753" w:author="ANANDHAKRISHNAN MADATHIL REMESH" w:date="2025-04-08T14:49:00Z" w16du:dateUtc="2025-04-08T13:49:00Z">
              <w:rPr>
                <w:rStyle w:val="normaltextrun"/>
                <w:rFonts w:eastAsiaTheme="majorEastAsia"/>
              </w:rPr>
            </w:rPrChange>
          </w:rPr>
          <w:t>doi:10.1016/j.ejrh</w:t>
        </w:r>
        <w:proofErr w:type="gramEnd"/>
        <w:r w:rsidRPr="00E00C28">
          <w:rPr>
            <w:rStyle w:val="normaltextrun"/>
            <w:rFonts w:ascii="Trebuchet MS" w:eastAsiaTheme="majorEastAsia" w:hAnsi="Trebuchet MS"/>
            <w:rPrChange w:id="5754" w:author="ANANDHAKRISHNAN MADATHIL REMESH" w:date="2025-04-08T14:49:00Z" w16du:dateUtc="2025-04-08T13:49:00Z">
              <w:rPr>
                <w:rStyle w:val="normaltextrun"/>
                <w:rFonts w:eastAsiaTheme="majorEastAsia"/>
              </w:rPr>
            </w:rPrChange>
          </w:rPr>
          <w:t>.2024.101873</w:t>
        </w:r>
        <w:r w:rsidRPr="00E00C28">
          <w:rPr>
            <w:rStyle w:val="eop"/>
            <w:rFonts w:ascii="Trebuchet MS" w:hAnsi="Trebuchet MS"/>
            <w:rPrChange w:id="5755" w:author="ANANDHAKRISHNAN MADATHIL REMESH" w:date="2025-04-08T14:49:00Z" w16du:dateUtc="2025-04-08T13:49:00Z">
              <w:rPr>
                <w:rStyle w:val="eop"/>
              </w:rPr>
            </w:rPrChange>
          </w:rPr>
          <w:t> </w:t>
        </w:r>
      </w:ins>
    </w:p>
    <w:p w14:paraId="4A999F8E" w14:textId="2CBE1369" w:rsidR="00CC78E2" w:rsidRPr="00E00C28" w:rsidRDefault="00CC78E2">
      <w:pPr>
        <w:pStyle w:val="paragraph"/>
        <w:spacing w:before="0" w:beforeAutospacing="0" w:after="0" w:afterAutospacing="0" w:line="276" w:lineRule="auto"/>
        <w:ind w:left="780"/>
        <w:textAlignment w:val="baseline"/>
        <w:rPr>
          <w:ins w:id="5756" w:author="ANANDHAKRISHNAN MADATHIL REMESH" w:date="2025-04-08T13:14:00Z" w16du:dateUtc="2025-04-08T12:14:00Z"/>
          <w:rFonts w:ascii="Trebuchet MS" w:hAnsi="Trebuchet MS" w:cs="Segoe UI"/>
          <w:rPrChange w:id="5757" w:author="ANANDHAKRISHNAN MADATHIL REMESH" w:date="2025-04-08T14:49:00Z" w16du:dateUtc="2025-04-08T13:49:00Z">
            <w:rPr>
              <w:ins w:id="5758" w:author="ANANDHAKRISHNAN MADATHIL REMESH" w:date="2025-04-08T13:14:00Z" w16du:dateUtc="2025-04-08T12:14:00Z"/>
              <w:rFonts w:ascii="Segoe UI" w:hAnsi="Segoe UI" w:cs="Segoe UI"/>
              <w:sz w:val="18"/>
              <w:szCs w:val="18"/>
            </w:rPr>
          </w:rPrChange>
        </w:rPr>
        <w:pPrChange w:id="5759" w:author="ANANDHAKRISHNAN MADATHIL REMESH" w:date="2025-04-08T14:49:00Z" w16du:dateUtc="2025-04-08T13:49:00Z">
          <w:pPr>
            <w:pStyle w:val="paragraph"/>
            <w:spacing w:before="0" w:beforeAutospacing="0" w:after="0" w:afterAutospacing="0"/>
            <w:ind w:left="720"/>
            <w:textAlignment w:val="baseline"/>
          </w:pPr>
        </w:pPrChange>
      </w:pPr>
    </w:p>
    <w:p w14:paraId="028ADB70" w14:textId="77777777" w:rsidR="00CC78E2" w:rsidRPr="00E00C28" w:rsidRDefault="00CC78E2">
      <w:pPr>
        <w:pStyle w:val="paragraph"/>
        <w:numPr>
          <w:ilvl w:val="0"/>
          <w:numId w:val="79"/>
        </w:numPr>
        <w:spacing w:before="0" w:beforeAutospacing="0" w:after="0" w:afterAutospacing="0" w:line="276" w:lineRule="auto"/>
        <w:textAlignment w:val="baseline"/>
        <w:rPr>
          <w:ins w:id="5760" w:author="ANANDHAKRISHNAN MADATHIL REMESH" w:date="2025-04-08T13:14:00Z" w16du:dateUtc="2025-04-08T12:14:00Z"/>
          <w:rFonts w:ascii="Trebuchet MS" w:hAnsi="Trebuchet MS" w:cs="Segoe UI"/>
          <w:rPrChange w:id="5761" w:author="ANANDHAKRISHNAN MADATHIL REMESH" w:date="2025-04-08T14:49:00Z" w16du:dateUtc="2025-04-08T13:49:00Z">
            <w:rPr>
              <w:ins w:id="5762" w:author="ANANDHAKRISHNAN MADATHIL REMESH" w:date="2025-04-08T13:14:00Z" w16du:dateUtc="2025-04-08T12:14:00Z"/>
              <w:rFonts w:ascii="Trebuchet MS" w:hAnsi="Trebuchet MS" w:cs="Segoe UI"/>
              <w:sz w:val="20"/>
              <w:szCs w:val="20"/>
            </w:rPr>
          </w:rPrChange>
        </w:rPr>
        <w:pPrChange w:id="5763" w:author="ANANDHAKRISHNAN MADATHIL REMESH" w:date="2025-04-08T14:49:00Z" w16du:dateUtc="2025-04-08T13:49:00Z">
          <w:pPr>
            <w:pStyle w:val="paragraph"/>
            <w:numPr>
              <w:numId w:val="74"/>
            </w:numPr>
            <w:tabs>
              <w:tab w:val="num" w:pos="720"/>
            </w:tabs>
            <w:spacing w:before="0" w:beforeAutospacing="0" w:after="0" w:afterAutospacing="0"/>
            <w:ind w:left="1080" w:hanging="360"/>
            <w:jc w:val="both"/>
            <w:textAlignment w:val="baseline"/>
          </w:pPr>
        </w:pPrChange>
      </w:pPr>
      <w:ins w:id="5764" w:author="ANANDHAKRISHNAN MADATHIL REMESH" w:date="2025-04-08T13:14:00Z" w16du:dateUtc="2025-04-08T12:14:00Z">
        <w:r w:rsidRPr="00E00C28">
          <w:rPr>
            <w:rStyle w:val="normaltextrun"/>
            <w:rFonts w:ascii="Trebuchet MS" w:eastAsiaTheme="majorEastAsia" w:hAnsi="Trebuchet MS"/>
            <w:b/>
            <w:bCs/>
            <w:rPrChange w:id="5765" w:author="ANANDHAKRISHNAN MADATHIL REMESH" w:date="2025-04-08T14:49:00Z" w16du:dateUtc="2025-04-08T13:49:00Z">
              <w:rPr>
                <w:rStyle w:val="normaltextrun"/>
                <w:rFonts w:eastAsiaTheme="majorEastAsia"/>
                <w:b/>
                <w:bCs/>
              </w:rPr>
            </w:rPrChange>
          </w:rPr>
          <w:t xml:space="preserve">Islam, A.R.M.T., Talukdar, S., Mahato, S., Kundu, S., Eibek, K.U., Pham, Q.B., </w:t>
        </w:r>
        <w:proofErr w:type="spellStart"/>
        <w:r w:rsidRPr="00E00C28">
          <w:rPr>
            <w:rStyle w:val="normaltextrun"/>
            <w:rFonts w:ascii="Trebuchet MS" w:eastAsiaTheme="majorEastAsia" w:hAnsi="Trebuchet MS"/>
            <w:b/>
            <w:bCs/>
            <w:rPrChange w:id="5766" w:author="ANANDHAKRISHNAN MADATHIL REMESH" w:date="2025-04-08T14:49:00Z" w16du:dateUtc="2025-04-08T13:49:00Z">
              <w:rPr>
                <w:rStyle w:val="normaltextrun"/>
                <w:rFonts w:eastAsiaTheme="majorEastAsia"/>
                <w:b/>
                <w:bCs/>
              </w:rPr>
            </w:rPrChange>
          </w:rPr>
          <w:t>Kuriqi</w:t>
        </w:r>
        <w:proofErr w:type="spellEnd"/>
        <w:r w:rsidRPr="00E00C28">
          <w:rPr>
            <w:rStyle w:val="normaltextrun"/>
            <w:rFonts w:ascii="Trebuchet MS" w:eastAsiaTheme="majorEastAsia" w:hAnsi="Trebuchet MS"/>
            <w:b/>
            <w:bCs/>
            <w:rPrChange w:id="5767" w:author="ANANDHAKRISHNAN MADATHIL REMESH" w:date="2025-04-08T14:49:00Z" w16du:dateUtc="2025-04-08T13:49:00Z">
              <w:rPr>
                <w:rStyle w:val="normaltextrun"/>
                <w:rFonts w:eastAsiaTheme="majorEastAsia"/>
                <w:b/>
                <w:bCs/>
              </w:rPr>
            </w:rPrChange>
          </w:rPr>
          <w:t>, A., &amp; Linh, N.T.T. (2021)</w:t>
        </w:r>
        <w:r w:rsidRPr="00E00C28">
          <w:rPr>
            <w:rStyle w:val="normaltextrun"/>
            <w:rFonts w:ascii="Trebuchet MS" w:eastAsiaTheme="majorEastAsia" w:hAnsi="Trebuchet MS"/>
            <w:rPrChange w:id="5768" w:author="ANANDHAKRISHNAN MADATHIL REMESH" w:date="2025-04-08T14:49:00Z" w16du:dateUtc="2025-04-08T13:49:00Z">
              <w:rPr>
                <w:rStyle w:val="normaltextrun"/>
                <w:rFonts w:eastAsiaTheme="majorEastAsia"/>
              </w:rPr>
            </w:rPrChange>
          </w:rPr>
          <w:t xml:space="preserve"> ‘Flood susceptibility modelling using advanced ensemble machine learning models’, </w:t>
        </w:r>
        <w:r w:rsidRPr="00E00C28">
          <w:rPr>
            <w:rStyle w:val="normaltextrun"/>
            <w:rFonts w:ascii="Trebuchet MS" w:eastAsiaTheme="majorEastAsia" w:hAnsi="Trebuchet MS"/>
            <w:i/>
            <w:iCs/>
            <w:rPrChange w:id="5769" w:author="ANANDHAKRISHNAN MADATHIL REMESH" w:date="2025-04-08T14:49:00Z" w16du:dateUtc="2025-04-08T13:49:00Z">
              <w:rPr>
                <w:rStyle w:val="normaltextrun"/>
                <w:rFonts w:eastAsiaTheme="majorEastAsia"/>
                <w:i/>
                <w:iCs/>
              </w:rPr>
            </w:rPrChange>
          </w:rPr>
          <w:t>Geoscience Frontiers</w:t>
        </w:r>
        <w:r w:rsidRPr="00E00C28">
          <w:rPr>
            <w:rStyle w:val="normaltextrun"/>
            <w:rFonts w:ascii="Trebuchet MS" w:eastAsiaTheme="majorEastAsia" w:hAnsi="Trebuchet MS"/>
            <w:rPrChange w:id="5770" w:author="ANANDHAKRISHNAN MADATHIL REMESH" w:date="2025-04-08T14:49:00Z" w16du:dateUtc="2025-04-08T13:49:00Z">
              <w:rPr>
                <w:rStyle w:val="normaltextrun"/>
                <w:rFonts w:eastAsiaTheme="majorEastAsia"/>
              </w:rPr>
            </w:rPrChange>
          </w:rPr>
          <w:t xml:space="preserve">, 12(3), 101075. </w:t>
        </w:r>
        <w:proofErr w:type="gramStart"/>
        <w:r w:rsidRPr="00E00C28">
          <w:rPr>
            <w:rStyle w:val="normaltextrun"/>
            <w:rFonts w:ascii="Trebuchet MS" w:eastAsiaTheme="majorEastAsia" w:hAnsi="Trebuchet MS"/>
            <w:rPrChange w:id="5771" w:author="ANANDHAKRISHNAN MADATHIL REMESH" w:date="2025-04-08T14:49:00Z" w16du:dateUtc="2025-04-08T13:49:00Z">
              <w:rPr>
                <w:rStyle w:val="normaltextrun"/>
                <w:rFonts w:eastAsiaTheme="majorEastAsia"/>
              </w:rPr>
            </w:rPrChange>
          </w:rPr>
          <w:t>doi:10.1016/j.gsf</w:t>
        </w:r>
        <w:proofErr w:type="gramEnd"/>
        <w:r w:rsidRPr="00E00C28">
          <w:rPr>
            <w:rStyle w:val="normaltextrun"/>
            <w:rFonts w:ascii="Trebuchet MS" w:eastAsiaTheme="majorEastAsia" w:hAnsi="Trebuchet MS"/>
            <w:rPrChange w:id="5772" w:author="ANANDHAKRISHNAN MADATHIL REMESH" w:date="2025-04-08T14:49:00Z" w16du:dateUtc="2025-04-08T13:49:00Z">
              <w:rPr>
                <w:rStyle w:val="normaltextrun"/>
                <w:rFonts w:eastAsiaTheme="majorEastAsia"/>
              </w:rPr>
            </w:rPrChange>
          </w:rPr>
          <w:t>.2020.09.006</w:t>
        </w:r>
        <w:r w:rsidRPr="00E00C28">
          <w:rPr>
            <w:rStyle w:val="eop"/>
            <w:rFonts w:ascii="Trebuchet MS" w:hAnsi="Trebuchet MS"/>
            <w:rPrChange w:id="5773" w:author="ANANDHAKRISHNAN MADATHIL REMESH" w:date="2025-04-08T14:49:00Z" w16du:dateUtc="2025-04-08T13:49:00Z">
              <w:rPr>
                <w:rStyle w:val="eop"/>
              </w:rPr>
            </w:rPrChange>
          </w:rPr>
          <w:t> </w:t>
        </w:r>
      </w:ins>
    </w:p>
    <w:p w14:paraId="24110ACA" w14:textId="12FB6502" w:rsidR="00CC78E2" w:rsidRPr="00E00C28" w:rsidRDefault="00CC78E2">
      <w:pPr>
        <w:pStyle w:val="paragraph"/>
        <w:spacing w:before="0" w:beforeAutospacing="0" w:after="0" w:afterAutospacing="0" w:line="276" w:lineRule="auto"/>
        <w:ind w:left="780"/>
        <w:textAlignment w:val="baseline"/>
        <w:rPr>
          <w:ins w:id="5774" w:author="ANANDHAKRISHNAN MADATHIL REMESH" w:date="2025-04-08T13:14:00Z" w16du:dateUtc="2025-04-08T12:14:00Z"/>
          <w:rFonts w:ascii="Trebuchet MS" w:hAnsi="Trebuchet MS" w:cs="Segoe UI"/>
          <w:rPrChange w:id="5775" w:author="ANANDHAKRISHNAN MADATHIL REMESH" w:date="2025-04-08T14:49:00Z" w16du:dateUtc="2025-04-08T13:49:00Z">
            <w:rPr>
              <w:ins w:id="5776" w:author="ANANDHAKRISHNAN MADATHIL REMESH" w:date="2025-04-08T13:14:00Z" w16du:dateUtc="2025-04-08T12:14:00Z"/>
              <w:rFonts w:ascii="Segoe UI" w:hAnsi="Segoe UI" w:cs="Segoe UI"/>
              <w:sz w:val="18"/>
              <w:szCs w:val="18"/>
            </w:rPr>
          </w:rPrChange>
        </w:rPr>
        <w:pPrChange w:id="5777" w:author="ANANDHAKRISHNAN MADATHIL REMESH" w:date="2025-04-08T14:49:00Z" w16du:dateUtc="2025-04-08T13:49:00Z">
          <w:pPr>
            <w:pStyle w:val="paragraph"/>
            <w:spacing w:before="0" w:beforeAutospacing="0" w:after="0" w:afterAutospacing="0"/>
            <w:ind w:left="720"/>
            <w:textAlignment w:val="baseline"/>
          </w:pPr>
        </w:pPrChange>
      </w:pPr>
    </w:p>
    <w:p w14:paraId="3CD7BC94" w14:textId="77777777" w:rsidR="00CC78E2" w:rsidRPr="00E00C28" w:rsidRDefault="00CC78E2">
      <w:pPr>
        <w:pStyle w:val="paragraph"/>
        <w:numPr>
          <w:ilvl w:val="0"/>
          <w:numId w:val="79"/>
        </w:numPr>
        <w:spacing w:before="0" w:beforeAutospacing="0" w:after="0" w:afterAutospacing="0" w:line="276" w:lineRule="auto"/>
        <w:textAlignment w:val="baseline"/>
        <w:rPr>
          <w:ins w:id="5778" w:author="ANANDHAKRISHNAN MADATHIL REMESH" w:date="2025-04-08T13:18:00Z" w16du:dateUtc="2025-04-08T12:18:00Z"/>
          <w:rStyle w:val="eop"/>
          <w:rFonts w:ascii="Trebuchet MS" w:hAnsi="Trebuchet MS"/>
          <w:rPrChange w:id="5779" w:author="ANANDHAKRISHNAN MADATHIL REMESH" w:date="2025-04-08T14:49:00Z" w16du:dateUtc="2025-04-08T13:49:00Z">
            <w:rPr>
              <w:ins w:id="5780" w:author="ANANDHAKRISHNAN MADATHIL REMESH" w:date="2025-04-08T13:18:00Z" w16du:dateUtc="2025-04-08T12:18:00Z"/>
              <w:rStyle w:val="eop"/>
            </w:rPr>
          </w:rPrChange>
        </w:rPr>
        <w:pPrChange w:id="5781"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ins w:id="5782" w:author="ANANDHAKRISHNAN MADATHIL REMESH" w:date="2025-04-08T13:14:00Z" w16du:dateUtc="2025-04-08T12:14:00Z">
        <w:r w:rsidRPr="00E00C28">
          <w:rPr>
            <w:rStyle w:val="normaltextrun"/>
            <w:rFonts w:ascii="Trebuchet MS" w:eastAsiaTheme="majorEastAsia" w:hAnsi="Trebuchet MS"/>
            <w:b/>
            <w:bCs/>
            <w:rPrChange w:id="5783" w:author="ANANDHAKRISHNAN MADATHIL REMESH" w:date="2025-04-08T14:49:00Z" w16du:dateUtc="2025-04-08T13:49:00Z">
              <w:rPr>
                <w:rStyle w:val="normaltextrun"/>
                <w:rFonts w:eastAsiaTheme="majorEastAsia"/>
                <w:b/>
                <w:bCs/>
              </w:rPr>
            </w:rPrChange>
          </w:rPr>
          <w:t>Situ, Z., Wang, Q., Teng, S., Feng, W., Chen, G., Zhou, Q., &amp; Fu, G. (2024)</w:t>
        </w:r>
        <w:r w:rsidRPr="00E00C28">
          <w:rPr>
            <w:rStyle w:val="normaltextrun"/>
            <w:rFonts w:ascii="Trebuchet MS" w:eastAsiaTheme="majorEastAsia" w:hAnsi="Trebuchet MS"/>
            <w:rPrChange w:id="5784" w:author="ANANDHAKRISHNAN MADATHIL REMESH" w:date="2025-04-08T14:49:00Z" w16du:dateUtc="2025-04-08T13:49:00Z">
              <w:rPr>
                <w:rStyle w:val="normaltextrun"/>
                <w:rFonts w:eastAsiaTheme="majorEastAsia"/>
              </w:rPr>
            </w:rPrChange>
          </w:rPr>
          <w:t xml:space="preserve"> ‘Improving Urban Flood Prediction using LSTM-DeepLabv3+ and Bayesian Optimization with Spatiotemporal Feature Fusion’,</w:t>
        </w:r>
        <w:r w:rsidRPr="00E00C28">
          <w:rPr>
            <w:rStyle w:val="normaltextrun"/>
            <w:rFonts w:ascii="Trebuchet MS" w:eastAsiaTheme="majorEastAsia" w:hAnsi="Trebuchet MS"/>
            <w:i/>
            <w:iCs/>
            <w:rPrChange w:id="5785" w:author="ANANDHAKRISHNAN MADATHIL REMESH" w:date="2025-04-08T14:49:00Z" w16du:dateUtc="2025-04-08T13:49:00Z">
              <w:rPr>
                <w:rStyle w:val="normaltextrun"/>
                <w:rFonts w:eastAsiaTheme="majorEastAsia"/>
                <w:i/>
                <w:iCs/>
              </w:rPr>
            </w:rPrChange>
          </w:rPr>
          <w:t xml:space="preserve"> Journal of Hydrology</w:t>
        </w:r>
        <w:r w:rsidRPr="00E00C28">
          <w:rPr>
            <w:rStyle w:val="normaltextrun"/>
            <w:rFonts w:ascii="Trebuchet MS" w:eastAsiaTheme="majorEastAsia" w:hAnsi="Trebuchet MS"/>
            <w:rPrChange w:id="5786" w:author="ANANDHAKRISHNAN MADATHIL REMESH" w:date="2025-04-08T14:49:00Z" w16du:dateUtc="2025-04-08T13:49:00Z">
              <w:rPr>
                <w:rStyle w:val="normaltextrun"/>
                <w:rFonts w:eastAsiaTheme="majorEastAsia"/>
              </w:rPr>
            </w:rPrChange>
          </w:rPr>
          <w:t xml:space="preserve">, </w:t>
        </w:r>
        <w:proofErr w:type="spellStart"/>
        <w:r w:rsidRPr="00E00C28">
          <w:rPr>
            <w:rStyle w:val="normaltextrun"/>
            <w:rFonts w:ascii="Trebuchet MS" w:eastAsiaTheme="majorEastAsia" w:hAnsi="Trebuchet MS"/>
            <w:rPrChange w:id="5787" w:author="ANANDHAKRISHNAN MADATHIL REMESH" w:date="2025-04-08T14:49:00Z" w16du:dateUtc="2025-04-08T13:49:00Z">
              <w:rPr>
                <w:rStyle w:val="normaltextrun"/>
                <w:rFonts w:eastAsiaTheme="majorEastAsia"/>
              </w:rPr>
            </w:rPrChange>
          </w:rPr>
          <w:t>doi</w:t>
        </w:r>
        <w:proofErr w:type="spellEnd"/>
        <w:r w:rsidRPr="00E00C28">
          <w:rPr>
            <w:rStyle w:val="normaltextrun"/>
            <w:rFonts w:ascii="Trebuchet MS" w:eastAsiaTheme="majorEastAsia" w:hAnsi="Trebuchet MS"/>
            <w:rPrChange w:id="5788" w:author="ANANDHAKRISHNAN MADATHIL REMESH" w:date="2025-04-08T14:49:00Z" w16du:dateUtc="2025-04-08T13:49:00Z">
              <w:rPr>
                <w:rStyle w:val="normaltextrun"/>
                <w:rFonts w:eastAsiaTheme="majorEastAsia"/>
              </w:rPr>
            </w:rPrChange>
          </w:rPr>
          <w:t>: 10.1016/j.jhydrol.2024.130743.</w:t>
        </w:r>
        <w:r w:rsidRPr="00E00C28">
          <w:rPr>
            <w:rStyle w:val="eop"/>
            <w:rFonts w:ascii="Trebuchet MS" w:hAnsi="Trebuchet MS"/>
            <w:rPrChange w:id="5789" w:author="ANANDHAKRISHNAN MADATHIL REMESH" w:date="2025-04-08T14:49:00Z" w16du:dateUtc="2025-04-08T13:49:00Z">
              <w:rPr>
                <w:rStyle w:val="eop"/>
              </w:rPr>
            </w:rPrChange>
          </w:rPr>
          <w:t> </w:t>
        </w:r>
      </w:ins>
    </w:p>
    <w:p w14:paraId="57C05FAD" w14:textId="77777777" w:rsidR="00CC78E2" w:rsidRPr="00E00C28" w:rsidRDefault="00CC78E2">
      <w:pPr>
        <w:pStyle w:val="ListParagraph"/>
        <w:spacing w:line="276" w:lineRule="auto"/>
        <w:ind w:left="720" w:firstLine="0"/>
        <w:rPr>
          <w:ins w:id="5790" w:author="ANANDHAKRISHNAN MADATHIL REMESH" w:date="2025-04-08T13:18:00Z" w16du:dateUtc="2025-04-08T12:18:00Z"/>
          <w:rStyle w:val="eop"/>
          <w:rFonts w:ascii="Trebuchet MS" w:hAnsi="Trebuchet MS"/>
          <w:rPrChange w:id="5791" w:author="ANANDHAKRISHNAN MADATHIL REMESH" w:date="2025-04-08T14:49:00Z" w16du:dateUtc="2025-04-08T13:49:00Z">
            <w:rPr>
              <w:ins w:id="5792" w:author="ANANDHAKRISHNAN MADATHIL REMESH" w:date="2025-04-08T13:18:00Z" w16du:dateUtc="2025-04-08T12:18:00Z"/>
              <w:rStyle w:val="eop"/>
            </w:rPr>
          </w:rPrChange>
        </w:rPr>
        <w:pPrChange w:id="5793"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p>
    <w:p w14:paraId="2753DFE0" w14:textId="355DF7AD" w:rsidR="00CC78E2" w:rsidRPr="00E00C28" w:rsidRDefault="00CC78E2">
      <w:pPr>
        <w:pStyle w:val="paragraph"/>
        <w:numPr>
          <w:ilvl w:val="0"/>
          <w:numId w:val="79"/>
        </w:numPr>
        <w:spacing w:before="0" w:beforeAutospacing="0" w:after="0" w:afterAutospacing="0" w:line="276" w:lineRule="auto"/>
        <w:textAlignment w:val="baseline"/>
        <w:rPr>
          <w:ins w:id="5794" w:author="ANANDHAKRISHNAN MADATHIL REMESH" w:date="2025-04-08T14:47:00Z" w16du:dateUtc="2025-04-08T13:47:00Z"/>
          <w:rFonts w:ascii="Trebuchet MS" w:hAnsi="Trebuchet MS"/>
        </w:rPr>
        <w:pPrChange w:id="5795"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ins w:id="5796" w:author="ANANDHAKRISHNAN MADATHIL REMESH" w:date="2025-04-08T13:18:00Z" w16du:dateUtc="2025-04-08T12:18:00Z">
        <w:r w:rsidRPr="00E00C28">
          <w:rPr>
            <w:rFonts w:ascii="Trebuchet MS" w:hAnsi="Trebuchet MS"/>
          </w:rPr>
          <w:t xml:space="preserve">Abedi, R., Costache, R.-D., </w:t>
        </w:r>
        <w:proofErr w:type="spellStart"/>
        <w:r w:rsidRPr="00E00C28">
          <w:rPr>
            <w:rFonts w:ascii="Trebuchet MS" w:hAnsi="Trebuchet MS"/>
          </w:rPr>
          <w:t>Shafizadeh</w:t>
        </w:r>
        <w:proofErr w:type="spellEnd"/>
        <w:r w:rsidRPr="00E00C28">
          <w:rPr>
            <w:rFonts w:ascii="Trebuchet MS" w:hAnsi="Trebuchet MS"/>
          </w:rPr>
          <w:t xml:space="preserve">-Moghadam, H., and Pham, Q.B. (2021) ‘Flash-flood susceptibility mapping based on </w:t>
        </w:r>
        <w:proofErr w:type="spellStart"/>
        <w:r w:rsidRPr="00E00C28">
          <w:rPr>
            <w:rFonts w:ascii="Trebuchet MS" w:hAnsi="Trebuchet MS"/>
          </w:rPr>
          <w:t>XGBoost</w:t>
        </w:r>
        <w:proofErr w:type="spellEnd"/>
        <w:r w:rsidRPr="00E00C28">
          <w:rPr>
            <w:rFonts w:ascii="Trebuchet MS" w:hAnsi="Trebuchet MS"/>
          </w:rPr>
          <w:t xml:space="preserve">, Random Forest and Boosted Regression Trees’, </w:t>
        </w:r>
        <w:proofErr w:type="spellStart"/>
        <w:r w:rsidRPr="00E00C28">
          <w:rPr>
            <w:rFonts w:ascii="Trebuchet MS" w:hAnsi="Trebuchet MS"/>
            <w:i/>
            <w:iCs/>
          </w:rPr>
          <w:t>Geocarto</w:t>
        </w:r>
        <w:proofErr w:type="spellEnd"/>
        <w:r w:rsidRPr="00E00C28">
          <w:rPr>
            <w:rFonts w:ascii="Trebuchet MS" w:hAnsi="Trebuchet MS"/>
            <w:i/>
            <w:iCs/>
          </w:rPr>
          <w:t xml:space="preserve"> </w:t>
        </w:r>
        <w:proofErr w:type="gramStart"/>
        <w:r w:rsidRPr="00E00C28">
          <w:rPr>
            <w:rFonts w:ascii="Trebuchet MS" w:hAnsi="Trebuchet MS"/>
            <w:i/>
            <w:iCs/>
          </w:rPr>
          <w:t>International</w:t>
        </w:r>
        <w:r w:rsidRPr="00E00C28">
          <w:rPr>
            <w:rFonts w:ascii="Trebuchet MS" w:hAnsi="Trebuchet MS"/>
          </w:rPr>
          <w:t>,.</w:t>
        </w:r>
        <w:proofErr w:type="gramEnd"/>
        <w:r w:rsidRPr="00E00C28">
          <w:rPr>
            <w:rFonts w:ascii="Trebuchet MS" w:hAnsi="Trebuchet MS"/>
          </w:rPr>
          <w:t xml:space="preserve"> Available at: </w:t>
        </w:r>
        <w:r w:rsidRPr="00E00C28">
          <w:rPr>
            <w:rFonts w:ascii="Trebuchet MS" w:hAnsi="Trebuchet MS"/>
          </w:rPr>
          <w:fldChar w:fldCharType="begin"/>
        </w:r>
        <w:r w:rsidRPr="00E00C28">
          <w:rPr>
            <w:rFonts w:ascii="Trebuchet MS" w:hAnsi="Trebuchet MS"/>
          </w:rPr>
          <w:instrText>HYPERLINK "https://www.researchgate.net/publication/351080940_Flash-flood_susceptibility_mapping_based_on_XGBoost_Random_Forest_and_Boosted_Regression_Trees"</w:instrText>
        </w:r>
        <w:r w:rsidRPr="00E00C28">
          <w:rPr>
            <w:rFonts w:ascii="Trebuchet MS" w:hAnsi="Trebuchet MS"/>
          </w:rPr>
        </w:r>
        <w:r w:rsidRPr="00E00C28">
          <w:rPr>
            <w:rFonts w:ascii="Trebuchet MS" w:hAnsi="Trebuchet MS"/>
          </w:rPr>
          <w:fldChar w:fldCharType="separate"/>
        </w:r>
        <w:r w:rsidRPr="00E00C28">
          <w:rPr>
            <w:rStyle w:val="Hyperlink"/>
            <w:rFonts w:ascii="Trebuchet MS" w:hAnsi="Trebuchet MS"/>
          </w:rPr>
          <w:t>https://www.researchgate.net/publication/351080940_Flash-flood_susceptibility_mapping_based_on_XGBoost_Random_Forest_and_Boosted_Regression_Trees</w:t>
        </w:r>
        <w:r w:rsidRPr="00E00C28">
          <w:rPr>
            <w:rFonts w:ascii="Trebuchet MS" w:hAnsi="Trebuchet MS"/>
          </w:rPr>
          <w:fldChar w:fldCharType="end"/>
        </w:r>
      </w:ins>
    </w:p>
    <w:p w14:paraId="5FF72171" w14:textId="77777777" w:rsidR="00E00C28" w:rsidRPr="00E00C28" w:rsidRDefault="00E00C28">
      <w:pPr>
        <w:pStyle w:val="ListParagraph"/>
        <w:spacing w:line="276" w:lineRule="auto"/>
        <w:ind w:left="720" w:firstLine="0"/>
        <w:rPr>
          <w:ins w:id="5797" w:author="ANANDHAKRISHNAN MADATHIL REMESH" w:date="2025-04-08T14:47:00Z" w16du:dateUtc="2025-04-08T13:47:00Z"/>
          <w:rFonts w:ascii="Trebuchet MS" w:hAnsi="Trebuchet MS"/>
          <w:rPrChange w:id="5798" w:author="ANANDHAKRISHNAN MADATHIL REMESH" w:date="2025-04-08T14:49:00Z" w16du:dateUtc="2025-04-08T13:49:00Z">
            <w:rPr>
              <w:ins w:id="5799" w:author="ANANDHAKRISHNAN MADATHIL REMESH" w:date="2025-04-08T14:47:00Z" w16du:dateUtc="2025-04-08T13:47:00Z"/>
            </w:rPr>
          </w:rPrChange>
        </w:rPr>
        <w:pPrChange w:id="5800"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p>
    <w:p w14:paraId="78A24E90" w14:textId="42200975" w:rsidR="00E00C28" w:rsidRPr="00E00C28" w:rsidRDefault="00E00C28">
      <w:pPr>
        <w:pStyle w:val="p1"/>
        <w:numPr>
          <w:ilvl w:val="0"/>
          <w:numId w:val="79"/>
        </w:numPr>
        <w:spacing w:line="276" w:lineRule="auto"/>
        <w:rPr>
          <w:ins w:id="5801" w:author="ANANDHAKRISHNAN MADATHIL REMESH" w:date="2025-04-08T14:47:00Z" w16du:dateUtc="2025-04-08T13:47:00Z"/>
          <w:rFonts w:ascii="Trebuchet MS" w:hAnsi="Trebuchet MS"/>
          <w:rPrChange w:id="5802" w:author="ANANDHAKRISHNAN MADATHIL REMESH" w:date="2025-04-08T14:49:00Z" w16du:dateUtc="2025-04-08T13:49:00Z">
            <w:rPr>
              <w:ins w:id="5803" w:author="ANANDHAKRISHNAN MADATHIL REMESH" w:date="2025-04-08T14:47:00Z" w16du:dateUtc="2025-04-08T13:47:00Z"/>
            </w:rPr>
          </w:rPrChange>
        </w:rPr>
        <w:pPrChange w:id="5804" w:author="ANANDHAKRISHNAN MADATHIL REMESH" w:date="2025-04-08T14:49:00Z" w16du:dateUtc="2025-04-08T13:49:00Z">
          <w:pPr>
            <w:pStyle w:val="p1"/>
            <w:numPr>
              <w:numId w:val="77"/>
            </w:numPr>
            <w:ind w:left="450" w:hanging="360"/>
          </w:pPr>
        </w:pPrChange>
      </w:pPr>
      <w:ins w:id="5805" w:author="ANANDHAKRISHNAN MADATHIL REMESH" w:date="2025-04-08T14:47:00Z" w16du:dateUtc="2025-04-08T13:47:00Z">
        <w:r w:rsidRPr="00E00C28">
          <w:rPr>
            <w:rFonts w:ascii="Trebuchet MS" w:hAnsi="Trebuchet MS"/>
            <w:rPrChange w:id="5806" w:author="ANANDHAKRISHNAN MADATHIL REMESH" w:date="2025-04-08T14:49:00Z" w16du:dateUtc="2025-04-08T13:49:00Z">
              <w:rPr/>
            </w:rPrChange>
          </w:rPr>
          <w:t xml:space="preserve">Wu, Y., Zhang, Z., Qi, X., Hu, W., &amp; Si, S. (2024). Prediction of flood sensitivity based   on Logistic Regression, </w:t>
        </w:r>
        <w:proofErr w:type="spellStart"/>
        <w:r w:rsidRPr="00E00C28">
          <w:rPr>
            <w:rFonts w:ascii="Trebuchet MS" w:hAnsi="Trebuchet MS"/>
            <w:rPrChange w:id="5807" w:author="ANANDHAKRISHNAN MADATHIL REMESH" w:date="2025-04-08T14:49:00Z" w16du:dateUtc="2025-04-08T13:49:00Z">
              <w:rPr/>
            </w:rPrChange>
          </w:rPr>
          <w:t>eXtreme</w:t>
        </w:r>
        <w:proofErr w:type="spellEnd"/>
        <w:r w:rsidRPr="00E00C28">
          <w:rPr>
            <w:rFonts w:ascii="Trebuchet MS" w:hAnsi="Trebuchet MS"/>
            <w:rPrChange w:id="5808" w:author="ANANDHAKRISHNAN MADATHIL REMESH" w:date="2025-04-08T14:49:00Z" w16du:dateUtc="2025-04-08T13:49:00Z">
              <w:rPr/>
            </w:rPrChange>
          </w:rPr>
          <w:t xml:space="preserve"> Gradient Boosting, and Random Forest modeling methods. </w:t>
        </w:r>
        <w:r w:rsidRPr="00E00C28">
          <w:rPr>
            <w:rFonts w:ascii="Trebuchet MS" w:hAnsi="Trebuchet MS"/>
            <w:i/>
            <w:iCs/>
            <w:rPrChange w:id="5809" w:author="ANANDHAKRISHNAN MADATHIL REMESH" w:date="2025-04-08T14:49:00Z" w16du:dateUtc="2025-04-08T13:49:00Z">
              <w:rPr>
                <w:i/>
                <w:iCs/>
              </w:rPr>
            </w:rPrChange>
          </w:rPr>
          <w:t>Water Science &amp; Technology</w:t>
        </w:r>
        <w:r w:rsidRPr="00E00C28">
          <w:rPr>
            <w:rFonts w:ascii="Trebuchet MS" w:hAnsi="Trebuchet MS"/>
            <w:rPrChange w:id="5810" w:author="ANANDHAKRISHNAN MADATHIL REMESH" w:date="2025-04-08T14:49:00Z" w16du:dateUtc="2025-04-08T13:49:00Z">
              <w:rPr/>
            </w:rPrChange>
          </w:rPr>
          <w:t>, 89(10), 2605–2624. https://doi.org/10.2166/wst.2024.146</w:t>
        </w:r>
      </w:ins>
    </w:p>
    <w:p w14:paraId="6E341ADA" w14:textId="77777777" w:rsidR="00E00C28" w:rsidRPr="00E00C28" w:rsidRDefault="00E00C28">
      <w:pPr>
        <w:pStyle w:val="paragraph"/>
        <w:spacing w:before="0" w:beforeAutospacing="0" w:after="0" w:afterAutospacing="0" w:line="276" w:lineRule="auto"/>
        <w:ind w:left="450"/>
        <w:textAlignment w:val="baseline"/>
        <w:rPr>
          <w:ins w:id="5811" w:author="ANANDHAKRISHNAN MADATHIL REMESH" w:date="2025-04-08T14:46:00Z" w16du:dateUtc="2025-04-08T13:46:00Z"/>
          <w:rFonts w:ascii="Trebuchet MS" w:hAnsi="Trebuchet MS"/>
        </w:rPr>
        <w:pPrChange w:id="5812"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p>
    <w:p w14:paraId="52084E1F" w14:textId="77777777" w:rsidR="00E00C28" w:rsidRPr="00E00C28" w:rsidRDefault="00E00C28">
      <w:pPr>
        <w:pStyle w:val="ListParagraph"/>
        <w:spacing w:line="276" w:lineRule="auto"/>
        <w:ind w:left="720" w:firstLine="0"/>
        <w:rPr>
          <w:ins w:id="5813" w:author="ANANDHAKRISHNAN MADATHIL REMESH" w:date="2025-04-08T14:46:00Z" w16du:dateUtc="2025-04-08T13:46:00Z"/>
          <w:rStyle w:val="eop"/>
          <w:rFonts w:ascii="Trebuchet MS" w:hAnsi="Trebuchet MS"/>
          <w:rPrChange w:id="5814" w:author="ANANDHAKRISHNAN MADATHIL REMESH" w:date="2025-04-08T14:49:00Z" w16du:dateUtc="2025-04-08T13:49:00Z">
            <w:rPr>
              <w:ins w:id="5815" w:author="ANANDHAKRISHNAN MADATHIL REMESH" w:date="2025-04-08T14:46:00Z" w16du:dateUtc="2025-04-08T13:46:00Z"/>
              <w:rStyle w:val="eop"/>
            </w:rPr>
          </w:rPrChange>
        </w:rPr>
        <w:pPrChange w:id="5816" w:author="ANANDHAKRISHNAN MADATHIL REMESH" w:date="2025-04-08T14:49:00Z" w16du:dateUtc="2025-04-08T13:49:00Z">
          <w:pPr>
            <w:pStyle w:val="paragraph"/>
            <w:numPr>
              <w:ilvl w:val="1"/>
              <w:numId w:val="77"/>
            </w:numPr>
            <w:spacing w:before="0" w:beforeAutospacing="0" w:after="0" w:afterAutospacing="0"/>
            <w:ind w:left="1170" w:hanging="360"/>
            <w:textAlignment w:val="baseline"/>
          </w:pPr>
        </w:pPrChange>
      </w:pPr>
    </w:p>
    <w:p w14:paraId="15A0B9E5" w14:textId="77777777" w:rsidR="00E00C28" w:rsidRDefault="00E00C28">
      <w:pPr>
        <w:pStyle w:val="paragraph"/>
        <w:spacing w:before="0" w:beforeAutospacing="0" w:after="0" w:afterAutospacing="0"/>
        <w:ind w:left="1170"/>
        <w:textAlignment w:val="baseline"/>
        <w:rPr>
          <w:ins w:id="5817" w:author="ANANDHAKRISHNAN MADATHIL REMESH" w:date="2025-04-08T13:16:00Z" w16du:dateUtc="2025-04-08T12:16:00Z"/>
          <w:rStyle w:val="eop"/>
        </w:rPr>
        <w:pPrChange w:id="5818" w:author="ANANDHAKRISHNAN MADATHIL REMESH" w:date="2025-04-08T14:47:00Z" w16du:dateUtc="2025-04-08T13:47:00Z">
          <w:pPr>
            <w:pStyle w:val="paragraph"/>
            <w:spacing w:before="0" w:beforeAutospacing="0" w:after="0" w:afterAutospacing="0"/>
            <w:ind w:left="1080"/>
            <w:textAlignment w:val="baseline"/>
          </w:pPr>
        </w:pPrChange>
      </w:pPr>
    </w:p>
    <w:p w14:paraId="75B07C8A" w14:textId="77777777" w:rsidR="00CC78E2" w:rsidRPr="00CC78E2" w:rsidRDefault="00CC78E2">
      <w:pPr>
        <w:pStyle w:val="paragraph"/>
        <w:spacing w:before="0" w:beforeAutospacing="0" w:after="0" w:afterAutospacing="0"/>
        <w:ind w:left="1080"/>
        <w:textAlignment w:val="baseline"/>
        <w:rPr>
          <w:ins w:id="5819" w:author="ANANDHAKRISHNAN MADATHIL REMESH" w:date="2025-04-08T13:14:00Z" w16du:dateUtc="2025-04-08T12:14:00Z"/>
          <w:rStyle w:val="eop"/>
          <w:rFonts w:ascii="Trebuchet MS" w:hAnsi="Trebuchet MS" w:cs="Segoe UI"/>
          <w:sz w:val="20"/>
          <w:szCs w:val="20"/>
          <w:rPrChange w:id="5820" w:author="ANANDHAKRISHNAN MADATHIL REMESH" w:date="2025-04-08T13:14:00Z" w16du:dateUtc="2025-04-08T12:14:00Z">
            <w:rPr>
              <w:ins w:id="5821" w:author="ANANDHAKRISHNAN MADATHIL REMESH" w:date="2025-04-08T13:14:00Z" w16du:dateUtc="2025-04-08T12:14:00Z"/>
              <w:rStyle w:val="eop"/>
            </w:rPr>
          </w:rPrChange>
        </w:rPr>
        <w:pPrChange w:id="5822" w:author="ANANDHAKRISHNAN MADATHIL REMESH" w:date="2025-04-08T14:47:00Z" w16du:dateUtc="2025-04-08T13:47:00Z">
          <w:pPr>
            <w:pStyle w:val="paragraph"/>
            <w:numPr>
              <w:numId w:val="75"/>
            </w:numPr>
            <w:tabs>
              <w:tab w:val="num" w:pos="720"/>
            </w:tabs>
            <w:spacing w:before="0" w:beforeAutospacing="0" w:after="0" w:afterAutospacing="0"/>
            <w:ind w:left="1080" w:hanging="360"/>
            <w:jc w:val="both"/>
            <w:textAlignment w:val="baseline"/>
          </w:pPr>
        </w:pPrChange>
      </w:pPr>
    </w:p>
    <w:p w14:paraId="6E0C770A" w14:textId="62ED392C" w:rsidR="00CC78E2" w:rsidRPr="00CC78E2" w:rsidRDefault="00CC78E2">
      <w:pPr>
        <w:pStyle w:val="PhDReference"/>
        <w:spacing w:line="276" w:lineRule="auto"/>
        <w:ind w:left="720" w:firstLine="0"/>
        <w:rPr>
          <w:ins w:id="5823" w:author="ANANDHAKRISHNAN MADATHIL REMESH" w:date="2025-04-08T13:14:00Z" w16du:dateUtc="2025-04-08T12:14:00Z"/>
          <w:rFonts w:ascii="Trebuchet MS" w:hAnsi="Trebuchet MS"/>
          <w:rPrChange w:id="5824" w:author="ANANDHAKRISHNAN MADATHIL REMESH" w:date="2025-04-08T13:15:00Z" w16du:dateUtc="2025-04-08T12:15:00Z">
            <w:rPr>
              <w:ins w:id="5825" w:author="ANANDHAKRISHNAN MADATHIL REMESH" w:date="2025-04-08T13:14:00Z" w16du:dateUtc="2025-04-08T12:14:00Z"/>
            </w:rPr>
          </w:rPrChange>
        </w:rPr>
        <w:pPrChange w:id="5826" w:author="ANANDHAKRISHNAN MADATHIL REMESH" w:date="2025-04-08T14:47:00Z" w16du:dateUtc="2025-04-08T13:47:00Z">
          <w:pPr>
            <w:pStyle w:val="paragraph"/>
            <w:numPr>
              <w:numId w:val="75"/>
            </w:numPr>
            <w:tabs>
              <w:tab w:val="num" w:pos="720"/>
            </w:tabs>
            <w:spacing w:before="0" w:beforeAutospacing="0" w:after="0" w:afterAutospacing="0"/>
            <w:ind w:left="1080" w:hanging="360"/>
            <w:jc w:val="both"/>
            <w:textAlignment w:val="baseline"/>
          </w:pPr>
        </w:pPrChange>
      </w:pPr>
    </w:p>
    <w:p w14:paraId="3B6A5867" w14:textId="434F23F9" w:rsidR="00CC78E2" w:rsidRDefault="00CC78E2">
      <w:pPr>
        <w:pStyle w:val="paragraph"/>
        <w:spacing w:before="0" w:beforeAutospacing="0" w:after="0" w:afterAutospacing="0"/>
        <w:ind w:left="60"/>
        <w:jc w:val="both"/>
        <w:textAlignment w:val="baseline"/>
        <w:rPr>
          <w:ins w:id="5827" w:author="ANANDHAKRISHNAN MADATHIL REMESH" w:date="2025-04-08T13:14:00Z" w16du:dateUtc="2025-04-08T12:14:00Z"/>
          <w:rFonts w:ascii="Segoe UI" w:hAnsi="Segoe UI" w:cs="Segoe UI"/>
          <w:sz w:val="18"/>
          <w:szCs w:val="18"/>
        </w:rPr>
        <w:pPrChange w:id="5828" w:author="ANANDHAKRISHNAN MADATHIL REMESH" w:date="2025-04-08T14:47:00Z" w16du:dateUtc="2025-04-08T13:47:00Z">
          <w:pPr>
            <w:pStyle w:val="paragraph"/>
            <w:spacing w:before="0" w:beforeAutospacing="0" w:after="0" w:afterAutospacing="0"/>
            <w:jc w:val="both"/>
            <w:textAlignment w:val="baseline"/>
          </w:pPr>
        </w:pPrChange>
      </w:pPr>
    </w:p>
    <w:p w14:paraId="1FF2E515" w14:textId="13D196A2" w:rsidR="009354C8" w:rsidRPr="00272B1A" w:rsidRDefault="009354C8">
      <w:pPr>
        <w:pStyle w:val="PhDReference"/>
        <w:spacing w:line="276" w:lineRule="auto"/>
        <w:ind w:left="0" w:firstLine="0"/>
        <w:jc w:val="both"/>
        <w:rPr>
          <w:ins w:id="5829" w:author="ANANDHAKRISHNAN MADATHIL REMESH" w:date="2025-03-27T00:02:00Z" w16du:dateUtc="2025-03-27T00:02:00Z"/>
          <w:rFonts w:ascii="Trebuchet MS" w:hAnsi="Trebuchet MS"/>
        </w:rPr>
        <w:sectPr w:rsidR="009354C8" w:rsidRPr="00272B1A" w:rsidSect="008E3821">
          <w:headerReference w:type="default" r:id="rId63"/>
          <w:footerReference w:type="even" r:id="rId64"/>
          <w:footerReference w:type="default" r:id="rId65"/>
          <w:footerReference w:type="first" r:id="rId66"/>
          <w:pgSz w:w="11907" w:h="16840" w:code="9"/>
          <w:pgMar w:top="1418" w:right="1418" w:bottom="1418" w:left="1418" w:header="0" w:footer="431" w:gutter="0"/>
          <w:pgNumType w:start="1"/>
          <w:cols w:space="720"/>
          <w:docGrid w:linePitch="360"/>
        </w:sectPr>
        <w:pPrChange w:id="5830" w:author="ANANDHAKRISHNAN MADATHIL REMESH" w:date="2025-04-08T14:49:00Z" w16du:dateUtc="2025-04-08T13:49:00Z">
          <w:pPr>
            <w:pStyle w:val="NormalWeb"/>
            <w:spacing w:line="276" w:lineRule="auto"/>
            <w:ind w:left="567" w:hanging="567"/>
          </w:pPr>
        </w:pPrChange>
      </w:pPr>
    </w:p>
    <w:p w14:paraId="444B1DE3" w14:textId="77777777" w:rsidR="009354C8" w:rsidRPr="00272B1A" w:rsidRDefault="009354C8">
      <w:pPr>
        <w:pStyle w:val="NoSpacing"/>
        <w:spacing w:before="960" w:after="960"/>
        <w:rPr>
          <w:ins w:id="5831" w:author="ANANDHAKRISHNAN MADATHIL REMESH" w:date="2025-03-27T00:02:00Z" w16du:dateUtc="2025-03-27T00:02:00Z"/>
          <w:rStyle w:val="SubtleReference"/>
          <w:smallCaps w:val="0"/>
          <w:u w:val="none"/>
        </w:rPr>
        <w:pPrChange w:id="5832" w:author="ANANDHAKRISHNAN MADATHIL REMESH" w:date="2025-04-02T19:02:00Z" w16du:dateUtc="2025-04-02T18:02:00Z">
          <w:pPr>
            <w:spacing w:before="960" w:after="960" w:line="276" w:lineRule="auto"/>
          </w:pPr>
        </w:pPrChange>
      </w:pPr>
      <w:ins w:id="5833" w:author="ANANDHAKRISHNAN MADATHIL REMESH" w:date="2025-03-27T00:02:00Z" w16du:dateUtc="2025-03-27T00:02:00Z">
        <w:r w:rsidRPr="00272B1A">
          <w:rPr>
            <w:rStyle w:val="SubtleReference"/>
            <w:smallCaps w:val="0"/>
            <w:u w:val="none"/>
          </w:rPr>
          <w:lastRenderedPageBreak/>
          <w:t>Appendices</w:t>
        </w:r>
      </w:ins>
    </w:p>
    <w:p w14:paraId="10C65D57" w14:textId="77777777" w:rsidR="009354C8" w:rsidRDefault="009354C8" w:rsidP="009354C8">
      <w:pPr>
        <w:spacing w:line="276" w:lineRule="auto"/>
        <w:rPr>
          <w:ins w:id="5834" w:author="ANANDHAKRISHNAN MADATHIL REMESH" w:date="2025-04-11T19:21:00Z" w16du:dateUtc="2025-04-11T18:21:00Z"/>
          <w:rFonts w:ascii="Trebuchet MS" w:hAnsi="Trebuchet MS"/>
        </w:rPr>
      </w:pPr>
      <w:ins w:id="5835" w:author="ANANDHAKRISHNAN MADATHIL REMESH" w:date="2025-03-27T00:02:00Z" w16du:dateUtc="2025-03-27T00:02:00Z">
        <w:r w:rsidRPr="00272B1A">
          <w:rPr>
            <w:rFonts w:ascii="Trebuchet MS" w:hAnsi="Trebuchet MS"/>
          </w:rPr>
          <w:t>Appendix A: Academic ethics approval</w:t>
        </w:r>
      </w:ins>
    </w:p>
    <w:p w14:paraId="68E0E4F6" w14:textId="77777777" w:rsidR="00FD5E5C" w:rsidRPr="00272B1A" w:rsidRDefault="00FD5E5C" w:rsidP="009354C8">
      <w:pPr>
        <w:spacing w:line="276" w:lineRule="auto"/>
        <w:rPr>
          <w:ins w:id="5836" w:author="ANANDHAKRISHNAN MADATHIL REMESH" w:date="2025-03-27T00:02:00Z" w16du:dateUtc="2025-03-27T00:02:00Z"/>
          <w:rFonts w:ascii="Trebuchet MS" w:hAnsi="Trebuchet MS"/>
        </w:rPr>
      </w:pPr>
    </w:p>
    <w:p w14:paraId="24F79E36" w14:textId="77777777" w:rsidR="009354C8" w:rsidRPr="00272B1A" w:rsidRDefault="009354C8" w:rsidP="009354C8">
      <w:pPr>
        <w:spacing w:line="276" w:lineRule="auto"/>
        <w:rPr>
          <w:ins w:id="5837" w:author="ANANDHAKRISHNAN MADATHIL REMESH" w:date="2025-03-27T00:02:00Z" w16du:dateUtc="2025-03-27T00:02:00Z"/>
          <w:rFonts w:ascii="Trebuchet MS" w:hAnsi="Trebuchet MS"/>
        </w:rPr>
      </w:pPr>
      <w:ins w:id="5838" w:author="ANANDHAKRISHNAN MADATHIL REMESH" w:date="2025-03-27T00:02:00Z" w16du:dateUtc="2025-03-27T00:02:00Z">
        <w:r w:rsidRPr="00272B1A">
          <w:rPr>
            <w:rFonts w:ascii="Trebuchet MS" w:hAnsi="Trebuchet MS"/>
            <w:noProof/>
          </w:rPr>
          <w:drawing>
            <wp:inline distT="0" distB="0" distL="0" distR="0" wp14:anchorId="3F6874BB" wp14:editId="4C1C103A">
              <wp:extent cx="4122580" cy="1773831"/>
              <wp:effectExtent l="12700" t="12700" r="17780" b="17145"/>
              <wp:docPr id="651603886" name="Picture 65160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3886" name="Picture 6516038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22580" cy="1773831"/>
                      </a:xfrm>
                      <a:prstGeom prst="rect">
                        <a:avLst/>
                      </a:prstGeom>
                      <a:ln>
                        <a:solidFill>
                          <a:schemeClr val="tx1"/>
                        </a:solidFill>
                      </a:ln>
                    </pic:spPr>
                  </pic:pic>
                </a:graphicData>
              </a:graphic>
            </wp:inline>
          </w:drawing>
        </w:r>
      </w:ins>
    </w:p>
    <w:p w14:paraId="4A7D3BA8" w14:textId="77777777" w:rsidR="009354C8" w:rsidRPr="00272B1A" w:rsidRDefault="009354C8" w:rsidP="009354C8">
      <w:pPr>
        <w:spacing w:line="276" w:lineRule="auto"/>
        <w:rPr>
          <w:ins w:id="5839" w:author="ANANDHAKRISHNAN MADATHIL REMESH" w:date="2025-03-27T00:02:00Z" w16du:dateUtc="2025-03-27T00:02:00Z"/>
          <w:rFonts w:ascii="Trebuchet MS" w:hAnsi="Trebuchet MS"/>
        </w:rPr>
      </w:pPr>
      <w:ins w:id="5840" w:author="ANANDHAKRISHNAN MADATHIL REMESH" w:date="2025-03-27T00:02:00Z" w16du:dateUtc="2025-03-27T00:02:00Z">
        <w:r w:rsidRPr="00272B1A">
          <w:rPr>
            <w:rFonts w:ascii="Trebuchet MS" w:hAnsi="Trebuchet MS"/>
            <w:noProof/>
          </w:rPr>
          <w:drawing>
            <wp:inline distT="0" distB="0" distL="0" distR="0" wp14:anchorId="7BB940A0" wp14:editId="4CB1627C">
              <wp:extent cx="4814340" cy="1054607"/>
              <wp:effectExtent l="12700" t="12700" r="12065" b="12700"/>
              <wp:docPr id="426230598" name="Picture 42623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0598" name="Picture 42623059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4340" cy="1054607"/>
                      </a:xfrm>
                      <a:prstGeom prst="rect">
                        <a:avLst/>
                      </a:prstGeom>
                      <a:ln>
                        <a:solidFill>
                          <a:schemeClr val="tx1"/>
                        </a:solidFill>
                      </a:ln>
                    </pic:spPr>
                  </pic:pic>
                </a:graphicData>
              </a:graphic>
            </wp:inline>
          </w:drawing>
        </w:r>
      </w:ins>
    </w:p>
    <w:p w14:paraId="41668528" w14:textId="77777777" w:rsidR="009354C8" w:rsidRPr="00272B1A" w:rsidRDefault="009354C8" w:rsidP="009354C8">
      <w:pPr>
        <w:spacing w:line="276" w:lineRule="auto"/>
        <w:rPr>
          <w:ins w:id="5841" w:author="ANANDHAKRISHNAN MADATHIL REMESH" w:date="2025-03-27T00:02:00Z" w16du:dateUtc="2025-03-27T00:02:00Z"/>
          <w:rFonts w:ascii="Trebuchet MS" w:hAnsi="Trebuchet MS"/>
        </w:rPr>
      </w:pPr>
    </w:p>
    <w:p w14:paraId="150F234E" w14:textId="77777777" w:rsidR="009354C8" w:rsidRPr="00272B1A" w:rsidRDefault="009354C8" w:rsidP="009354C8">
      <w:pPr>
        <w:spacing w:line="276" w:lineRule="auto"/>
        <w:rPr>
          <w:ins w:id="5842" w:author="ANANDHAKRISHNAN MADATHIL REMESH" w:date="2025-03-27T00:02:00Z" w16du:dateUtc="2025-03-27T00:02:00Z"/>
          <w:rFonts w:ascii="Trebuchet MS" w:hAnsi="Trebuchet MS"/>
        </w:rPr>
      </w:pPr>
    </w:p>
    <w:p w14:paraId="00CA1DAA" w14:textId="77777777" w:rsidR="009354C8" w:rsidRPr="00272B1A" w:rsidRDefault="009354C8" w:rsidP="009354C8">
      <w:pPr>
        <w:spacing w:line="276" w:lineRule="auto"/>
        <w:rPr>
          <w:ins w:id="5843" w:author="ANANDHAKRISHNAN MADATHIL REMESH" w:date="2025-03-27T00:02:00Z" w16du:dateUtc="2025-03-27T00:02:00Z"/>
          <w:rFonts w:ascii="Trebuchet MS" w:hAnsi="Trebuchet MS"/>
        </w:rPr>
      </w:pPr>
    </w:p>
    <w:p w14:paraId="09E49639" w14:textId="45D42D13" w:rsidR="00FD5E5C" w:rsidRPr="00272B1A" w:rsidRDefault="009354C8" w:rsidP="009354C8">
      <w:pPr>
        <w:spacing w:line="276" w:lineRule="auto"/>
        <w:rPr>
          <w:ins w:id="5844" w:author="ANANDHAKRISHNAN MADATHIL REMESH" w:date="2025-03-27T00:02:00Z" w16du:dateUtc="2025-03-27T00:02:00Z"/>
          <w:rFonts w:ascii="Trebuchet MS" w:hAnsi="Trebuchet MS"/>
        </w:rPr>
      </w:pPr>
      <w:ins w:id="5845" w:author="ANANDHAKRISHNAN MADATHIL REMESH" w:date="2025-03-27T00:02:00Z" w16du:dateUtc="2025-03-27T00:02:00Z">
        <w:r w:rsidRPr="00272B1A">
          <w:rPr>
            <w:rFonts w:ascii="Trebuchet MS" w:hAnsi="Trebuchet MS"/>
          </w:rPr>
          <w:t>Appendix B: Python libraries used in data analysis, model training, and evaluation</w:t>
        </w:r>
      </w:ins>
    </w:p>
    <w:p w14:paraId="19F2E209" w14:textId="294408AD" w:rsidR="009354C8" w:rsidRPr="00272B1A" w:rsidRDefault="009354C8" w:rsidP="009354C8">
      <w:pPr>
        <w:spacing w:line="276" w:lineRule="auto"/>
        <w:rPr>
          <w:ins w:id="5846" w:author="ANANDHAKRISHNAN MADATHIL REMESH" w:date="2025-03-27T00:02:00Z" w16du:dateUtc="2025-03-27T00:02:00Z"/>
          <w:rFonts w:ascii="Trebuchet MS" w:hAnsi="Trebuchet MS"/>
        </w:rPr>
      </w:pPr>
      <w:ins w:id="5847" w:author="ANANDHAKRISHNAN MADATHIL REMESH" w:date="2025-03-27T00:02:00Z" w16du:dateUtc="2025-03-27T00:02:00Z">
        <w:r w:rsidRPr="00272B1A">
          <w:rPr>
            <w:rFonts w:ascii="Trebuchet MS" w:hAnsi="Trebuchet MS"/>
            <w:noProof/>
          </w:rPr>
          <w:drawing>
            <wp:inline distT="0" distB="0" distL="0" distR="0" wp14:anchorId="1D37DB9D" wp14:editId="42D58E1D">
              <wp:extent cx="5788951" cy="1368297"/>
              <wp:effectExtent l="12700" t="12700" r="15240" b="16510"/>
              <wp:docPr id="1590323001" name="Picture 159032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3001" name="Picture 1590323001"/>
                      <pic:cNvPicPr/>
                    </pic:nvPicPr>
                    <pic:blipFill>
                      <a:blip r:embed="rId69">
                        <a:extLst>
                          <a:ext uri="{28A0092B-C50C-407E-A947-70E740481C1C}">
                            <a14:useLocalDpi xmlns:a14="http://schemas.microsoft.com/office/drawing/2010/main" val="0"/>
                          </a:ext>
                        </a:extLst>
                      </a:blip>
                      <a:stretch>
                        <a:fillRect/>
                      </a:stretch>
                    </pic:blipFill>
                    <pic:spPr>
                      <a:xfrm>
                        <a:off x="0" y="0"/>
                        <a:ext cx="5788951" cy="1368297"/>
                      </a:xfrm>
                      <a:prstGeom prst="rect">
                        <a:avLst/>
                      </a:prstGeom>
                      <a:ln>
                        <a:solidFill>
                          <a:schemeClr val="tx1"/>
                        </a:solidFill>
                      </a:ln>
                    </pic:spPr>
                  </pic:pic>
                </a:graphicData>
              </a:graphic>
            </wp:inline>
          </w:drawing>
        </w:r>
      </w:ins>
      <w:ins w:id="5848" w:author="ANANDHAKRISHNAN MADATHIL REMESH" w:date="2025-04-11T16:58:00Z" w16du:dateUtc="2025-04-11T15:58:00Z">
        <w:r w:rsidR="00B91193">
          <w:rPr>
            <w:rFonts w:ascii="Trebuchet MS" w:hAnsi="Trebuchet MS"/>
            <w:noProof/>
          </w:rPr>
          <w:drawing>
            <wp:inline distT="0" distB="0" distL="0" distR="0" wp14:anchorId="320DA373" wp14:editId="0FE9FBD3">
              <wp:extent cx="5760085" cy="1678305"/>
              <wp:effectExtent l="0" t="0" r="5715" b="0"/>
              <wp:docPr id="626204939" name="Picture 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4939" name="Picture 15" descr="A screenshot of a computer cod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60085" cy="1678305"/>
                      </a:xfrm>
                      <a:prstGeom prst="rect">
                        <a:avLst/>
                      </a:prstGeom>
                    </pic:spPr>
                  </pic:pic>
                </a:graphicData>
              </a:graphic>
            </wp:inline>
          </w:drawing>
        </w:r>
      </w:ins>
    </w:p>
    <w:p w14:paraId="15D634D6" w14:textId="77777777" w:rsidR="009354C8" w:rsidRPr="00272B1A" w:rsidRDefault="009354C8" w:rsidP="009354C8">
      <w:pPr>
        <w:pStyle w:val="NormalWeb"/>
        <w:spacing w:line="276" w:lineRule="auto"/>
        <w:rPr>
          <w:ins w:id="5849" w:author="ANANDHAKRISHNAN MADATHIL REMESH" w:date="2025-03-27T00:02:00Z" w16du:dateUtc="2025-03-27T00:02:00Z"/>
          <w:rFonts w:ascii="Trebuchet MS" w:hAnsi="Trebuchet MS"/>
        </w:rPr>
      </w:pPr>
      <w:ins w:id="5850" w:author="ANANDHAKRISHNAN MADATHIL REMESH" w:date="2025-03-27T00:02:00Z" w16du:dateUtc="2025-03-27T00:02:00Z">
        <w:r w:rsidRPr="00272B1A">
          <w:rPr>
            <w:rFonts w:ascii="Trebuchet MS" w:hAnsi="Trebuchet MS"/>
          </w:rPr>
          <w:lastRenderedPageBreak/>
          <w:t>Appendix C: Python Libraries used in Streamlit development.</w:t>
        </w:r>
      </w:ins>
    </w:p>
    <w:p w14:paraId="55B5A6BF" w14:textId="6B8A589F" w:rsidR="009354C8" w:rsidRPr="00272B1A" w:rsidRDefault="00B91193" w:rsidP="009354C8">
      <w:pPr>
        <w:pStyle w:val="NormalWeb"/>
        <w:spacing w:line="276" w:lineRule="auto"/>
        <w:ind w:left="567" w:hanging="567"/>
        <w:rPr>
          <w:ins w:id="5851" w:author="ANANDHAKRISHNAN MADATHIL REMESH" w:date="2025-03-27T00:02:00Z" w16du:dateUtc="2025-03-27T00:02:00Z"/>
          <w:rFonts w:ascii="Trebuchet MS" w:hAnsi="Trebuchet MS"/>
        </w:rPr>
      </w:pPr>
      <w:ins w:id="5852" w:author="ANANDHAKRISHNAN MADATHIL REMESH" w:date="2025-04-11T16:59:00Z" w16du:dateUtc="2025-04-11T15:59:00Z">
        <w:r>
          <w:rPr>
            <w:rFonts w:ascii="Trebuchet MS" w:hAnsi="Trebuchet MS"/>
            <w:noProof/>
          </w:rPr>
          <w:drawing>
            <wp:inline distT="0" distB="0" distL="0" distR="0" wp14:anchorId="428FFF8B" wp14:editId="237AC28E">
              <wp:extent cx="3978141" cy="1386875"/>
              <wp:effectExtent l="0" t="0" r="0" b="0"/>
              <wp:docPr id="1789439921"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39921" name="Picture 16"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042698" cy="1409381"/>
                      </a:xfrm>
                      <a:prstGeom prst="rect">
                        <a:avLst/>
                      </a:prstGeom>
                    </pic:spPr>
                  </pic:pic>
                </a:graphicData>
              </a:graphic>
            </wp:inline>
          </w:drawing>
        </w:r>
      </w:ins>
    </w:p>
    <w:p w14:paraId="34CABF49" w14:textId="47865289" w:rsidR="009354C8" w:rsidRPr="00272B1A" w:rsidRDefault="009354C8" w:rsidP="009354C8">
      <w:pPr>
        <w:pStyle w:val="NormalWeb"/>
        <w:spacing w:line="276" w:lineRule="auto"/>
        <w:ind w:left="567" w:hanging="567"/>
        <w:rPr>
          <w:ins w:id="5853" w:author="ANANDHAKRISHNAN MADATHIL REMESH" w:date="2025-03-27T00:02:00Z" w16du:dateUtc="2025-03-27T00:02:00Z"/>
          <w:rFonts w:ascii="Trebuchet MS" w:hAnsi="Trebuchet MS"/>
        </w:rPr>
      </w:pPr>
      <w:ins w:id="5854" w:author="ANANDHAKRISHNAN MADATHIL REMESH" w:date="2025-03-27T00:02:00Z" w16du:dateUtc="2025-03-27T00:02:00Z">
        <w:r w:rsidRPr="00272B1A">
          <w:rPr>
            <w:rFonts w:ascii="Trebuchet MS" w:hAnsi="Trebuchet MS"/>
          </w:rPr>
          <w:t xml:space="preserve">Appendix D: Code snippet for </w:t>
        </w:r>
      </w:ins>
      <w:ins w:id="5855" w:author="ANANDHAKRISHNAN MADATHIL REMESH" w:date="2025-04-11T17:03:00Z" w16du:dateUtc="2025-04-11T16:03:00Z">
        <w:r w:rsidR="00B91193" w:rsidRPr="00272B1A">
          <w:rPr>
            <w:rFonts w:ascii="Trebuchet MS" w:hAnsi="Trebuchet MS"/>
          </w:rPr>
          <w:t>boxplot</w:t>
        </w:r>
        <w:r w:rsidR="00B91193">
          <w:rPr>
            <w:rFonts w:ascii="Trebuchet MS" w:hAnsi="Trebuchet MS"/>
          </w:rPr>
          <w:t xml:space="preserve">, </w:t>
        </w:r>
      </w:ins>
      <w:ins w:id="5856" w:author="ANANDHAKRISHNAN MADATHIL REMESH" w:date="2025-04-11T19:04:00Z" w16du:dateUtc="2025-04-11T18:04:00Z">
        <w:r w:rsidR="00B91193">
          <w:rPr>
            <w:rFonts w:ascii="Trebuchet MS" w:hAnsi="Trebuchet MS"/>
          </w:rPr>
          <w:t>pair plot</w:t>
        </w:r>
      </w:ins>
      <w:ins w:id="5857" w:author="ANANDHAKRISHNAN MADATHIL REMESH" w:date="2025-03-27T00:02:00Z" w16du:dateUtc="2025-03-27T00:02:00Z">
        <w:r w:rsidRPr="00272B1A">
          <w:rPr>
            <w:rFonts w:ascii="Trebuchet MS" w:hAnsi="Trebuchet MS"/>
          </w:rPr>
          <w:t xml:space="preserve"> to visualize </w:t>
        </w:r>
      </w:ins>
      <w:ins w:id="5858" w:author="ANANDHAKRISHNAN MADATHIL REMESH" w:date="2025-04-11T17:03:00Z" w16du:dateUtc="2025-04-11T16:03:00Z">
        <w:r w:rsidR="00B91193">
          <w:rPr>
            <w:rFonts w:ascii="Trebuchet MS" w:hAnsi="Trebuchet MS"/>
          </w:rPr>
          <w:t>Key Features</w:t>
        </w:r>
      </w:ins>
    </w:p>
    <w:p w14:paraId="61191B73" w14:textId="77777777" w:rsidR="009354C8" w:rsidRPr="00272B1A" w:rsidRDefault="009354C8" w:rsidP="009354C8">
      <w:pPr>
        <w:pStyle w:val="NormalWeb"/>
        <w:spacing w:line="276" w:lineRule="auto"/>
        <w:ind w:left="567" w:hanging="567"/>
        <w:rPr>
          <w:ins w:id="5859" w:author="ANANDHAKRISHNAN MADATHIL REMESH" w:date="2025-03-27T00:02:00Z" w16du:dateUtc="2025-03-27T00:02:00Z"/>
          <w:rFonts w:ascii="Trebuchet MS" w:hAnsi="Trebuchet MS"/>
        </w:rPr>
      </w:pPr>
      <w:ins w:id="5860" w:author="ANANDHAKRISHNAN MADATHIL REMESH" w:date="2025-03-27T00:02:00Z" w16du:dateUtc="2025-03-27T00:02:00Z">
        <w:r w:rsidRPr="00272B1A">
          <w:rPr>
            <w:rFonts w:ascii="Trebuchet MS" w:hAnsi="Trebuchet MS"/>
            <w:noProof/>
          </w:rPr>
          <w:drawing>
            <wp:inline distT="0" distB="0" distL="0" distR="0" wp14:anchorId="5C37DBBA" wp14:editId="4C4BFF0D">
              <wp:extent cx="2595363" cy="1924149"/>
              <wp:effectExtent l="12700" t="12700" r="8255" b="19050"/>
              <wp:docPr id="1683814305" name="Picture 16838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14305" name="Picture 16838143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5363" cy="1924149"/>
                      </a:xfrm>
                      <a:prstGeom prst="rect">
                        <a:avLst/>
                      </a:prstGeom>
                      <a:ln>
                        <a:solidFill>
                          <a:schemeClr val="tx1"/>
                        </a:solidFill>
                      </a:ln>
                    </pic:spPr>
                  </pic:pic>
                </a:graphicData>
              </a:graphic>
            </wp:inline>
          </w:drawing>
        </w:r>
      </w:ins>
    </w:p>
    <w:p w14:paraId="1B3EF301" w14:textId="0D97DEF8" w:rsidR="009354C8" w:rsidRPr="00272B1A" w:rsidRDefault="009354C8" w:rsidP="009354C8">
      <w:pPr>
        <w:spacing w:line="276" w:lineRule="auto"/>
        <w:rPr>
          <w:ins w:id="5861" w:author="ANANDHAKRISHNAN MADATHIL REMESH" w:date="2025-03-27T00:02:00Z" w16du:dateUtc="2025-03-27T00:02:00Z"/>
          <w:rFonts w:ascii="Trebuchet MS" w:hAnsi="Trebuchet MS"/>
        </w:rPr>
      </w:pPr>
    </w:p>
    <w:p w14:paraId="595E40E4" w14:textId="3FD5B2D8" w:rsidR="009354C8" w:rsidRPr="00272B1A" w:rsidDel="00963382" w:rsidRDefault="009354C8">
      <w:pPr>
        <w:rPr>
          <w:del w:id="5862" w:author="ANANDHAKRISHNAN MADATHIL REMESH" w:date="2025-03-27T00:39:00Z" w16du:dateUtc="2025-03-27T00:39:00Z"/>
          <w:rFonts w:ascii="Trebuchet MS" w:eastAsiaTheme="minorEastAsia" w:hAnsi="Trebuchet MS"/>
          <w:rPrChange w:id="5863" w:author="ANANDHAKRISHNAN MADATHIL REMESH" w:date="2025-03-27T01:05:00Z" w16du:dateUtc="2025-03-27T01:05:00Z">
            <w:rPr>
              <w:del w:id="5864" w:author="ANANDHAKRISHNAN MADATHIL REMESH" w:date="2025-03-27T00:39:00Z" w16du:dateUtc="2025-03-27T00:39:00Z"/>
              <w:rStyle w:val="SubtleReference"/>
              <w:rFonts w:ascii="Times New Roman" w:eastAsiaTheme="minorEastAsia" w:hAnsi="Times New Roman" w:cstheme="minorBidi"/>
              <w:bCs w:val="0"/>
              <w:smallCaps w:val="0"/>
              <w:color w:val="000000" w:themeColor="text1"/>
              <w:sz w:val="24"/>
              <w:szCs w:val="22"/>
              <w:u w:val="none"/>
            </w:rPr>
          </w:rPrChange>
        </w:rPr>
        <w:pPrChange w:id="5865" w:author="ANANDHAKRISHNAN MADATHIL REMESH" w:date="2025-03-27T00:02:00Z" w16du:dateUtc="2025-03-27T00:02:00Z">
          <w:pPr>
            <w:pStyle w:val="Heading1"/>
            <w:tabs>
              <w:tab w:val="left" w:pos="851"/>
            </w:tabs>
            <w:spacing w:before="960" w:after="960"/>
          </w:pPr>
        </w:pPrChange>
      </w:pPr>
    </w:p>
    <w:p w14:paraId="2405F699" w14:textId="706FF0DD" w:rsidR="00F90296" w:rsidRPr="00272B1A" w:rsidDel="00963382" w:rsidRDefault="00F90296" w:rsidP="00FB6F5F">
      <w:pPr>
        <w:rPr>
          <w:del w:id="5866" w:author="ANANDHAKRISHNAN MADATHIL REMESH" w:date="2025-03-27T00:39:00Z" w16du:dateUtc="2025-03-27T00:39:00Z"/>
          <w:rStyle w:val="SubtleReference"/>
          <w:rFonts w:ascii="Trebuchet MS" w:eastAsiaTheme="majorEastAsia" w:hAnsi="Trebuchet MS" w:cstheme="majorBidi"/>
          <w:smallCaps w:val="0"/>
          <w:szCs w:val="26"/>
          <w:u w:val="none"/>
          <w:rPrChange w:id="5867" w:author="ANANDHAKRISHNAN MADATHIL REMESH" w:date="2025-03-27T01:05:00Z" w16du:dateUtc="2025-03-27T01:05:00Z">
            <w:rPr>
              <w:del w:id="5868" w:author="ANANDHAKRISHNAN MADATHIL REMESH" w:date="2025-03-27T00:39:00Z" w16du:dateUtc="2025-03-27T00:39:00Z"/>
              <w:rStyle w:val="SubtleReference"/>
              <w:rFonts w:eastAsiaTheme="majorEastAsia" w:cstheme="majorBidi"/>
              <w:smallCaps w:val="0"/>
              <w:szCs w:val="26"/>
              <w:u w:val="none"/>
            </w:rPr>
          </w:rPrChange>
        </w:rPr>
      </w:pPr>
      <w:del w:id="5869" w:author="ANANDHAKRISHNAN MADATHIL REMESH" w:date="2025-03-27T00:39:00Z" w16du:dateUtc="2025-03-27T00:39:00Z">
        <w:r w:rsidRPr="00272B1A" w:rsidDel="00963382">
          <w:rPr>
            <w:rStyle w:val="SubtleReference"/>
            <w:rFonts w:ascii="Trebuchet MS" w:eastAsiaTheme="majorEastAsia" w:hAnsi="Trebuchet MS" w:cstheme="majorBidi"/>
            <w:smallCaps w:val="0"/>
            <w:szCs w:val="26"/>
            <w:u w:val="none"/>
            <w:rPrChange w:id="5870" w:author="ANANDHAKRISHNAN MADATHIL REMESH" w:date="2025-03-27T01:05:00Z" w16du:dateUtc="2025-03-27T01:05:00Z">
              <w:rPr>
                <w:rStyle w:val="SubtleReference"/>
                <w:rFonts w:eastAsiaTheme="majorEastAsia" w:cstheme="majorBidi"/>
                <w:smallCaps w:val="0"/>
                <w:szCs w:val="26"/>
                <w:u w:val="none"/>
              </w:rPr>
            </w:rPrChange>
          </w:rPr>
          <w:delText xml:space="preserve">The introduction chapter needs to state the objectives of the program of research, </w:delText>
        </w:r>
        <w:r w:rsidR="00FE4229" w:rsidRPr="00272B1A" w:rsidDel="00963382">
          <w:rPr>
            <w:rStyle w:val="SubtleReference"/>
            <w:rFonts w:ascii="Trebuchet MS" w:eastAsiaTheme="majorEastAsia" w:hAnsi="Trebuchet MS" w:cstheme="majorBidi"/>
            <w:smallCaps w:val="0"/>
            <w:szCs w:val="26"/>
            <w:u w:val="none"/>
            <w:rPrChange w:id="5871" w:author="ANANDHAKRISHNAN MADATHIL REMESH" w:date="2025-03-27T01:05:00Z" w16du:dateUtc="2025-03-27T01:05:00Z">
              <w:rPr>
                <w:rStyle w:val="SubtleReference"/>
                <w:rFonts w:eastAsiaTheme="majorEastAsia" w:cstheme="majorBidi"/>
                <w:smallCaps w:val="0"/>
                <w:szCs w:val="26"/>
                <w:u w:val="none"/>
              </w:rPr>
            </w:rPrChange>
          </w:rPr>
          <w:delText xml:space="preserve">it should </w:delText>
        </w:r>
        <w:r w:rsidRPr="00272B1A" w:rsidDel="00963382">
          <w:rPr>
            <w:rStyle w:val="SubtleReference"/>
            <w:rFonts w:ascii="Trebuchet MS" w:eastAsiaTheme="majorEastAsia" w:hAnsi="Trebuchet MS" w:cstheme="majorBidi"/>
            <w:smallCaps w:val="0"/>
            <w:szCs w:val="26"/>
            <w:u w:val="none"/>
            <w:rPrChange w:id="5872" w:author="ANANDHAKRISHNAN MADATHIL REMESH" w:date="2025-03-27T01:05:00Z" w16du:dateUtc="2025-03-27T01:05:00Z">
              <w:rPr>
                <w:rStyle w:val="SubtleReference"/>
                <w:rFonts w:eastAsiaTheme="majorEastAsia" w:cstheme="majorBidi"/>
                <w:smallCaps w:val="0"/>
                <w:szCs w:val="26"/>
                <w:u w:val="none"/>
              </w:rPr>
            </w:rPrChange>
          </w:rPr>
          <w:delText xml:space="preserve">include definitions of the key concepts and </w:delText>
        </w:r>
        <w:r w:rsidR="00D734E6" w:rsidRPr="00272B1A" w:rsidDel="00963382">
          <w:rPr>
            <w:rStyle w:val="SubtleReference"/>
            <w:rFonts w:ascii="Trebuchet MS" w:eastAsiaTheme="majorEastAsia" w:hAnsi="Trebuchet MS" w:cstheme="majorBidi"/>
            <w:smallCaps w:val="0"/>
            <w:szCs w:val="26"/>
            <w:u w:val="none"/>
            <w:rPrChange w:id="5873" w:author="ANANDHAKRISHNAN MADATHIL REMESH" w:date="2025-03-27T01:05:00Z" w16du:dateUtc="2025-03-27T01:05:00Z">
              <w:rPr>
                <w:rStyle w:val="SubtleReference"/>
                <w:rFonts w:eastAsiaTheme="majorEastAsia" w:cstheme="majorBidi"/>
                <w:smallCaps w:val="0"/>
                <w:szCs w:val="26"/>
                <w:u w:val="none"/>
              </w:rPr>
            </w:rPrChange>
          </w:rPr>
          <w:delText xml:space="preserve">should </w:delText>
        </w:r>
        <w:r w:rsidRPr="00272B1A" w:rsidDel="00963382">
          <w:rPr>
            <w:rStyle w:val="SubtleReference"/>
            <w:rFonts w:ascii="Trebuchet MS" w:eastAsiaTheme="majorEastAsia" w:hAnsi="Trebuchet MS" w:cstheme="majorBidi"/>
            <w:smallCaps w:val="0"/>
            <w:szCs w:val="26"/>
            <w:u w:val="none"/>
            <w:rPrChange w:id="5874" w:author="ANANDHAKRISHNAN MADATHIL REMESH" w:date="2025-03-27T01:05:00Z" w16du:dateUtc="2025-03-27T01:05:00Z">
              <w:rPr>
                <w:rStyle w:val="SubtleReference"/>
                <w:rFonts w:eastAsiaTheme="majorEastAsia" w:cstheme="majorBidi"/>
                <w:smallCaps w:val="0"/>
                <w:szCs w:val="26"/>
                <w:u w:val="none"/>
              </w:rPr>
            </w:rPrChange>
          </w:rPr>
          <w:delText>give a brief outline of the background and research approach. The aim of the introduction is to contextualise the proposed research.</w:delText>
        </w:r>
      </w:del>
    </w:p>
    <w:p w14:paraId="13D21E3B" w14:textId="4CC7416B" w:rsidR="00F90296" w:rsidRPr="00272B1A" w:rsidDel="00963382" w:rsidRDefault="00F90296" w:rsidP="00FB6F5F">
      <w:pPr>
        <w:rPr>
          <w:del w:id="5875" w:author="ANANDHAKRISHNAN MADATHIL REMESH" w:date="2025-03-27T00:39:00Z" w16du:dateUtc="2025-03-27T00:39:00Z"/>
          <w:rStyle w:val="SubtleReference"/>
          <w:rFonts w:ascii="Trebuchet MS" w:eastAsiaTheme="majorEastAsia" w:hAnsi="Trebuchet MS" w:cstheme="majorBidi"/>
          <w:smallCaps w:val="0"/>
          <w:szCs w:val="26"/>
          <w:u w:val="none"/>
          <w:rPrChange w:id="5876" w:author="ANANDHAKRISHNAN MADATHIL REMESH" w:date="2025-03-27T01:05:00Z" w16du:dateUtc="2025-03-27T01:05:00Z">
            <w:rPr>
              <w:del w:id="5877" w:author="ANANDHAKRISHNAN MADATHIL REMESH" w:date="2025-03-27T00:39:00Z" w16du:dateUtc="2025-03-27T00:39:00Z"/>
              <w:rStyle w:val="SubtleReference"/>
              <w:rFonts w:eastAsiaTheme="majorEastAsia" w:cstheme="majorBidi"/>
              <w:smallCaps w:val="0"/>
              <w:szCs w:val="26"/>
              <w:u w:val="none"/>
            </w:rPr>
          </w:rPrChange>
        </w:rPr>
      </w:pPr>
      <w:del w:id="5878" w:author="ANANDHAKRISHNAN MADATHIL REMESH" w:date="2025-03-27T00:39:00Z" w16du:dateUtc="2025-03-27T00:39:00Z">
        <w:r w:rsidRPr="00272B1A" w:rsidDel="00963382">
          <w:rPr>
            <w:rStyle w:val="SubtleReference"/>
            <w:rFonts w:ascii="Trebuchet MS" w:eastAsiaTheme="majorEastAsia" w:hAnsi="Trebuchet MS" w:cstheme="majorBidi"/>
            <w:smallCaps w:val="0"/>
            <w:szCs w:val="26"/>
            <w:u w:val="none"/>
            <w:rPrChange w:id="5879" w:author="ANANDHAKRISHNAN MADATHIL REMESH" w:date="2025-03-27T01:05:00Z" w16du:dateUtc="2025-03-27T01:05:00Z">
              <w:rPr>
                <w:rStyle w:val="SubtleReference"/>
                <w:rFonts w:eastAsiaTheme="majorEastAsia" w:cstheme="majorBidi"/>
                <w:smallCaps w:val="0"/>
                <w:szCs w:val="26"/>
                <w:u w:val="none"/>
              </w:rPr>
            </w:rPrChange>
          </w:rPr>
          <w:delText>In the opening paragraph, give an overall view of what is included in the chapter. For example:</w:delText>
        </w:r>
      </w:del>
    </w:p>
    <w:p w14:paraId="2E0FE38A" w14:textId="1147DF9A" w:rsidR="0012583B" w:rsidRPr="00272B1A" w:rsidDel="00963382" w:rsidRDefault="00F90296" w:rsidP="00FB6F5F">
      <w:pPr>
        <w:rPr>
          <w:del w:id="5880" w:author="ANANDHAKRISHNAN MADATHIL REMESH" w:date="2025-03-27T00:39:00Z" w16du:dateUtc="2025-03-27T00:39:00Z"/>
          <w:rFonts w:ascii="Trebuchet MS" w:hAnsi="Trebuchet MS"/>
          <w:rPrChange w:id="5881" w:author="ANANDHAKRISHNAN MADATHIL REMESH" w:date="2025-03-27T01:05:00Z" w16du:dateUtc="2025-03-27T01:05:00Z">
            <w:rPr>
              <w:del w:id="5882" w:author="ANANDHAKRISHNAN MADATHIL REMESH" w:date="2025-03-27T00:39:00Z" w16du:dateUtc="2025-03-27T00:39:00Z"/>
            </w:rPr>
          </w:rPrChange>
        </w:rPr>
      </w:pPr>
      <w:del w:id="5883" w:author="ANANDHAKRISHNAN MADATHIL REMESH" w:date="2025-03-27T00:39:00Z" w16du:dateUtc="2025-03-27T00:39:00Z">
        <w:r w:rsidRPr="00272B1A" w:rsidDel="00963382">
          <w:rPr>
            <w:rStyle w:val="SubtleReference"/>
            <w:rFonts w:ascii="Trebuchet MS" w:eastAsiaTheme="majorEastAsia" w:hAnsi="Trebuchet MS" w:cstheme="majorBidi"/>
            <w:smallCaps w:val="0"/>
            <w:szCs w:val="26"/>
            <w:u w:val="none"/>
            <w:rPrChange w:id="5884" w:author="ANANDHAKRISHNAN MADATHIL REMESH" w:date="2025-03-27T01:05:00Z" w16du:dateUtc="2025-03-27T01:05:00Z">
              <w:rPr>
                <w:rStyle w:val="SubtleReference"/>
                <w:rFonts w:eastAsiaTheme="majorEastAsia" w:cstheme="majorBidi"/>
                <w:smallCaps w:val="0"/>
                <w:szCs w:val="26"/>
                <w:u w:val="none"/>
              </w:rPr>
            </w:rPrChange>
          </w:rPr>
          <w:delText>This chapter outlines the background (</w:delText>
        </w:r>
        <w:r w:rsidR="005D58CB" w:rsidRPr="00272B1A" w:rsidDel="00963382">
          <w:rPr>
            <w:rStyle w:val="SubtleReference"/>
            <w:rFonts w:ascii="Trebuchet MS" w:eastAsiaTheme="majorEastAsia" w:hAnsi="Trebuchet MS" w:cstheme="majorBidi"/>
            <w:smallCaps w:val="0"/>
            <w:szCs w:val="26"/>
            <w:u w:val="none"/>
            <w:rPrChange w:id="5885" w:author="ANANDHAKRISHNAN MADATHIL REMESH" w:date="2025-03-27T01:05:00Z" w16du:dateUtc="2025-03-27T01:05:00Z">
              <w:rPr>
                <w:rStyle w:val="SubtleReference"/>
                <w:rFonts w:eastAsiaTheme="majorEastAsia" w:cstheme="majorBidi"/>
                <w:smallCaps w:val="0"/>
                <w:szCs w:val="26"/>
                <w:u w:val="none"/>
              </w:rPr>
            </w:rPrChange>
          </w:rPr>
          <w:delText>S</w:delText>
        </w:r>
        <w:r w:rsidRPr="00272B1A" w:rsidDel="00963382">
          <w:rPr>
            <w:rStyle w:val="SubtleReference"/>
            <w:rFonts w:ascii="Trebuchet MS" w:eastAsiaTheme="majorEastAsia" w:hAnsi="Trebuchet MS" w:cstheme="majorBidi"/>
            <w:smallCaps w:val="0"/>
            <w:szCs w:val="26"/>
            <w:u w:val="none"/>
            <w:rPrChange w:id="5886" w:author="ANANDHAKRISHNAN MADATHIL REMESH" w:date="2025-03-27T01:05:00Z" w16du:dateUtc="2025-03-27T01:05:00Z">
              <w:rPr>
                <w:rStyle w:val="SubtleReference"/>
                <w:rFonts w:eastAsiaTheme="majorEastAsia" w:cstheme="majorBidi"/>
                <w:smallCaps w:val="0"/>
                <w:szCs w:val="26"/>
                <w:u w:val="none"/>
              </w:rPr>
            </w:rPrChange>
          </w:rPr>
          <w:delText xml:space="preserve">ection 1.1) and </w:delText>
        </w:r>
        <w:r w:rsidR="00247397" w:rsidRPr="00272B1A" w:rsidDel="00963382">
          <w:rPr>
            <w:rStyle w:val="SubtleReference"/>
            <w:rFonts w:ascii="Trebuchet MS" w:eastAsiaTheme="majorEastAsia" w:hAnsi="Trebuchet MS" w:cstheme="majorBidi"/>
            <w:smallCaps w:val="0"/>
            <w:szCs w:val="26"/>
            <w:u w:val="none"/>
            <w:rPrChange w:id="5887" w:author="ANANDHAKRISHNAN MADATHIL REMESH" w:date="2025-03-27T01:05:00Z" w16du:dateUtc="2025-03-27T01:05:00Z">
              <w:rPr>
                <w:rStyle w:val="SubtleReference"/>
                <w:rFonts w:eastAsiaTheme="majorEastAsia" w:cstheme="majorBidi"/>
                <w:smallCaps w:val="0"/>
                <w:szCs w:val="26"/>
                <w:u w:val="none"/>
              </w:rPr>
            </w:rPrChange>
          </w:rPr>
          <w:delText xml:space="preserve">problem </w:delText>
        </w:r>
        <w:r w:rsidRPr="00272B1A" w:rsidDel="00963382">
          <w:rPr>
            <w:rStyle w:val="SubtleReference"/>
            <w:rFonts w:ascii="Trebuchet MS" w:eastAsiaTheme="majorEastAsia" w:hAnsi="Trebuchet MS" w:cstheme="majorBidi"/>
            <w:smallCaps w:val="0"/>
            <w:szCs w:val="26"/>
            <w:u w:val="none"/>
            <w:rPrChange w:id="5888" w:author="ANANDHAKRISHNAN MADATHIL REMESH" w:date="2025-03-27T01:05:00Z" w16du:dateUtc="2025-03-27T01:05:00Z">
              <w:rPr>
                <w:rStyle w:val="SubtleReference"/>
                <w:rFonts w:eastAsiaTheme="majorEastAsia" w:cstheme="majorBidi"/>
                <w:smallCaps w:val="0"/>
                <w:szCs w:val="26"/>
                <w:u w:val="none"/>
              </w:rPr>
            </w:rPrChange>
          </w:rPr>
          <w:delText>context (</w:delText>
        </w:r>
        <w:r w:rsidR="005D58CB" w:rsidRPr="00272B1A" w:rsidDel="00963382">
          <w:rPr>
            <w:rStyle w:val="SubtleReference"/>
            <w:rFonts w:ascii="Trebuchet MS" w:eastAsiaTheme="majorEastAsia" w:hAnsi="Trebuchet MS" w:cstheme="majorBidi"/>
            <w:smallCaps w:val="0"/>
            <w:szCs w:val="26"/>
            <w:u w:val="none"/>
            <w:rPrChange w:id="5889" w:author="ANANDHAKRISHNAN MADATHIL REMESH" w:date="2025-03-27T01:05:00Z" w16du:dateUtc="2025-03-27T01:05:00Z">
              <w:rPr>
                <w:rStyle w:val="SubtleReference"/>
                <w:rFonts w:eastAsiaTheme="majorEastAsia" w:cstheme="majorBidi"/>
                <w:smallCaps w:val="0"/>
                <w:szCs w:val="26"/>
                <w:u w:val="none"/>
              </w:rPr>
            </w:rPrChange>
          </w:rPr>
          <w:delText>S</w:delText>
        </w:r>
        <w:r w:rsidRPr="00272B1A" w:rsidDel="00963382">
          <w:rPr>
            <w:rStyle w:val="SubtleReference"/>
            <w:rFonts w:ascii="Trebuchet MS" w:eastAsiaTheme="majorEastAsia" w:hAnsi="Trebuchet MS" w:cstheme="majorBidi"/>
            <w:smallCaps w:val="0"/>
            <w:szCs w:val="26"/>
            <w:u w:val="none"/>
            <w:rPrChange w:id="5890" w:author="ANANDHAKRISHNAN MADATHIL REMESH" w:date="2025-03-27T01:05:00Z" w16du:dateUtc="2025-03-27T01:05:00Z">
              <w:rPr>
                <w:rStyle w:val="SubtleReference"/>
                <w:rFonts w:eastAsiaTheme="majorEastAsia" w:cstheme="majorBidi"/>
                <w:smallCaps w:val="0"/>
                <w:szCs w:val="26"/>
                <w:u w:val="none"/>
              </w:rPr>
            </w:rPrChange>
          </w:rPr>
          <w:delText>ection 1.2) of the research, and its purposes (</w:delText>
        </w:r>
        <w:r w:rsidR="005D58CB" w:rsidRPr="00272B1A" w:rsidDel="00963382">
          <w:rPr>
            <w:rStyle w:val="SubtleReference"/>
            <w:rFonts w:ascii="Trebuchet MS" w:eastAsiaTheme="majorEastAsia" w:hAnsi="Trebuchet MS" w:cstheme="majorBidi"/>
            <w:smallCaps w:val="0"/>
            <w:szCs w:val="26"/>
            <w:u w:val="none"/>
            <w:rPrChange w:id="5891" w:author="ANANDHAKRISHNAN MADATHIL REMESH" w:date="2025-03-27T01:05:00Z" w16du:dateUtc="2025-03-27T01:05:00Z">
              <w:rPr>
                <w:rStyle w:val="SubtleReference"/>
                <w:rFonts w:eastAsiaTheme="majorEastAsia" w:cstheme="majorBidi"/>
                <w:smallCaps w:val="0"/>
                <w:szCs w:val="26"/>
                <w:u w:val="none"/>
              </w:rPr>
            </w:rPrChange>
          </w:rPr>
          <w:delText>S</w:delText>
        </w:r>
        <w:r w:rsidRPr="00272B1A" w:rsidDel="00963382">
          <w:rPr>
            <w:rStyle w:val="SubtleReference"/>
            <w:rFonts w:ascii="Trebuchet MS" w:eastAsiaTheme="majorEastAsia" w:hAnsi="Trebuchet MS" w:cstheme="majorBidi"/>
            <w:smallCaps w:val="0"/>
            <w:szCs w:val="26"/>
            <w:u w:val="none"/>
            <w:rPrChange w:id="5892" w:author="ANANDHAKRISHNAN MADATHIL REMESH" w:date="2025-03-27T01:05:00Z" w16du:dateUtc="2025-03-27T01:05:00Z">
              <w:rPr>
                <w:rStyle w:val="SubtleReference"/>
                <w:rFonts w:eastAsiaTheme="majorEastAsia" w:cstheme="majorBidi"/>
                <w:smallCaps w:val="0"/>
                <w:szCs w:val="26"/>
                <w:u w:val="none"/>
              </w:rPr>
            </w:rPrChange>
          </w:rPr>
          <w:delText xml:space="preserve">ection 1.3). Section 1.4 </w:delText>
        </w:r>
        <w:r w:rsidR="000B6303" w:rsidRPr="00272B1A" w:rsidDel="00963382">
          <w:rPr>
            <w:rStyle w:val="SubtleReference"/>
            <w:rFonts w:ascii="Trebuchet MS" w:eastAsiaTheme="majorEastAsia" w:hAnsi="Trebuchet MS" w:cstheme="majorBidi"/>
            <w:smallCaps w:val="0"/>
            <w:szCs w:val="26"/>
            <w:u w:val="none"/>
            <w:rPrChange w:id="5893" w:author="ANANDHAKRISHNAN MADATHIL REMESH" w:date="2025-03-27T01:05:00Z" w16du:dateUtc="2025-03-27T01:05:00Z">
              <w:rPr>
                <w:rStyle w:val="SubtleReference"/>
                <w:rFonts w:eastAsiaTheme="majorEastAsia" w:cstheme="majorBidi"/>
                <w:smallCaps w:val="0"/>
                <w:szCs w:val="26"/>
                <w:u w:val="none"/>
              </w:rPr>
            </w:rPrChange>
          </w:rPr>
          <w:delText xml:space="preserve">sets the </w:delText>
        </w:r>
        <w:r w:rsidRPr="00272B1A" w:rsidDel="00963382">
          <w:rPr>
            <w:rStyle w:val="SubtleReference"/>
            <w:rFonts w:ascii="Trebuchet MS" w:eastAsiaTheme="majorEastAsia" w:hAnsi="Trebuchet MS" w:cstheme="majorBidi"/>
            <w:smallCaps w:val="0"/>
            <w:szCs w:val="26"/>
            <w:u w:val="none"/>
            <w:rPrChange w:id="5894" w:author="ANANDHAKRISHNAN MADATHIL REMESH" w:date="2025-03-27T01:05:00Z" w16du:dateUtc="2025-03-27T01:05:00Z">
              <w:rPr>
                <w:rStyle w:val="SubtleReference"/>
                <w:rFonts w:eastAsiaTheme="majorEastAsia" w:cstheme="majorBidi"/>
                <w:smallCaps w:val="0"/>
                <w:szCs w:val="26"/>
                <w:u w:val="none"/>
              </w:rPr>
            </w:rPrChange>
          </w:rPr>
          <w:delText xml:space="preserve">scope of </w:delText>
        </w:r>
        <w:r w:rsidR="00AE6577" w:rsidRPr="00272B1A" w:rsidDel="00963382">
          <w:rPr>
            <w:rStyle w:val="SubtleReference"/>
            <w:rFonts w:ascii="Trebuchet MS" w:eastAsiaTheme="majorEastAsia" w:hAnsi="Trebuchet MS" w:cstheme="majorBidi"/>
            <w:smallCaps w:val="0"/>
            <w:szCs w:val="26"/>
            <w:u w:val="none"/>
            <w:rPrChange w:id="5895" w:author="ANANDHAKRISHNAN MADATHIL REMESH" w:date="2025-03-27T01:05:00Z" w16du:dateUtc="2025-03-27T01:05:00Z">
              <w:rPr>
                <w:rStyle w:val="SubtleReference"/>
                <w:rFonts w:eastAsiaTheme="majorEastAsia" w:cstheme="majorBidi"/>
                <w:smallCaps w:val="0"/>
                <w:szCs w:val="26"/>
                <w:u w:val="none"/>
              </w:rPr>
            </w:rPrChange>
          </w:rPr>
          <w:delText>your</w:delText>
        </w:r>
        <w:r w:rsidRPr="00272B1A" w:rsidDel="00963382">
          <w:rPr>
            <w:rStyle w:val="SubtleReference"/>
            <w:rFonts w:ascii="Trebuchet MS" w:eastAsiaTheme="majorEastAsia" w:hAnsi="Trebuchet MS" w:cstheme="majorBidi"/>
            <w:smallCaps w:val="0"/>
            <w:szCs w:val="26"/>
            <w:u w:val="none"/>
            <w:rPrChange w:id="5896" w:author="ANANDHAKRISHNAN MADATHIL REMESH" w:date="2025-03-27T01:05:00Z" w16du:dateUtc="2025-03-27T01:05:00Z">
              <w:rPr>
                <w:rStyle w:val="SubtleReference"/>
                <w:rFonts w:eastAsiaTheme="majorEastAsia" w:cstheme="majorBidi"/>
                <w:smallCaps w:val="0"/>
                <w:szCs w:val="26"/>
                <w:u w:val="none"/>
              </w:rPr>
            </w:rPrChange>
          </w:rPr>
          <w:delText xml:space="preserve"> research </w:delText>
        </w:r>
        <w:r w:rsidR="00AE6577" w:rsidRPr="00272B1A" w:rsidDel="00963382">
          <w:rPr>
            <w:rStyle w:val="SubtleReference"/>
            <w:rFonts w:ascii="Trebuchet MS" w:eastAsiaTheme="majorEastAsia" w:hAnsi="Trebuchet MS" w:cstheme="majorBidi"/>
            <w:smallCaps w:val="0"/>
            <w:szCs w:val="26"/>
            <w:u w:val="none"/>
            <w:rPrChange w:id="5897" w:author="ANANDHAKRISHNAN MADATHIL REMESH" w:date="2025-03-27T01:05:00Z" w16du:dateUtc="2025-03-27T01:05:00Z">
              <w:rPr>
                <w:rStyle w:val="SubtleReference"/>
                <w:rFonts w:eastAsiaTheme="majorEastAsia" w:cstheme="majorBidi"/>
                <w:smallCaps w:val="0"/>
                <w:szCs w:val="26"/>
                <w:u w:val="none"/>
              </w:rPr>
            </w:rPrChange>
          </w:rPr>
          <w:delText xml:space="preserve">work </w:delText>
        </w:r>
        <w:r w:rsidRPr="00272B1A" w:rsidDel="00963382">
          <w:rPr>
            <w:rStyle w:val="SubtleReference"/>
            <w:rFonts w:ascii="Trebuchet MS" w:eastAsiaTheme="majorEastAsia" w:hAnsi="Trebuchet MS" w:cstheme="majorBidi"/>
            <w:smallCaps w:val="0"/>
            <w:szCs w:val="26"/>
            <w:u w:val="none"/>
            <w:rPrChange w:id="5898" w:author="ANANDHAKRISHNAN MADATHIL REMESH" w:date="2025-03-27T01:05:00Z" w16du:dateUtc="2025-03-27T01:05:00Z">
              <w:rPr>
                <w:rStyle w:val="SubtleReference"/>
                <w:rFonts w:eastAsiaTheme="majorEastAsia" w:cstheme="majorBidi"/>
                <w:smallCaps w:val="0"/>
                <w:szCs w:val="26"/>
                <w:u w:val="none"/>
              </w:rPr>
            </w:rPrChange>
          </w:rPr>
          <w:delText xml:space="preserve">and provides </w:delText>
        </w:r>
        <w:r w:rsidR="00AE6577" w:rsidRPr="00272B1A" w:rsidDel="00963382">
          <w:rPr>
            <w:rStyle w:val="SubtleReference"/>
            <w:rFonts w:ascii="Trebuchet MS" w:eastAsiaTheme="majorEastAsia" w:hAnsi="Trebuchet MS" w:cstheme="majorBidi"/>
            <w:smallCaps w:val="0"/>
            <w:szCs w:val="26"/>
            <w:u w:val="none"/>
            <w:rPrChange w:id="5899" w:author="ANANDHAKRISHNAN MADATHIL REMESH" w:date="2025-03-27T01:05:00Z" w16du:dateUtc="2025-03-27T01:05:00Z">
              <w:rPr>
                <w:rStyle w:val="SubtleReference"/>
                <w:rFonts w:eastAsiaTheme="majorEastAsia" w:cstheme="majorBidi"/>
                <w:smallCaps w:val="0"/>
                <w:szCs w:val="26"/>
                <w:u w:val="none"/>
              </w:rPr>
            </w:rPrChange>
          </w:rPr>
          <w:delText>objectives you want to achieve in this work</w:delText>
        </w:r>
        <w:r w:rsidR="00A01B09" w:rsidRPr="00272B1A" w:rsidDel="00963382">
          <w:rPr>
            <w:rStyle w:val="SubtleReference"/>
            <w:rFonts w:ascii="Trebuchet MS" w:eastAsiaTheme="majorEastAsia" w:hAnsi="Trebuchet MS" w:cstheme="majorBidi"/>
            <w:smallCaps w:val="0"/>
            <w:szCs w:val="26"/>
            <w:u w:val="none"/>
            <w:rPrChange w:id="5900" w:author="ANANDHAKRISHNAN MADATHIL REMESH" w:date="2025-03-27T01:05:00Z" w16du:dateUtc="2025-03-27T01:05:00Z">
              <w:rPr>
                <w:rStyle w:val="SubtleReference"/>
                <w:rFonts w:eastAsiaTheme="majorEastAsia" w:cstheme="majorBidi"/>
                <w:smallCaps w:val="0"/>
                <w:szCs w:val="26"/>
                <w:u w:val="none"/>
              </w:rPr>
            </w:rPrChange>
          </w:rPr>
          <w:delText xml:space="preserve">, followed by </w:delText>
        </w:r>
        <w:r w:rsidR="005D58CB" w:rsidRPr="00272B1A" w:rsidDel="00963382">
          <w:rPr>
            <w:rStyle w:val="SubtleReference"/>
            <w:rFonts w:ascii="Trebuchet MS" w:eastAsiaTheme="majorEastAsia" w:hAnsi="Trebuchet MS" w:cstheme="majorBidi"/>
            <w:smallCaps w:val="0"/>
            <w:szCs w:val="26"/>
            <w:u w:val="none"/>
            <w:rPrChange w:id="5901" w:author="ANANDHAKRISHNAN MADATHIL REMESH" w:date="2025-03-27T01:05:00Z" w16du:dateUtc="2025-03-27T01:05:00Z">
              <w:rPr>
                <w:rStyle w:val="SubtleReference"/>
                <w:rFonts w:eastAsiaTheme="majorEastAsia" w:cstheme="majorBidi"/>
                <w:smallCaps w:val="0"/>
                <w:szCs w:val="26"/>
                <w:u w:val="none"/>
              </w:rPr>
            </w:rPrChange>
          </w:rPr>
          <w:delText>S</w:delText>
        </w:r>
        <w:r w:rsidR="00A01B09" w:rsidRPr="00272B1A" w:rsidDel="00963382">
          <w:rPr>
            <w:rStyle w:val="SubtleReference"/>
            <w:rFonts w:ascii="Trebuchet MS" w:eastAsiaTheme="majorEastAsia" w:hAnsi="Trebuchet MS" w:cstheme="majorBidi"/>
            <w:smallCaps w:val="0"/>
            <w:szCs w:val="26"/>
            <w:u w:val="none"/>
            <w:rPrChange w:id="5902" w:author="ANANDHAKRISHNAN MADATHIL REMESH" w:date="2025-03-27T01:05:00Z" w16du:dateUtc="2025-03-27T01:05:00Z">
              <w:rPr>
                <w:rStyle w:val="SubtleReference"/>
                <w:rFonts w:eastAsiaTheme="majorEastAsia" w:cstheme="majorBidi"/>
                <w:smallCaps w:val="0"/>
                <w:szCs w:val="26"/>
                <w:u w:val="none"/>
              </w:rPr>
            </w:rPrChange>
          </w:rPr>
          <w:delText>ection 1.5 which outlines the research questions considered</w:delText>
        </w:r>
        <w:r w:rsidR="004C4E3E" w:rsidRPr="00272B1A" w:rsidDel="00963382">
          <w:rPr>
            <w:rStyle w:val="SubtleReference"/>
            <w:rFonts w:ascii="Trebuchet MS" w:eastAsiaTheme="majorEastAsia" w:hAnsi="Trebuchet MS" w:cstheme="majorBidi"/>
            <w:smallCaps w:val="0"/>
            <w:szCs w:val="26"/>
            <w:u w:val="none"/>
            <w:rPrChange w:id="5903" w:author="ANANDHAKRISHNAN MADATHIL REMESH" w:date="2025-03-27T01:05:00Z" w16du:dateUtc="2025-03-27T01:05:00Z">
              <w:rPr>
                <w:rStyle w:val="SubtleReference"/>
                <w:rFonts w:eastAsiaTheme="majorEastAsia" w:cstheme="majorBidi"/>
                <w:smallCaps w:val="0"/>
                <w:szCs w:val="26"/>
                <w:u w:val="none"/>
              </w:rPr>
            </w:rPrChange>
          </w:rPr>
          <w:delText xml:space="preserve"> to find answers for.</w:delText>
        </w:r>
        <w:r w:rsidR="005D58CB" w:rsidRPr="00272B1A" w:rsidDel="00963382">
          <w:rPr>
            <w:rStyle w:val="SubtleReference"/>
            <w:rFonts w:ascii="Trebuchet MS" w:eastAsiaTheme="majorEastAsia" w:hAnsi="Trebuchet MS" w:cstheme="majorBidi"/>
            <w:smallCaps w:val="0"/>
            <w:szCs w:val="26"/>
            <w:u w:val="none"/>
            <w:rPrChange w:id="5904" w:author="ANANDHAKRISHNAN MADATHIL REMESH" w:date="2025-03-27T01:05:00Z" w16du:dateUtc="2025-03-27T01:05:00Z">
              <w:rPr>
                <w:rStyle w:val="SubtleReference"/>
                <w:rFonts w:eastAsiaTheme="majorEastAsia" w:cstheme="majorBidi"/>
                <w:smallCaps w:val="0"/>
                <w:szCs w:val="26"/>
                <w:u w:val="none"/>
              </w:rPr>
            </w:rPrChange>
          </w:rPr>
          <w:delText xml:space="preserve"> The ethical considerations are discussed in Section 1.6.</w:delText>
        </w:r>
        <w:r w:rsidRPr="00272B1A" w:rsidDel="00963382">
          <w:rPr>
            <w:rStyle w:val="SubtleReference"/>
            <w:rFonts w:ascii="Trebuchet MS" w:eastAsiaTheme="majorEastAsia" w:hAnsi="Trebuchet MS" w:cstheme="majorBidi"/>
            <w:smallCaps w:val="0"/>
            <w:szCs w:val="26"/>
            <w:u w:val="none"/>
            <w:rPrChange w:id="5905" w:author="ANANDHAKRISHNAN MADATHIL REMESH" w:date="2025-03-27T01:05:00Z" w16du:dateUtc="2025-03-27T01:05:00Z">
              <w:rPr>
                <w:rStyle w:val="SubtleReference"/>
                <w:rFonts w:eastAsiaTheme="majorEastAsia" w:cstheme="majorBidi"/>
                <w:smallCaps w:val="0"/>
                <w:szCs w:val="26"/>
                <w:u w:val="none"/>
              </w:rPr>
            </w:rPrChange>
          </w:rPr>
          <w:delText xml:space="preserve"> Finally, </w:delText>
        </w:r>
        <w:r w:rsidR="005D58CB" w:rsidRPr="00272B1A" w:rsidDel="00963382">
          <w:rPr>
            <w:rStyle w:val="SubtleReference"/>
            <w:rFonts w:ascii="Trebuchet MS" w:eastAsiaTheme="majorEastAsia" w:hAnsi="Trebuchet MS" w:cstheme="majorBidi"/>
            <w:smallCaps w:val="0"/>
            <w:szCs w:val="26"/>
            <w:u w:val="none"/>
            <w:rPrChange w:id="5906" w:author="ANANDHAKRISHNAN MADATHIL REMESH" w:date="2025-03-27T01:05:00Z" w16du:dateUtc="2025-03-27T01:05:00Z">
              <w:rPr>
                <w:rStyle w:val="SubtleReference"/>
                <w:rFonts w:eastAsiaTheme="majorEastAsia" w:cstheme="majorBidi"/>
                <w:smallCaps w:val="0"/>
                <w:szCs w:val="26"/>
                <w:u w:val="none"/>
              </w:rPr>
            </w:rPrChange>
          </w:rPr>
          <w:delText>S</w:delText>
        </w:r>
        <w:r w:rsidRPr="00272B1A" w:rsidDel="00963382">
          <w:rPr>
            <w:rStyle w:val="SubtleReference"/>
            <w:rFonts w:ascii="Trebuchet MS" w:eastAsiaTheme="majorEastAsia" w:hAnsi="Trebuchet MS" w:cstheme="majorBidi"/>
            <w:smallCaps w:val="0"/>
            <w:szCs w:val="26"/>
            <w:u w:val="none"/>
            <w:rPrChange w:id="5907" w:author="ANANDHAKRISHNAN MADATHIL REMESH" w:date="2025-03-27T01:05:00Z" w16du:dateUtc="2025-03-27T01:05:00Z">
              <w:rPr>
                <w:rStyle w:val="SubtleReference"/>
                <w:rFonts w:eastAsiaTheme="majorEastAsia" w:cstheme="majorBidi"/>
                <w:smallCaps w:val="0"/>
                <w:szCs w:val="26"/>
                <w:u w:val="none"/>
              </w:rPr>
            </w:rPrChange>
          </w:rPr>
          <w:delText>ection 1.</w:delText>
        </w:r>
        <w:r w:rsidR="005D58CB" w:rsidRPr="00272B1A" w:rsidDel="00963382">
          <w:rPr>
            <w:rStyle w:val="SubtleReference"/>
            <w:rFonts w:ascii="Trebuchet MS" w:eastAsiaTheme="majorEastAsia" w:hAnsi="Trebuchet MS" w:cstheme="majorBidi"/>
            <w:smallCaps w:val="0"/>
            <w:szCs w:val="26"/>
            <w:u w:val="none"/>
            <w:rPrChange w:id="5908" w:author="ANANDHAKRISHNAN MADATHIL REMESH" w:date="2025-03-27T01:05:00Z" w16du:dateUtc="2025-03-27T01:05:00Z">
              <w:rPr>
                <w:rStyle w:val="SubtleReference"/>
                <w:rFonts w:eastAsiaTheme="majorEastAsia" w:cstheme="majorBidi"/>
                <w:smallCaps w:val="0"/>
                <w:szCs w:val="26"/>
                <w:u w:val="none"/>
              </w:rPr>
            </w:rPrChange>
          </w:rPr>
          <w:delText>7</w:delText>
        </w:r>
        <w:r w:rsidRPr="00272B1A" w:rsidDel="00963382">
          <w:rPr>
            <w:rStyle w:val="SubtleReference"/>
            <w:rFonts w:ascii="Trebuchet MS" w:eastAsiaTheme="majorEastAsia" w:hAnsi="Trebuchet MS" w:cstheme="majorBidi"/>
            <w:smallCaps w:val="0"/>
            <w:szCs w:val="26"/>
            <w:u w:val="none"/>
            <w:rPrChange w:id="5909" w:author="ANANDHAKRISHNAN MADATHIL REMESH" w:date="2025-03-27T01:05:00Z" w16du:dateUtc="2025-03-27T01:05:00Z">
              <w:rPr>
                <w:rStyle w:val="SubtleReference"/>
                <w:rFonts w:eastAsiaTheme="majorEastAsia" w:cstheme="majorBidi"/>
                <w:smallCaps w:val="0"/>
                <w:szCs w:val="26"/>
                <w:u w:val="none"/>
              </w:rPr>
            </w:rPrChange>
          </w:rPr>
          <w:delText xml:space="preserve"> includes an outline of the remaining chapters of th</w:delText>
        </w:r>
        <w:r w:rsidR="005D58CB" w:rsidRPr="00272B1A" w:rsidDel="00963382">
          <w:rPr>
            <w:rStyle w:val="SubtleReference"/>
            <w:rFonts w:ascii="Trebuchet MS" w:eastAsiaTheme="majorEastAsia" w:hAnsi="Trebuchet MS" w:cstheme="majorBidi"/>
            <w:smallCaps w:val="0"/>
            <w:szCs w:val="26"/>
            <w:u w:val="none"/>
            <w:rPrChange w:id="5910" w:author="ANANDHAKRISHNAN MADATHIL REMESH" w:date="2025-03-27T01:05:00Z" w16du:dateUtc="2025-03-27T01:05:00Z">
              <w:rPr>
                <w:rStyle w:val="SubtleReference"/>
                <w:rFonts w:eastAsiaTheme="majorEastAsia" w:cstheme="majorBidi"/>
                <w:smallCaps w:val="0"/>
                <w:szCs w:val="26"/>
                <w:u w:val="none"/>
              </w:rPr>
            </w:rPrChange>
          </w:rPr>
          <w:delText>is</w:delText>
        </w:r>
        <w:r w:rsidRPr="00272B1A" w:rsidDel="00963382">
          <w:rPr>
            <w:rStyle w:val="SubtleReference"/>
            <w:rFonts w:ascii="Trebuchet MS" w:eastAsiaTheme="majorEastAsia" w:hAnsi="Trebuchet MS" w:cstheme="majorBidi"/>
            <w:smallCaps w:val="0"/>
            <w:szCs w:val="26"/>
            <w:u w:val="none"/>
            <w:rPrChange w:id="5911" w:author="ANANDHAKRISHNAN MADATHIL REMESH" w:date="2025-03-27T01:05:00Z" w16du:dateUtc="2025-03-27T01:05:00Z">
              <w:rPr>
                <w:rStyle w:val="SubtleReference"/>
                <w:rFonts w:eastAsiaTheme="majorEastAsia" w:cstheme="majorBidi"/>
                <w:smallCaps w:val="0"/>
                <w:szCs w:val="26"/>
                <w:u w:val="none"/>
              </w:rPr>
            </w:rPrChange>
          </w:rPr>
          <w:delText xml:space="preserve"> </w:delText>
        </w:r>
        <w:r w:rsidR="005D58CB" w:rsidRPr="00272B1A" w:rsidDel="00963382">
          <w:rPr>
            <w:rStyle w:val="SubtleReference"/>
            <w:rFonts w:ascii="Trebuchet MS" w:eastAsiaTheme="majorEastAsia" w:hAnsi="Trebuchet MS" w:cstheme="majorBidi"/>
            <w:smallCaps w:val="0"/>
            <w:szCs w:val="26"/>
            <w:u w:val="none"/>
            <w:rPrChange w:id="5912" w:author="ANANDHAKRISHNAN MADATHIL REMESH" w:date="2025-03-27T01:05:00Z" w16du:dateUtc="2025-03-27T01:05:00Z">
              <w:rPr>
                <w:rStyle w:val="SubtleReference"/>
                <w:rFonts w:eastAsiaTheme="majorEastAsia" w:cstheme="majorBidi"/>
                <w:smallCaps w:val="0"/>
                <w:szCs w:val="26"/>
                <w:u w:val="none"/>
              </w:rPr>
            </w:rPrChange>
          </w:rPr>
          <w:delText>dissertation</w:delText>
        </w:r>
        <w:r w:rsidRPr="00272B1A" w:rsidDel="00963382">
          <w:rPr>
            <w:rStyle w:val="SubtleReference"/>
            <w:rFonts w:ascii="Trebuchet MS" w:eastAsiaTheme="majorEastAsia" w:hAnsi="Trebuchet MS" w:cstheme="majorBidi"/>
            <w:smallCaps w:val="0"/>
            <w:szCs w:val="26"/>
            <w:u w:val="none"/>
            <w:rPrChange w:id="5913" w:author="ANANDHAKRISHNAN MADATHIL REMESH" w:date="2025-03-27T01:05:00Z" w16du:dateUtc="2025-03-27T01:05:00Z">
              <w:rPr>
                <w:rStyle w:val="SubtleReference"/>
                <w:rFonts w:eastAsiaTheme="majorEastAsia" w:cstheme="majorBidi"/>
                <w:smallCaps w:val="0"/>
                <w:szCs w:val="26"/>
                <w:u w:val="none"/>
              </w:rPr>
            </w:rPrChange>
          </w:rPr>
          <w:delText>.</w:delText>
        </w:r>
        <w:r w:rsidR="00F567AA" w:rsidRPr="00272B1A" w:rsidDel="00963382">
          <w:rPr>
            <w:rFonts w:ascii="Trebuchet MS" w:hAnsi="Trebuchet MS"/>
            <w:rPrChange w:id="5914" w:author="ANANDHAKRISHNAN MADATHIL REMESH" w:date="2025-03-27T01:05:00Z" w16du:dateUtc="2025-03-27T01:05:00Z">
              <w:rPr/>
            </w:rPrChange>
          </w:rPr>
          <w:delText xml:space="preserve"> </w:delText>
        </w:r>
      </w:del>
    </w:p>
    <w:p w14:paraId="66D40DF6" w14:textId="1BD72CFD" w:rsidR="00B44397" w:rsidRPr="00EF4DD2" w:rsidDel="00963382" w:rsidRDefault="009B6B0E" w:rsidP="00B44397">
      <w:pPr>
        <w:pStyle w:val="Heading2"/>
        <w:rPr>
          <w:del w:id="5915" w:author="ANANDHAKRISHNAN MADATHIL REMESH" w:date="2025-03-27T00:39:00Z" w16du:dateUtc="2025-03-27T00:39:00Z"/>
          <w:bCs w:val="0"/>
        </w:rPr>
      </w:pPr>
      <w:bookmarkStart w:id="5916" w:name="_Ref159400345"/>
      <w:bookmarkStart w:id="5917" w:name="_Toc400459743"/>
      <w:bookmarkStart w:id="5918" w:name="_Toc51185560"/>
      <w:del w:id="5919" w:author="ANANDHAKRISHNAN MADATHIL REMESH" w:date="2025-03-27T00:39:00Z" w16du:dateUtc="2025-03-27T00:39:00Z">
        <w:r w:rsidRPr="00EF4DD2" w:rsidDel="00963382">
          <w:rPr>
            <w:bCs w:val="0"/>
            <w:caps w:val="0"/>
          </w:rPr>
          <w:delText>Research</w:delText>
        </w:r>
        <w:r w:rsidR="00B44397" w:rsidRPr="00EF4DD2" w:rsidDel="00963382">
          <w:rPr>
            <w:bCs w:val="0"/>
            <w:caps w:val="0"/>
          </w:rPr>
          <w:delText xml:space="preserve"> Background</w:delText>
        </w:r>
        <w:bookmarkEnd w:id="5916"/>
        <w:bookmarkEnd w:id="5917"/>
        <w:bookmarkEnd w:id="5918"/>
      </w:del>
    </w:p>
    <w:p w14:paraId="15186691" w14:textId="469C25F6" w:rsidR="00602093" w:rsidRPr="00272B1A" w:rsidDel="00963382" w:rsidRDefault="00AE194F" w:rsidP="00FB6F5F">
      <w:pPr>
        <w:rPr>
          <w:del w:id="5920" w:author="ANANDHAKRISHNAN MADATHIL REMESH" w:date="2025-03-27T00:39:00Z" w16du:dateUtc="2025-03-27T00:39:00Z"/>
          <w:rStyle w:val="SubtleReference"/>
          <w:rFonts w:ascii="Trebuchet MS" w:eastAsiaTheme="majorEastAsia" w:hAnsi="Trebuchet MS" w:cstheme="majorBidi"/>
          <w:smallCaps w:val="0"/>
          <w:szCs w:val="26"/>
          <w:u w:val="none"/>
          <w:rPrChange w:id="5921" w:author="ANANDHAKRISHNAN MADATHIL REMESH" w:date="2025-03-27T01:05:00Z" w16du:dateUtc="2025-03-27T01:05:00Z">
            <w:rPr>
              <w:del w:id="5922" w:author="ANANDHAKRISHNAN MADATHIL REMESH" w:date="2025-03-27T00:39:00Z" w16du:dateUtc="2025-03-27T00:39:00Z"/>
              <w:rStyle w:val="SubtleReference"/>
              <w:rFonts w:eastAsiaTheme="majorEastAsia" w:cstheme="majorBidi"/>
              <w:smallCaps w:val="0"/>
              <w:szCs w:val="26"/>
              <w:u w:val="none"/>
            </w:rPr>
          </w:rPrChange>
        </w:rPr>
      </w:pPr>
      <w:del w:id="5923" w:author="ANANDHAKRISHNAN MADATHIL REMESH" w:date="2025-03-27T00:39:00Z" w16du:dateUtc="2025-03-27T00:39:00Z">
        <w:r w:rsidRPr="00272B1A" w:rsidDel="00963382">
          <w:rPr>
            <w:rStyle w:val="SubtleReference"/>
            <w:rFonts w:ascii="Trebuchet MS" w:eastAsiaTheme="majorEastAsia" w:hAnsi="Trebuchet MS" w:cstheme="majorBidi"/>
            <w:smallCaps w:val="0"/>
            <w:szCs w:val="26"/>
            <w:u w:val="none"/>
            <w:rPrChange w:id="5924" w:author="ANANDHAKRISHNAN MADATHIL REMESH" w:date="2025-03-27T01:05:00Z" w16du:dateUtc="2025-03-27T01:05:00Z">
              <w:rPr>
                <w:rStyle w:val="SubtleReference"/>
                <w:rFonts w:eastAsiaTheme="majorEastAsia" w:cstheme="majorBidi"/>
                <w:smallCaps w:val="0"/>
                <w:szCs w:val="26"/>
                <w:u w:val="none"/>
              </w:rPr>
            </w:rPrChange>
          </w:rPr>
          <w:delText>Give the background of the problem to be explored in your study and what led you to doing t</w:delText>
        </w:r>
        <w:r w:rsidR="00303BB2" w:rsidRPr="00272B1A" w:rsidDel="00963382">
          <w:rPr>
            <w:rStyle w:val="SubtleReference"/>
            <w:rFonts w:ascii="Trebuchet MS" w:eastAsiaTheme="majorEastAsia" w:hAnsi="Trebuchet MS" w:cstheme="majorBidi"/>
            <w:smallCaps w:val="0"/>
            <w:szCs w:val="26"/>
            <w:u w:val="none"/>
            <w:rPrChange w:id="5925" w:author="ANANDHAKRISHNAN MADATHIL REMESH" w:date="2025-03-27T01:05:00Z" w16du:dateUtc="2025-03-27T01:05:00Z">
              <w:rPr>
                <w:rStyle w:val="SubtleReference"/>
                <w:rFonts w:eastAsiaTheme="majorEastAsia" w:cstheme="majorBidi"/>
                <w:smallCaps w:val="0"/>
                <w:szCs w:val="26"/>
                <w:u w:val="none"/>
              </w:rPr>
            </w:rPrChange>
          </w:rPr>
          <w:delText>his dissertation</w:delText>
        </w:r>
        <w:r w:rsidRPr="00272B1A" w:rsidDel="00963382">
          <w:rPr>
            <w:rStyle w:val="SubtleReference"/>
            <w:rFonts w:ascii="Trebuchet MS" w:eastAsiaTheme="majorEastAsia" w:hAnsi="Trebuchet MS" w:cstheme="majorBidi"/>
            <w:smallCaps w:val="0"/>
            <w:szCs w:val="26"/>
            <w:u w:val="none"/>
            <w:rPrChange w:id="5926" w:author="ANANDHAKRISHNAN MADATHIL REMESH" w:date="2025-03-27T01:05:00Z" w16du:dateUtc="2025-03-27T01:05:00Z">
              <w:rPr>
                <w:rStyle w:val="SubtleReference"/>
                <w:rFonts w:eastAsiaTheme="majorEastAsia" w:cstheme="majorBidi"/>
                <w:smallCaps w:val="0"/>
                <w:szCs w:val="26"/>
                <w:u w:val="none"/>
              </w:rPr>
            </w:rPrChange>
          </w:rPr>
          <w:delText>.</w:delText>
        </w:r>
      </w:del>
    </w:p>
    <w:p w14:paraId="6B662DE3" w14:textId="22E95FE2" w:rsidR="00B44397" w:rsidRPr="00EF4DD2" w:rsidDel="00963382" w:rsidRDefault="00B44397" w:rsidP="00B44397">
      <w:pPr>
        <w:pStyle w:val="Heading2"/>
        <w:rPr>
          <w:del w:id="5927" w:author="ANANDHAKRISHNAN MADATHIL REMESH" w:date="2025-03-27T00:39:00Z" w16du:dateUtc="2025-03-27T00:39:00Z"/>
          <w:bCs w:val="0"/>
        </w:rPr>
      </w:pPr>
      <w:del w:id="5928" w:author="ANANDHAKRISHNAN MADATHIL REMESH" w:date="2025-03-27T00:39:00Z" w16du:dateUtc="2025-03-27T00:39:00Z">
        <w:r w:rsidRPr="00EF4DD2" w:rsidDel="00963382">
          <w:rPr>
            <w:bCs w:val="0"/>
            <w:caps w:val="0"/>
          </w:rPr>
          <w:delText>Problem Statement</w:delText>
        </w:r>
      </w:del>
    </w:p>
    <w:p w14:paraId="318B48B1" w14:textId="111AD150" w:rsidR="008F7B34" w:rsidRPr="00272B1A" w:rsidDel="00963382" w:rsidRDefault="00B44397" w:rsidP="00DF769C">
      <w:pPr>
        <w:rPr>
          <w:del w:id="5929" w:author="ANANDHAKRISHNAN MADATHIL REMESH" w:date="2025-03-27T00:39:00Z" w16du:dateUtc="2025-03-27T00:39:00Z"/>
          <w:rFonts w:ascii="Trebuchet MS" w:hAnsi="Trebuchet MS"/>
          <w:rPrChange w:id="5930" w:author="ANANDHAKRISHNAN MADATHIL REMESH" w:date="2025-03-27T01:05:00Z" w16du:dateUtc="2025-03-27T01:05:00Z">
            <w:rPr>
              <w:del w:id="5931" w:author="ANANDHAKRISHNAN MADATHIL REMESH" w:date="2025-03-27T00:39:00Z" w16du:dateUtc="2025-03-27T00:39:00Z"/>
            </w:rPr>
          </w:rPrChange>
        </w:rPr>
      </w:pPr>
      <w:del w:id="5932" w:author="ANANDHAKRISHNAN MADATHIL REMESH" w:date="2025-03-27T00:39:00Z" w16du:dateUtc="2025-03-27T00:39:00Z">
        <w:r w:rsidRPr="00272B1A" w:rsidDel="00963382">
          <w:rPr>
            <w:rFonts w:ascii="Trebuchet MS" w:hAnsi="Trebuchet MS"/>
            <w:rPrChange w:id="5933" w:author="ANANDHAKRISHNAN MADATHIL REMESH" w:date="2025-03-27T01:05:00Z" w16du:dateUtc="2025-03-27T01:05:00Z">
              <w:rPr/>
            </w:rPrChange>
          </w:rPr>
          <w:delText>Outline the context of the study and give a statement of the problem situation (basic difficulty – area of concern, felt need)</w:delText>
        </w:r>
        <w:r w:rsidR="00137289" w:rsidRPr="00272B1A" w:rsidDel="00963382">
          <w:rPr>
            <w:rFonts w:ascii="Trebuchet MS" w:hAnsi="Trebuchet MS"/>
            <w:rPrChange w:id="5934" w:author="ANANDHAKRISHNAN MADATHIL REMESH" w:date="2025-03-27T01:05:00Z" w16du:dateUtc="2025-03-27T01:05:00Z">
              <w:rPr/>
            </w:rPrChange>
          </w:rPr>
          <w:delText>.</w:delText>
        </w:r>
        <w:r w:rsidR="0061301F" w:rsidRPr="00272B1A" w:rsidDel="00963382">
          <w:rPr>
            <w:rFonts w:ascii="Trebuchet MS" w:hAnsi="Trebuchet MS"/>
            <w:rPrChange w:id="5935" w:author="ANANDHAKRISHNAN MADATHIL REMESH" w:date="2025-03-27T01:05:00Z" w16du:dateUtc="2025-03-27T01:05:00Z">
              <w:rPr/>
            </w:rPrChange>
          </w:rPr>
          <w:delText xml:space="preserve"> </w:delText>
        </w:r>
        <w:r w:rsidR="00353CA5" w:rsidRPr="00272B1A" w:rsidDel="00963382">
          <w:rPr>
            <w:rFonts w:ascii="Trebuchet MS" w:hAnsi="Trebuchet MS"/>
            <w:rPrChange w:id="5936" w:author="ANANDHAKRISHNAN MADATHIL REMESH" w:date="2025-03-27T01:05:00Z" w16du:dateUtc="2025-03-27T01:05:00Z">
              <w:rPr/>
            </w:rPrChange>
          </w:rPr>
          <w:delText xml:space="preserve">Your </w:delText>
        </w:r>
        <w:r w:rsidR="0061301F" w:rsidRPr="00272B1A" w:rsidDel="00963382">
          <w:rPr>
            <w:rFonts w:ascii="Trebuchet MS" w:hAnsi="Trebuchet MS"/>
            <w:rPrChange w:id="5937" w:author="ANANDHAKRISHNAN MADATHIL REMESH" w:date="2025-03-27T01:05:00Z" w16du:dateUtc="2025-03-27T01:05:00Z">
              <w:rPr/>
            </w:rPrChange>
          </w:rPr>
          <w:delText xml:space="preserve">problem statement </w:delText>
        </w:r>
        <w:r w:rsidR="00353CA5" w:rsidRPr="00272B1A" w:rsidDel="00963382">
          <w:rPr>
            <w:rFonts w:ascii="Trebuchet MS" w:hAnsi="Trebuchet MS"/>
            <w:rPrChange w:id="5938" w:author="ANANDHAKRISHNAN MADATHIL REMESH" w:date="2025-03-27T01:05:00Z" w16du:dateUtc="2025-03-27T01:05:00Z">
              <w:rPr/>
            </w:rPrChange>
          </w:rPr>
          <w:delText xml:space="preserve">should be </w:delText>
        </w:r>
        <w:r w:rsidR="0061301F" w:rsidRPr="00272B1A" w:rsidDel="00963382">
          <w:rPr>
            <w:rFonts w:ascii="Trebuchet MS" w:hAnsi="Trebuchet MS"/>
            <w:rPrChange w:id="5939" w:author="ANANDHAKRISHNAN MADATHIL REMESH" w:date="2025-03-27T01:05:00Z" w16du:dateUtc="2025-03-27T01:05:00Z">
              <w:rPr/>
            </w:rPrChange>
          </w:rPr>
          <w:delText xml:space="preserve">a concise and concrete summary of the research problem that </w:delText>
        </w:r>
        <w:r w:rsidR="00353CA5" w:rsidRPr="00272B1A" w:rsidDel="00963382">
          <w:rPr>
            <w:rFonts w:ascii="Trebuchet MS" w:hAnsi="Trebuchet MS"/>
            <w:rPrChange w:id="5940" w:author="ANANDHAKRISHNAN MADATHIL REMESH" w:date="2025-03-27T01:05:00Z" w16du:dateUtc="2025-03-27T01:05:00Z">
              <w:rPr/>
            </w:rPrChange>
          </w:rPr>
          <w:delText>your</w:delText>
        </w:r>
        <w:r w:rsidR="0061301F" w:rsidRPr="00272B1A" w:rsidDel="00963382">
          <w:rPr>
            <w:rFonts w:ascii="Trebuchet MS" w:hAnsi="Trebuchet MS"/>
            <w:rPrChange w:id="5941" w:author="ANANDHAKRISHNAN MADATHIL REMESH" w:date="2025-03-27T01:05:00Z" w16du:dateUtc="2025-03-27T01:05:00Z">
              <w:rPr/>
            </w:rPrChange>
          </w:rPr>
          <w:delText xml:space="preserve"> dissertation seeks to address. It should contextualize the problem by describing what is already known, describe the exact issue your research will address, show the relevance of the problem</w:delText>
        </w:r>
        <w:r w:rsidR="009D727D" w:rsidRPr="00272B1A" w:rsidDel="00963382">
          <w:rPr>
            <w:rFonts w:ascii="Trebuchet MS" w:hAnsi="Trebuchet MS"/>
            <w:rPrChange w:id="5942" w:author="ANANDHAKRISHNAN MADATHIL REMESH" w:date="2025-03-27T01:05:00Z" w16du:dateUtc="2025-03-27T01:05:00Z">
              <w:rPr/>
            </w:rPrChange>
          </w:rPr>
          <w:delText>. Your problem statement should help contextualize and understand the significance of the research problem.</w:delText>
        </w:r>
        <w:r w:rsidR="0061301F" w:rsidRPr="00272B1A" w:rsidDel="00963382">
          <w:rPr>
            <w:rFonts w:ascii="Trebuchet MS" w:hAnsi="Trebuchet MS"/>
            <w:rPrChange w:id="5943" w:author="ANANDHAKRISHNAN MADATHIL REMESH" w:date="2025-03-27T01:05:00Z" w16du:dateUtc="2025-03-27T01:05:00Z">
              <w:rPr/>
            </w:rPrChange>
          </w:rPr>
          <w:delText xml:space="preserve"> </w:delText>
        </w:r>
        <w:r w:rsidR="009D727D" w:rsidRPr="00272B1A" w:rsidDel="00963382">
          <w:rPr>
            <w:rFonts w:ascii="Trebuchet MS" w:hAnsi="Trebuchet MS"/>
            <w:rPrChange w:id="5944" w:author="ANANDHAKRISHNAN MADATHIL REMESH" w:date="2025-03-27T01:05:00Z" w16du:dateUtc="2025-03-27T01:05:00Z">
              <w:rPr/>
            </w:rPrChange>
          </w:rPr>
          <w:delText>It</w:delText>
        </w:r>
        <w:r w:rsidR="0061301F" w:rsidRPr="00272B1A" w:rsidDel="00963382">
          <w:rPr>
            <w:rFonts w:ascii="Trebuchet MS" w:hAnsi="Trebuchet MS"/>
            <w:rPrChange w:id="5945" w:author="ANANDHAKRISHNAN MADATHIL REMESH" w:date="2025-03-27T01:05:00Z" w16du:dateUtc="2025-03-27T01:05:00Z">
              <w:rPr/>
            </w:rPrChange>
          </w:rPr>
          <w:delText xml:space="preserve"> should be brief, ideally no longer than one paragraph.</w:delText>
        </w:r>
      </w:del>
    </w:p>
    <w:p w14:paraId="288BF7E7" w14:textId="2FA5384B" w:rsidR="002267D9" w:rsidRPr="00EF4DD2" w:rsidDel="00963382" w:rsidRDefault="009B6B0E" w:rsidP="002267D9">
      <w:pPr>
        <w:pStyle w:val="Heading2"/>
        <w:rPr>
          <w:del w:id="5946" w:author="ANANDHAKRISHNAN MADATHIL REMESH" w:date="2025-03-27T00:39:00Z" w16du:dateUtc="2025-03-27T00:39:00Z"/>
          <w:bCs w:val="0"/>
        </w:rPr>
      </w:pPr>
      <w:del w:id="5947" w:author="ANANDHAKRISHNAN MADATHIL REMESH" w:date="2025-03-27T00:39:00Z" w16du:dateUtc="2025-03-27T00:39:00Z">
        <w:r w:rsidRPr="00EF4DD2" w:rsidDel="00963382">
          <w:rPr>
            <w:bCs w:val="0"/>
            <w:caps w:val="0"/>
          </w:rPr>
          <w:delText>Proposed Solution</w:delText>
        </w:r>
      </w:del>
    </w:p>
    <w:bookmarkEnd w:id="1"/>
    <w:p w14:paraId="627F9D7A" w14:textId="5544BC76" w:rsidR="0076042D" w:rsidRPr="00272B1A" w:rsidDel="00963382" w:rsidRDefault="002267D9" w:rsidP="002267D9">
      <w:pPr>
        <w:rPr>
          <w:del w:id="5948" w:author="ANANDHAKRISHNAN MADATHIL REMESH" w:date="2025-03-27T00:39:00Z" w16du:dateUtc="2025-03-27T00:39:00Z"/>
          <w:rFonts w:ascii="Trebuchet MS" w:hAnsi="Trebuchet MS"/>
          <w:rPrChange w:id="5949" w:author="ANANDHAKRISHNAN MADATHIL REMESH" w:date="2025-03-27T01:05:00Z" w16du:dateUtc="2025-03-27T01:05:00Z">
            <w:rPr>
              <w:del w:id="5950" w:author="ANANDHAKRISHNAN MADATHIL REMESH" w:date="2025-03-27T00:39:00Z" w16du:dateUtc="2025-03-27T00:39:00Z"/>
            </w:rPr>
          </w:rPrChange>
        </w:rPr>
      </w:pPr>
      <w:del w:id="5951" w:author="ANANDHAKRISHNAN MADATHIL REMESH" w:date="2025-03-27T00:39:00Z" w16du:dateUtc="2025-03-27T00:39:00Z">
        <w:r w:rsidRPr="00272B1A" w:rsidDel="00963382">
          <w:rPr>
            <w:rFonts w:ascii="Trebuchet MS" w:hAnsi="Trebuchet MS"/>
            <w:rPrChange w:id="5952" w:author="ANANDHAKRISHNAN MADATHIL REMESH" w:date="2025-03-27T01:05:00Z" w16du:dateUtc="2025-03-27T01:05:00Z">
              <w:rPr/>
            </w:rPrChange>
          </w:rPr>
          <w:delText>Define the purpose of the study</w:delText>
        </w:r>
        <w:r w:rsidR="00B87FE9" w:rsidRPr="00272B1A" w:rsidDel="00963382">
          <w:rPr>
            <w:rFonts w:ascii="Trebuchet MS" w:hAnsi="Trebuchet MS"/>
            <w:rPrChange w:id="5953" w:author="ANANDHAKRISHNAN MADATHIL REMESH" w:date="2025-03-27T01:05:00Z" w16du:dateUtc="2025-03-27T01:05:00Z">
              <w:rPr/>
            </w:rPrChange>
          </w:rPr>
          <w:delText>,</w:delText>
        </w:r>
        <w:r w:rsidRPr="00272B1A" w:rsidDel="00963382">
          <w:rPr>
            <w:rFonts w:ascii="Trebuchet MS" w:hAnsi="Trebuchet MS"/>
            <w:rPrChange w:id="5954" w:author="ANANDHAKRISHNAN MADATHIL REMESH" w:date="2025-03-27T01:05:00Z" w16du:dateUtc="2025-03-27T01:05:00Z">
              <w:rPr/>
            </w:rPrChange>
          </w:rPr>
          <w:delText xml:space="preserve"> </w:delText>
        </w:r>
        <w:r w:rsidR="00B87FE9" w:rsidRPr="00272B1A" w:rsidDel="00963382">
          <w:rPr>
            <w:rFonts w:ascii="Trebuchet MS" w:hAnsi="Trebuchet MS"/>
            <w:rPrChange w:id="5955" w:author="ANANDHAKRISHNAN MADATHIL REMESH" w:date="2025-03-27T01:05:00Z" w16du:dateUtc="2025-03-27T01:05:00Z">
              <w:rPr/>
            </w:rPrChange>
          </w:rPr>
          <w:delText>e</w:delText>
        </w:r>
        <w:r w:rsidRPr="00272B1A" w:rsidDel="00963382">
          <w:rPr>
            <w:rFonts w:ascii="Trebuchet MS" w:hAnsi="Trebuchet MS"/>
            <w:rPrChange w:id="5956" w:author="ANANDHAKRISHNAN MADATHIL REMESH" w:date="2025-03-27T01:05:00Z" w16du:dateUtc="2025-03-27T01:05:00Z">
              <w:rPr/>
            </w:rPrChange>
          </w:rPr>
          <w:delText xml:space="preserve">mphasise the practical outcomes or products of the study. </w:delText>
        </w:r>
        <w:r w:rsidR="00FF3C74" w:rsidRPr="00272B1A" w:rsidDel="00963382">
          <w:rPr>
            <w:rFonts w:ascii="Trebuchet MS" w:hAnsi="Trebuchet MS"/>
            <w:rPrChange w:id="5957" w:author="ANANDHAKRISHNAN MADATHIL REMESH" w:date="2025-03-27T01:05:00Z" w16du:dateUtc="2025-03-27T01:05:00Z">
              <w:rPr/>
            </w:rPrChange>
          </w:rPr>
          <w:delText>Briefly describe how you will approach the solution for the problem you mentioned in the earlier section.</w:delText>
        </w:r>
        <w:r w:rsidR="00FA5754" w:rsidRPr="00272B1A" w:rsidDel="00963382">
          <w:rPr>
            <w:rFonts w:ascii="Trebuchet MS" w:hAnsi="Trebuchet MS"/>
            <w:rPrChange w:id="5958" w:author="ANANDHAKRISHNAN MADATHIL REMESH" w:date="2025-03-27T01:05:00Z" w16du:dateUtc="2025-03-27T01:05:00Z">
              <w:rPr/>
            </w:rPrChange>
          </w:rPr>
          <w:delText xml:space="preserve"> Mention techniques, technologies, </w:delText>
        </w:r>
        <w:r w:rsidR="003A709B" w:rsidRPr="00272B1A" w:rsidDel="00963382">
          <w:rPr>
            <w:rFonts w:ascii="Trebuchet MS" w:hAnsi="Trebuchet MS"/>
            <w:rPrChange w:id="5959" w:author="ANANDHAKRISHNAN MADATHIL REMESH" w:date="2025-03-27T01:05:00Z" w16du:dateUtc="2025-03-27T01:05:00Z">
              <w:rPr/>
            </w:rPrChange>
          </w:rPr>
          <w:delText xml:space="preserve">and </w:delText>
        </w:r>
        <w:r w:rsidR="00FA5754" w:rsidRPr="00272B1A" w:rsidDel="00963382">
          <w:rPr>
            <w:rFonts w:ascii="Trebuchet MS" w:hAnsi="Trebuchet MS"/>
            <w:rPrChange w:id="5960" w:author="ANANDHAKRISHNAN MADATHIL REMESH" w:date="2025-03-27T01:05:00Z" w16du:dateUtc="2025-03-27T01:05:00Z">
              <w:rPr/>
            </w:rPrChange>
          </w:rPr>
          <w:delText>approaches you are going to leverage in your solution.</w:delText>
        </w:r>
      </w:del>
    </w:p>
    <w:p w14:paraId="0B6F71F3" w14:textId="71EE2409" w:rsidR="00FB6F5F" w:rsidRPr="00EF4DD2" w:rsidDel="00963382" w:rsidRDefault="00FB6F5F" w:rsidP="00FB6F5F">
      <w:pPr>
        <w:pStyle w:val="Heading2"/>
        <w:rPr>
          <w:del w:id="5961" w:author="ANANDHAKRISHNAN MADATHIL REMESH" w:date="2025-03-27T00:39:00Z" w16du:dateUtc="2025-03-27T00:39:00Z"/>
          <w:bCs w:val="0"/>
        </w:rPr>
      </w:pPr>
      <w:del w:id="5962" w:author="ANANDHAKRISHNAN MADATHIL REMESH" w:date="2025-03-27T00:39:00Z" w16du:dateUtc="2025-03-27T00:39:00Z">
        <w:r w:rsidRPr="00EF4DD2" w:rsidDel="00963382">
          <w:rPr>
            <w:bCs w:val="0"/>
            <w:caps w:val="0"/>
          </w:rPr>
          <w:delText>AIMS and objectives</w:delText>
        </w:r>
      </w:del>
    </w:p>
    <w:p w14:paraId="34944CB4" w14:textId="301026F2" w:rsidR="00FB6F5F" w:rsidRPr="00272B1A" w:rsidDel="00963382" w:rsidRDefault="002D2994" w:rsidP="0074353A">
      <w:pPr>
        <w:rPr>
          <w:del w:id="5963" w:author="ANANDHAKRISHNAN MADATHIL REMESH" w:date="2025-03-27T00:39:00Z" w16du:dateUtc="2025-03-27T00:39:00Z"/>
          <w:rFonts w:ascii="Trebuchet MS" w:hAnsi="Trebuchet MS"/>
          <w:rPrChange w:id="5964" w:author="ANANDHAKRISHNAN MADATHIL REMESH" w:date="2025-03-27T01:05:00Z" w16du:dateUtc="2025-03-27T01:05:00Z">
            <w:rPr>
              <w:del w:id="5965" w:author="ANANDHAKRISHNAN MADATHIL REMESH" w:date="2025-03-27T00:39:00Z" w16du:dateUtc="2025-03-27T00:39:00Z"/>
            </w:rPr>
          </w:rPrChange>
        </w:rPr>
      </w:pPr>
      <w:del w:id="5966" w:author="ANANDHAKRISHNAN MADATHIL REMESH" w:date="2025-03-27T00:39:00Z" w16du:dateUtc="2025-03-27T00:39:00Z">
        <w:r w:rsidRPr="00272B1A" w:rsidDel="00963382">
          <w:rPr>
            <w:rFonts w:ascii="Trebuchet MS" w:hAnsi="Trebuchet MS"/>
            <w:rPrChange w:id="5967" w:author="ANANDHAKRISHNAN MADATHIL REMESH" w:date="2025-03-27T01:05:00Z" w16du:dateUtc="2025-03-27T01:05:00Z">
              <w:rPr/>
            </w:rPrChange>
          </w:rPr>
          <w:delText xml:space="preserve">Outline your aims and objectives of </w:delText>
        </w:r>
        <w:r w:rsidR="0079498A" w:rsidRPr="00272B1A" w:rsidDel="00963382">
          <w:rPr>
            <w:rFonts w:ascii="Trebuchet MS" w:hAnsi="Trebuchet MS"/>
            <w:rPrChange w:id="5968" w:author="ANANDHAKRISHNAN MADATHIL REMESH" w:date="2025-03-27T01:05:00Z" w16du:dateUtc="2025-03-27T01:05:00Z">
              <w:rPr/>
            </w:rPrChange>
          </w:rPr>
          <w:delText xml:space="preserve">your research work. </w:delText>
        </w:r>
        <w:r w:rsidR="0074353A" w:rsidRPr="00272B1A" w:rsidDel="00963382">
          <w:rPr>
            <w:rFonts w:ascii="Trebuchet MS" w:hAnsi="Trebuchet MS"/>
            <w:rPrChange w:id="5969" w:author="ANANDHAKRISHNAN MADATHIL REMESH" w:date="2025-03-27T01:05:00Z" w16du:dateUtc="2025-03-27T01:05:00Z">
              <w:rPr/>
            </w:rPrChange>
          </w:rPr>
          <w:delText>The aim is a single sentence or a short paragraph that describes the main goal and intent of the dissertation. It tells what you hope to achieve at the end. On the other hand, objectives are specific statements that break down the aim into several smaller key sections of the overall research. They describe the ways through which you intend to achieve the research aim. The number of objectives should be realistic; usually, between three to six, and each one should be possible to achieve. The objectives of a dissertation should be SMART: Specific, Measurable, Achievable, Relevant, and Time-bound</w:delText>
        </w:r>
        <w:r w:rsidR="00FB6F5F" w:rsidRPr="00272B1A" w:rsidDel="00963382">
          <w:rPr>
            <w:rFonts w:ascii="Trebuchet MS" w:hAnsi="Trebuchet MS"/>
            <w:rPrChange w:id="5970" w:author="ANANDHAKRISHNAN MADATHIL REMESH" w:date="2025-03-27T01:05:00Z" w16du:dateUtc="2025-03-27T01:05:00Z">
              <w:rPr/>
            </w:rPrChange>
          </w:rPr>
          <w:delText>.</w:delText>
        </w:r>
      </w:del>
    </w:p>
    <w:p w14:paraId="7C2CC510" w14:textId="45596755" w:rsidR="00FB6F5F" w:rsidRPr="00EF4DD2" w:rsidDel="00963382" w:rsidRDefault="00FB6F5F" w:rsidP="00FB6F5F">
      <w:pPr>
        <w:pStyle w:val="Heading2"/>
        <w:rPr>
          <w:del w:id="5971" w:author="ANANDHAKRISHNAN MADATHIL REMESH" w:date="2025-03-27T00:39:00Z" w16du:dateUtc="2025-03-27T00:39:00Z"/>
          <w:bCs w:val="0"/>
        </w:rPr>
      </w:pPr>
      <w:del w:id="5972" w:author="ANANDHAKRISHNAN MADATHIL REMESH" w:date="2025-03-27T00:39:00Z" w16du:dateUtc="2025-03-27T00:39:00Z">
        <w:r w:rsidRPr="00EF4DD2" w:rsidDel="00963382">
          <w:rPr>
            <w:bCs w:val="0"/>
            <w:caps w:val="0"/>
          </w:rPr>
          <w:delText>Research Questions</w:delText>
        </w:r>
      </w:del>
    </w:p>
    <w:p w14:paraId="38FA7A26" w14:textId="71C982EB" w:rsidR="00FB6F5F" w:rsidRPr="00272B1A" w:rsidDel="00963382" w:rsidRDefault="00B138DB" w:rsidP="00D37A26">
      <w:pPr>
        <w:rPr>
          <w:del w:id="5973" w:author="ANANDHAKRISHNAN MADATHIL REMESH" w:date="2025-03-27T00:39:00Z" w16du:dateUtc="2025-03-27T00:39:00Z"/>
          <w:rFonts w:ascii="Trebuchet MS" w:hAnsi="Trebuchet MS"/>
          <w:rPrChange w:id="5974" w:author="ANANDHAKRISHNAN MADATHIL REMESH" w:date="2025-03-27T01:05:00Z" w16du:dateUtc="2025-03-27T01:05:00Z">
            <w:rPr>
              <w:del w:id="5975" w:author="ANANDHAKRISHNAN MADATHIL REMESH" w:date="2025-03-27T00:39:00Z" w16du:dateUtc="2025-03-27T00:39:00Z"/>
            </w:rPr>
          </w:rPrChange>
        </w:rPr>
      </w:pPr>
      <w:del w:id="5976" w:author="ANANDHAKRISHNAN MADATHIL REMESH" w:date="2025-03-27T00:39:00Z" w16du:dateUtc="2025-03-27T00:39:00Z">
        <w:r w:rsidRPr="00272B1A" w:rsidDel="00963382">
          <w:rPr>
            <w:rFonts w:ascii="Trebuchet MS" w:hAnsi="Trebuchet MS"/>
            <w:rPrChange w:id="5977" w:author="ANANDHAKRISHNAN MADATHIL REMESH" w:date="2025-03-27T01:05:00Z" w16du:dateUtc="2025-03-27T01:05:00Z">
              <w:rPr/>
            </w:rPrChange>
          </w:rPr>
          <w:delText xml:space="preserve">Research questions should be researchable using primary and/or secondary </w:delText>
        </w:r>
        <w:r w:rsidR="00194517" w:rsidRPr="00272B1A" w:rsidDel="00963382">
          <w:rPr>
            <w:rFonts w:ascii="Trebuchet MS" w:hAnsi="Trebuchet MS"/>
            <w:rPrChange w:id="5978" w:author="ANANDHAKRISHNAN MADATHIL REMESH" w:date="2025-03-27T01:05:00Z" w16du:dateUtc="2025-03-27T01:05:00Z">
              <w:rPr/>
            </w:rPrChange>
          </w:rPr>
          <w:delText xml:space="preserve">data </w:delText>
        </w:r>
        <w:r w:rsidRPr="00272B1A" w:rsidDel="00963382">
          <w:rPr>
            <w:rFonts w:ascii="Trebuchet MS" w:hAnsi="Trebuchet MS"/>
            <w:rPrChange w:id="5979" w:author="ANANDHAKRISHNAN MADATHIL REMESH" w:date="2025-03-27T01:05:00Z" w16du:dateUtc="2025-03-27T01:05:00Z">
              <w:rPr/>
            </w:rPrChange>
          </w:rPr>
          <w:delText xml:space="preserve">sources, and should be relevant to the </w:delText>
        </w:r>
        <w:r w:rsidR="00564C39" w:rsidRPr="00272B1A" w:rsidDel="00963382">
          <w:rPr>
            <w:rFonts w:ascii="Trebuchet MS" w:hAnsi="Trebuchet MS"/>
            <w:rPrChange w:id="5980" w:author="ANANDHAKRISHNAN MADATHIL REMESH" w:date="2025-03-27T01:05:00Z" w16du:dateUtc="2025-03-27T01:05:00Z">
              <w:rPr/>
            </w:rPrChange>
          </w:rPr>
          <w:delText>area of artificial intelligence and machine learning</w:delText>
        </w:r>
        <w:r w:rsidRPr="00272B1A" w:rsidDel="00963382">
          <w:rPr>
            <w:rFonts w:ascii="Trebuchet MS" w:hAnsi="Trebuchet MS"/>
            <w:rPrChange w:id="5981" w:author="ANANDHAKRISHNAN MADATHIL REMESH" w:date="2025-03-27T01:05:00Z" w16du:dateUtc="2025-03-27T01:05:00Z">
              <w:rPr/>
            </w:rPrChange>
          </w:rPr>
          <w:delText xml:space="preserve">. </w:delText>
        </w:r>
        <w:r w:rsidR="00532832" w:rsidRPr="00272B1A" w:rsidDel="00963382">
          <w:rPr>
            <w:rFonts w:ascii="Trebuchet MS" w:hAnsi="Trebuchet MS"/>
            <w:rPrChange w:id="5982" w:author="ANANDHAKRISHNAN MADATHIL REMESH" w:date="2025-03-27T01:05:00Z" w16du:dateUtc="2025-03-27T01:05:00Z">
              <w:rPr/>
            </w:rPrChange>
          </w:rPr>
          <w:delText xml:space="preserve">Your research questions should be </w:delText>
        </w:r>
        <w:r w:rsidRPr="00272B1A" w:rsidDel="00963382">
          <w:rPr>
            <w:rFonts w:ascii="Trebuchet MS" w:hAnsi="Trebuchet MS"/>
            <w:rPrChange w:id="5983" w:author="ANANDHAKRISHNAN MADATHIL REMESH" w:date="2025-03-27T01:05:00Z" w16du:dateUtc="2025-03-27T01:05:00Z">
              <w:rPr/>
            </w:rPrChange>
          </w:rPr>
          <w:delText>align</w:delText>
        </w:r>
        <w:r w:rsidR="00532832" w:rsidRPr="00272B1A" w:rsidDel="00963382">
          <w:rPr>
            <w:rFonts w:ascii="Trebuchet MS" w:hAnsi="Trebuchet MS"/>
            <w:rPrChange w:id="5984" w:author="ANANDHAKRISHNAN MADATHIL REMESH" w:date="2025-03-27T01:05:00Z" w16du:dateUtc="2025-03-27T01:05:00Z">
              <w:rPr/>
            </w:rPrChange>
          </w:rPr>
          <w:delText>ed</w:delText>
        </w:r>
        <w:r w:rsidRPr="00272B1A" w:rsidDel="00963382">
          <w:rPr>
            <w:rFonts w:ascii="Trebuchet MS" w:hAnsi="Trebuchet MS"/>
            <w:rPrChange w:id="5985" w:author="ANANDHAKRISHNAN MADATHIL REMESH" w:date="2025-03-27T01:05:00Z" w16du:dateUtc="2025-03-27T01:05:00Z">
              <w:rPr/>
            </w:rPrChange>
          </w:rPr>
          <w:delText xml:space="preserve"> with the problem statement, research design, and analysis strategy</w:delText>
        </w:r>
        <w:r w:rsidR="00D37A26" w:rsidRPr="00272B1A" w:rsidDel="00963382">
          <w:rPr>
            <w:rFonts w:ascii="Trebuchet MS" w:hAnsi="Trebuchet MS"/>
            <w:rPrChange w:id="5986" w:author="ANANDHAKRISHNAN MADATHIL REMESH" w:date="2025-03-27T01:05:00Z" w16du:dateUtc="2025-03-27T01:05:00Z">
              <w:rPr/>
            </w:rPrChange>
          </w:rPr>
          <w:delText>.</w:delText>
        </w:r>
        <w:r w:rsidR="003918AB" w:rsidRPr="00272B1A" w:rsidDel="00963382">
          <w:rPr>
            <w:rFonts w:ascii="Trebuchet MS" w:hAnsi="Trebuchet MS"/>
            <w:rPrChange w:id="5987" w:author="ANANDHAKRISHNAN MADATHIL REMESH" w:date="2025-03-27T01:05:00Z" w16du:dateUtc="2025-03-27T01:05:00Z">
              <w:rPr/>
            </w:rPrChange>
          </w:rPr>
          <w:delText xml:space="preserve"> </w:delText>
        </w:r>
        <w:r w:rsidR="00B07377" w:rsidRPr="00272B1A" w:rsidDel="00963382">
          <w:rPr>
            <w:rFonts w:ascii="Trebuchet MS" w:hAnsi="Trebuchet MS"/>
            <w:rPrChange w:id="5988" w:author="ANANDHAKRISHNAN MADATHIL REMESH" w:date="2025-03-27T01:05:00Z" w16du:dateUtc="2025-03-27T01:05:00Z">
              <w:rPr/>
            </w:rPrChange>
          </w:rPr>
          <w:delText>The number of your research questions may range from three to six</w:delText>
        </w:r>
        <w:r w:rsidR="006C4356" w:rsidRPr="00272B1A" w:rsidDel="00963382">
          <w:rPr>
            <w:rFonts w:ascii="Trebuchet MS" w:hAnsi="Trebuchet MS"/>
            <w:rPrChange w:id="5989" w:author="ANANDHAKRISHNAN MADATHIL REMESH" w:date="2025-03-27T01:05:00Z" w16du:dateUtc="2025-03-27T01:05:00Z">
              <w:rPr/>
            </w:rPrChange>
          </w:rPr>
          <w:delText>, each accompanies with its rationale</w:delText>
        </w:r>
        <w:r w:rsidR="00E77D03" w:rsidRPr="00272B1A" w:rsidDel="00963382">
          <w:rPr>
            <w:rFonts w:ascii="Trebuchet MS" w:hAnsi="Trebuchet MS"/>
            <w:rPrChange w:id="5990" w:author="ANANDHAKRISHNAN MADATHIL REMESH" w:date="2025-03-27T01:05:00Z" w16du:dateUtc="2025-03-27T01:05:00Z">
              <w:rPr/>
            </w:rPrChange>
          </w:rPr>
          <w:delText>.</w:delText>
        </w:r>
      </w:del>
    </w:p>
    <w:p w14:paraId="7538FA6C" w14:textId="3E66818C" w:rsidR="00D65FE4" w:rsidRPr="00EF4DD2" w:rsidDel="00963382" w:rsidRDefault="00D65FE4" w:rsidP="00D65FE4">
      <w:pPr>
        <w:pStyle w:val="Heading2"/>
        <w:rPr>
          <w:del w:id="5991" w:author="ANANDHAKRISHNAN MADATHIL REMESH" w:date="2025-03-27T00:39:00Z" w16du:dateUtc="2025-03-27T00:39:00Z"/>
          <w:bCs w:val="0"/>
        </w:rPr>
      </w:pPr>
      <w:del w:id="5992" w:author="ANANDHAKRISHNAN MADATHIL REMESH" w:date="2025-03-27T00:39:00Z" w16du:dateUtc="2025-03-27T00:39:00Z">
        <w:r w:rsidRPr="00EF4DD2" w:rsidDel="00963382">
          <w:rPr>
            <w:bCs w:val="0"/>
            <w:caps w:val="0"/>
          </w:rPr>
          <w:delText>Ethical Consideration</w:delText>
        </w:r>
      </w:del>
    </w:p>
    <w:p w14:paraId="693E5532" w14:textId="53F09EB3" w:rsidR="008901AF" w:rsidRPr="00272B1A" w:rsidDel="00963382" w:rsidRDefault="00F06A3F" w:rsidP="00D65FE4">
      <w:pPr>
        <w:rPr>
          <w:del w:id="5993" w:author="ANANDHAKRISHNAN MADATHIL REMESH" w:date="2025-03-27T00:39:00Z" w16du:dateUtc="2025-03-27T00:39:00Z"/>
          <w:rFonts w:ascii="Trebuchet MS" w:hAnsi="Trebuchet MS"/>
          <w:rPrChange w:id="5994" w:author="ANANDHAKRISHNAN MADATHIL REMESH" w:date="2025-03-27T01:05:00Z" w16du:dateUtc="2025-03-27T01:05:00Z">
            <w:rPr>
              <w:del w:id="5995" w:author="ANANDHAKRISHNAN MADATHIL REMESH" w:date="2025-03-27T00:39:00Z" w16du:dateUtc="2025-03-27T00:39:00Z"/>
            </w:rPr>
          </w:rPrChange>
        </w:rPr>
      </w:pPr>
      <w:del w:id="5996" w:author="ANANDHAKRISHNAN MADATHIL REMESH" w:date="2025-03-27T00:39:00Z" w16du:dateUtc="2025-03-27T00:39:00Z">
        <w:r w:rsidRPr="00272B1A" w:rsidDel="00963382">
          <w:rPr>
            <w:rFonts w:ascii="Trebuchet MS" w:hAnsi="Trebuchet MS"/>
            <w:rPrChange w:id="5997" w:author="ANANDHAKRISHNAN MADATHIL REMESH" w:date="2025-03-27T01:05:00Z" w16du:dateUtc="2025-03-27T01:05:00Z">
              <w:rPr/>
            </w:rPrChange>
          </w:rPr>
          <w:delText>Outline the ethical considerations of the research</w:delText>
        </w:r>
        <w:r w:rsidR="00D65FE4" w:rsidRPr="00272B1A" w:rsidDel="00963382">
          <w:rPr>
            <w:rFonts w:ascii="Trebuchet MS" w:hAnsi="Trebuchet MS"/>
            <w:rPrChange w:id="5998" w:author="ANANDHAKRISHNAN MADATHIL REMESH" w:date="2025-03-27T01:05:00Z" w16du:dateUtc="2025-03-27T01:05:00Z">
              <w:rPr/>
            </w:rPrChange>
          </w:rPr>
          <w:delText>.</w:delText>
        </w:r>
      </w:del>
    </w:p>
    <w:p w14:paraId="01908F5A" w14:textId="5866CFFA" w:rsidR="007B1E25" w:rsidRPr="00EF4DD2" w:rsidDel="00963382" w:rsidRDefault="009B6B0E" w:rsidP="007B1E25">
      <w:pPr>
        <w:pStyle w:val="Heading2"/>
        <w:rPr>
          <w:del w:id="5999" w:author="ANANDHAKRISHNAN MADATHIL REMESH" w:date="2025-03-27T00:39:00Z" w16du:dateUtc="2025-03-27T00:39:00Z"/>
          <w:bCs w:val="0"/>
        </w:rPr>
      </w:pPr>
      <w:bookmarkStart w:id="6000" w:name="_Ref159400586"/>
      <w:bookmarkStart w:id="6001" w:name="_Toc400459747"/>
      <w:bookmarkStart w:id="6002" w:name="_Toc51185564"/>
      <w:del w:id="6003" w:author="ANANDHAKRISHNAN MADATHIL REMESH" w:date="2025-03-27T00:39:00Z" w16du:dateUtc="2025-03-27T00:39:00Z">
        <w:r w:rsidRPr="00EF4DD2" w:rsidDel="00963382">
          <w:rPr>
            <w:bCs w:val="0"/>
            <w:caps w:val="0"/>
          </w:rPr>
          <w:delText>Dissertation</w:delText>
        </w:r>
        <w:r w:rsidR="007B1E25" w:rsidRPr="00EF4DD2" w:rsidDel="00963382">
          <w:rPr>
            <w:bCs w:val="0"/>
            <w:caps w:val="0"/>
          </w:rPr>
          <w:delText xml:space="preserve"> Outline</w:delText>
        </w:r>
        <w:bookmarkEnd w:id="6000"/>
        <w:bookmarkEnd w:id="6001"/>
        <w:bookmarkEnd w:id="6002"/>
      </w:del>
    </w:p>
    <w:p w14:paraId="5A904209" w14:textId="6632547F" w:rsidR="00E92135" w:rsidRPr="00272B1A" w:rsidDel="00963382" w:rsidRDefault="007B1E25" w:rsidP="007B1E25">
      <w:pPr>
        <w:rPr>
          <w:del w:id="6004" w:author="ANANDHAKRISHNAN MADATHIL REMESH" w:date="2025-03-27T00:39:00Z" w16du:dateUtc="2025-03-27T00:39:00Z"/>
          <w:rFonts w:ascii="Trebuchet MS" w:hAnsi="Trebuchet MS"/>
          <w:rPrChange w:id="6005" w:author="ANANDHAKRISHNAN MADATHIL REMESH" w:date="2025-03-27T01:05:00Z" w16du:dateUtc="2025-03-27T01:05:00Z">
            <w:rPr>
              <w:del w:id="6006" w:author="ANANDHAKRISHNAN MADATHIL REMESH" w:date="2025-03-27T00:39:00Z" w16du:dateUtc="2025-03-27T00:39:00Z"/>
            </w:rPr>
          </w:rPrChange>
        </w:rPr>
      </w:pPr>
      <w:del w:id="6007" w:author="ANANDHAKRISHNAN MADATHIL REMESH" w:date="2025-03-27T00:39:00Z" w16du:dateUtc="2025-03-27T00:39:00Z">
        <w:r w:rsidRPr="00272B1A" w:rsidDel="00963382">
          <w:rPr>
            <w:rFonts w:ascii="Trebuchet MS" w:hAnsi="Trebuchet MS"/>
            <w:rPrChange w:id="6008" w:author="ANANDHAKRISHNAN MADATHIL REMESH" w:date="2025-03-27T01:05:00Z" w16du:dateUtc="2025-03-27T01:05:00Z">
              <w:rPr/>
            </w:rPrChange>
          </w:rPr>
          <w:delText>Outline the chapters for the remainder of your dissertation.</w:delText>
        </w:r>
      </w:del>
    </w:p>
    <w:p w14:paraId="5985AEDE" w14:textId="46D9A9C5" w:rsidR="005D74EF" w:rsidRPr="00EF4DD2" w:rsidDel="00963382" w:rsidRDefault="00060733" w:rsidP="00060733">
      <w:pPr>
        <w:pStyle w:val="Heading1"/>
        <w:tabs>
          <w:tab w:val="left" w:pos="851"/>
        </w:tabs>
        <w:spacing w:before="960" w:after="960"/>
        <w:rPr>
          <w:del w:id="6009" w:author="ANANDHAKRISHNAN MADATHIL REMESH" w:date="2025-03-27T00:39:00Z" w16du:dateUtc="2025-03-27T00:39:00Z"/>
          <w:bCs w:val="0"/>
        </w:rPr>
      </w:pPr>
      <w:del w:id="6010" w:author="ANANDHAKRISHNAN MADATHIL REMESH" w:date="2025-03-27T00:39:00Z" w16du:dateUtc="2025-03-27T00:39:00Z">
        <w:r w:rsidRPr="00EF4DD2" w:rsidDel="00963382">
          <w:rPr>
            <w:rStyle w:val="SubtleReference"/>
            <w:bCs w:val="0"/>
            <w:smallCaps w:val="0"/>
            <w:color w:val="000000" w:themeColor="text1"/>
            <w:u w:val="none"/>
          </w:rPr>
          <w:delText>Literature Review</w:delText>
        </w:r>
      </w:del>
    </w:p>
    <w:p w14:paraId="05EE79B1" w14:textId="7DA594F5" w:rsidR="00BC7010" w:rsidRPr="00272B1A" w:rsidDel="00963382" w:rsidRDefault="00BC7010" w:rsidP="00A05606">
      <w:pPr>
        <w:rPr>
          <w:del w:id="6011" w:author="ANANDHAKRISHNAN MADATHIL REMESH" w:date="2025-03-27T00:39:00Z" w16du:dateUtc="2025-03-27T00:39:00Z"/>
          <w:rFonts w:ascii="Trebuchet MS" w:hAnsi="Trebuchet MS"/>
          <w:rPrChange w:id="6012" w:author="ANANDHAKRISHNAN MADATHIL REMESH" w:date="2025-03-27T01:05:00Z" w16du:dateUtc="2025-03-27T01:05:00Z">
            <w:rPr>
              <w:del w:id="6013" w:author="ANANDHAKRISHNAN MADATHIL REMESH" w:date="2025-03-27T00:39:00Z" w16du:dateUtc="2025-03-27T00:39:00Z"/>
            </w:rPr>
          </w:rPrChange>
        </w:rPr>
      </w:pPr>
      <w:del w:id="6014" w:author="ANANDHAKRISHNAN MADATHIL REMESH" w:date="2025-03-27T00:39:00Z" w16du:dateUtc="2025-03-27T00:39:00Z">
        <w:r w:rsidRPr="00272B1A" w:rsidDel="00963382">
          <w:rPr>
            <w:rFonts w:ascii="Trebuchet MS" w:hAnsi="Trebuchet MS"/>
            <w:rPrChange w:id="6015" w:author="ANANDHAKRISHNAN MADATHIL REMESH" w:date="2025-03-27T01:05:00Z" w16du:dateUtc="2025-03-27T01:05:00Z">
              <w:rPr/>
            </w:rPrChange>
          </w:rPr>
          <w:delText>The literature review chapter should demonstrate a thorough knowledge of the area and provide arguments to support the study focus. The aim of the literature review chapter is to delineate various theoretical positions and from these to develop a conceptual framework for generation of hypotheses and setting up the research question. The literature review chapter needs to:</w:delText>
        </w:r>
      </w:del>
    </w:p>
    <w:p w14:paraId="28BF2FC1" w14:textId="136BD16A" w:rsidR="00BC7010" w:rsidRPr="00272B1A" w:rsidDel="00963382" w:rsidRDefault="00DA43AA" w:rsidP="004C4D1E">
      <w:pPr>
        <w:pStyle w:val="BulletPoints"/>
        <w:rPr>
          <w:del w:id="6016" w:author="ANANDHAKRISHNAN MADATHIL REMESH" w:date="2025-03-27T00:39:00Z" w16du:dateUtc="2025-03-27T00:39:00Z"/>
          <w:rFonts w:ascii="Trebuchet MS" w:hAnsi="Trebuchet MS"/>
          <w:rPrChange w:id="6017" w:author="ANANDHAKRISHNAN MADATHIL REMESH" w:date="2025-03-27T01:05:00Z" w16du:dateUtc="2025-03-27T01:05:00Z">
            <w:rPr>
              <w:del w:id="6018" w:author="ANANDHAKRISHNAN MADATHIL REMESH" w:date="2025-03-27T00:39:00Z" w16du:dateUtc="2025-03-27T00:39:00Z"/>
            </w:rPr>
          </w:rPrChange>
        </w:rPr>
      </w:pPr>
      <w:del w:id="6019" w:author="ANANDHAKRISHNAN MADATHIL REMESH" w:date="2025-03-27T00:39:00Z" w16du:dateUtc="2025-03-27T00:39:00Z">
        <w:r w:rsidRPr="00272B1A" w:rsidDel="00963382">
          <w:rPr>
            <w:rFonts w:ascii="Trebuchet MS" w:hAnsi="Trebuchet MS"/>
            <w:rPrChange w:id="6020" w:author="ANANDHAKRISHNAN MADATHIL REMESH" w:date="2025-03-27T01:05:00Z" w16du:dateUtc="2025-03-27T01:05:00Z">
              <w:rPr/>
            </w:rPrChange>
          </w:rPr>
          <w:delText>c</w:delText>
        </w:r>
        <w:r w:rsidR="00BC7010" w:rsidRPr="00272B1A" w:rsidDel="00963382">
          <w:rPr>
            <w:rFonts w:ascii="Trebuchet MS" w:hAnsi="Trebuchet MS"/>
            <w:rPrChange w:id="6021" w:author="ANANDHAKRISHNAN MADATHIL REMESH" w:date="2025-03-27T01:05:00Z" w16du:dateUtc="2025-03-27T01:05:00Z">
              <w:rPr/>
            </w:rPrChange>
          </w:rPr>
          <w:delText>ritically evaluate the literature rather than merely describe previous literature (i.e., what is good/bad about the body of literature?).</w:delText>
        </w:r>
      </w:del>
    </w:p>
    <w:p w14:paraId="4997B849" w14:textId="6E8D8F02" w:rsidR="00BC7010" w:rsidRPr="00272B1A" w:rsidDel="00963382" w:rsidRDefault="00DA43AA" w:rsidP="004C4D1E">
      <w:pPr>
        <w:pStyle w:val="BulletPoints"/>
        <w:rPr>
          <w:del w:id="6022" w:author="ANANDHAKRISHNAN MADATHIL REMESH" w:date="2025-03-27T00:39:00Z" w16du:dateUtc="2025-03-27T00:39:00Z"/>
          <w:rFonts w:ascii="Trebuchet MS" w:hAnsi="Trebuchet MS"/>
          <w:rPrChange w:id="6023" w:author="ANANDHAKRISHNAN MADATHIL REMESH" w:date="2025-03-27T01:05:00Z" w16du:dateUtc="2025-03-27T01:05:00Z">
            <w:rPr>
              <w:del w:id="6024" w:author="ANANDHAKRISHNAN MADATHIL REMESH" w:date="2025-03-27T00:39:00Z" w16du:dateUtc="2025-03-27T00:39:00Z"/>
            </w:rPr>
          </w:rPrChange>
        </w:rPr>
      </w:pPr>
      <w:del w:id="6025" w:author="ANANDHAKRISHNAN MADATHIL REMESH" w:date="2025-03-27T00:39:00Z" w16du:dateUtc="2025-03-27T00:39:00Z">
        <w:r w:rsidRPr="00272B1A" w:rsidDel="00963382">
          <w:rPr>
            <w:rFonts w:ascii="Trebuchet MS" w:hAnsi="Trebuchet MS"/>
            <w:rPrChange w:id="6026" w:author="ANANDHAKRISHNAN MADATHIL REMESH" w:date="2025-03-27T01:05:00Z" w16du:dateUtc="2025-03-27T01:05:00Z">
              <w:rPr/>
            </w:rPrChange>
          </w:rPr>
          <w:delText>s</w:delText>
        </w:r>
        <w:r w:rsidR="00BC7010" w:rsidRPr="00272B1A" w:rsidDel="00963382">
          <w:rPr>
            <w:rFonts w:ascii="Trebuchet MS" w:hAnsi="Trebuchet MS"/>
            <w:rPrChange w:id="6027" w:author="ANANDHAKRISHNAN MADATHIL REMESH" w:date="2025-03-27T01:05:00Z" w16du:dateUtc="2025-03-27T01:05:00Z">
              <w:rPr/>
            </w:rPrChange>
          </w:rPr>
          <w:delText>how a synthesis and be integrated rather than being more like an annotated bibliography.</w:delText>
        </w:r>
      </w:del>
    </w:p>
    <w:p w14:paraId="5C8592B2" w14:textId="4F5400DB" w:rsidR="00BC7010" w:rsidRPr="00272B1A" w:rsidDel="00963382" w:rsidRDefault="00DA43AA" w:rsidP="004C4D1E">
      <w:pPr>
        <w:pStyle w:val="BulletPoints"/>
        <w:rPr>
          <w:del w:id="6028" w:author="ANANDHAKRISHNAN MADATHIL REMESH" w:date="2025-03-27T00:39:00Z" w16du:dateUtc="2025-03-27T00:39:00Z"/>
          <w:rFonts w:ascii="Trebuchet MS" w:hAnsi="Trebuchet MS"/>
          <w:rPrChange w:id="6029" w:author="ANANDHAKRISHNAN MADATHIL REMESH" w:date="2025-03-27T01:05:00Z" w16du:dateUtc="2025-03-27T01:05:00Z">
            <w:rPr>
              <w:del w:id="6030" w:author="ANANDHAKRISHNAN MADATHIL REMESH" w:date="2025-03-27T00:39:00Z" w16du:dateUtc="2025-03-27T00:39:00Z"/>
            </w:rPr>
          </w:rPrChange>
        </w:rPr>
      </w:pPr>
      <w:del w:id="6031" w:author="ANANDHAKRISHNAN MADATHIL REMESH" w:date="2025-03-27T00:39:00Z" w16du:dateUtc="2025-03-27T00:39:00Z">
        <w:r w:rsidRPr="00272B1A" w:rsidDel="00963382">
          <w:rPr>
            <w:rFonts w:ascii="Trebuchet MS" w:hAnsi="Trebuchet MS"/>
            <w:rPrChange w:id="6032" w:author="ANANDHAKRISHNAN MADATHIL REMESH" w:date="2025-03-27T01:05:00Z" w16du:dateUtc="2025-03-27T01:05:00Z">
              <w:rPr/>
            </w:rPrChange>
          </w:rPr>
          <w:delText>i</w:delText>
        </w:r>
        <w:r w:rsidR="00BC7010" w:rsidRPr="00272B1A" w:rsidDel="00963382">
          <w:rPr>
            <w:rFonts w:ascii="Trebuchet MS" w:hAnsi="Trebuchet MS"/>
            <w:rPrChange w:id="6033" w:author="ANANDHAKRISHNAN MADATHIL REMESH" w:date="2025-03-27T01:05:00Z" w16du:dateUtc="2025-03-27T01:05:00Z">
              <w:rPr/>
            </w:rPrChange>
          </w:rPr>
          <w:delText>dentify key authors and the key works in the area, thus acquainting the reader with existing studies relative to what has been found, who has done work, when and where latest research studies were completed and what approaches to research methodology were followed (literature review of methodology sometimes saved for chapter on methodology).</w:delText>
        </w:r>
      </w:del>
    </w:p>
    <w:p w14:paraId="0B59B020" w14:textId="59D57E30" w:rsidR="00BC7010" w:rsidRPr="00272B1A" w:rsidDel="00963382" w:rsidRDefault="00DA43AA" w:rsidP="004C4D1E">
      <w:pPr>
        <w:pStyle w:val="BulletPoints"/>
        <w:rPr>
          <w:del w:id="6034" w:author="ANANDHAKRISHNAN MADATHIL REMESH" w:date="2025-03-27T00:39:00Z" w16du:dateUtc="2025-03-27T00:39:00Z"/>
          <w:rFonts w:ascii="Trebuchet MS" w:hAnsi="Trebuchet MS"/>
          <w:rPrChange w:id="6035" w:author="ANANDHAKRISHNAN MADATHIL REMESH" w:date="2025-03-27T01:05:00Z" w16du:dateUtc="2025-03-27T01:05:00Z">
            <w:rPr>
              <w:del w:id="6036" w:author="ANANDHAKRISHNAN MADATHIL REMESH" w:date="2025-03-27T00:39:00Z" w16du:dateUtc="2025-03-27T00:39:00Z"/>
            </w:rPr>
          </w:rPrChange>
        </w:rPr>
      </w:pPr>
      <w:del w:id="6037" w:author="ANANDHAKRISHNAN MADATHIL REMESH" w:date="2025-03-27T00:39:00Z" w16du:dateUtc="2025-03-27T00:39:00Z">
        <w:r w:rsidRPr="00272B1A" w:rsidDel="00963382">
          <w:rPr>
            <w:rFonts w:ascii="Trebuchet MS" w:hAnsi="Trebuchet MS"/>
            <w:rPrChange w:id="6038" w:author="ANANDHAKRISHNAN MADATHIL REMESH" w:date="2025-03-27T01:05:00Z" w16du:dateUtc="2025-03-27T01:05:00Z">
              <w:rPr/>
            </w:rPrChange>
          </w:rPr>
          <w:delText>c</w:delText>
        </w:r>
        <w:r w:rsidR="00BC7010" w:rsidRPr="00272B1A" w:rsidDel="00963382">
          <w:rPr>
            <w:rFonts w:ascii="Trebuchet MS" w:hAnsi="Trebuchet MS"/>
            <w:rPrChange w:id="6039" w:author="ANANDHAKRISHNAN MADATHIL REMESH" w:date="2025-03-27T01:05:00Z" w16du:dateUtc="2025-03-27T01:05:00Z">
              <w:rPr/>
            </w:rPrChange>
          </w:rPr>
          <w:delText>onstitute an argument.</w:delText>
        </w:r>
      </w:del>
    </w:p>
    <w:p w14:paraId="0AC67FF7" w14:textId="4A80ECBF" w:rsidR="00BC7010" w:rsidRPr="00272B1A" w:rsidDel="00963382" w:rsidRDefault="00DA43AA" w:rsidP="004C4D1E">
      <w:pPr>
        <w:pStyle w:val="BulletPoints"/>
        <w:rPr>
          <w:del w:id="6040" w:author="ANANDHAKRISHNAN MADATHIL REMESH" w:date="2025-03-27T00:39:00Z" w16du:dateUtc="2025-03-27T00:39:00Z"/>
          <w:rFonts w:ascii="Trebuchet MS" w:hAnsi="Trebuchet MS"/>
          <w:rPrChange w:id="6041" w:author="ANANDHAKRISHNAN MADATHIL REMESH" w:date="2025-03-27T01:05:00Z" w16du:dateUtc="2025-03-27T01:05:00Z">
            <w:rPr>
              <w:del w:id="6042" w:author="ANANDHAKRISHNAN MADATHIL REMESH" w:date="2025-03-27T00:39:00Z" w16du:dateUtc="2025-03-27T00:39:00Z"/>
            </w:rPr>
          </w:rPrChange>
        </w:rPr>
      </w:pPr>
      <w:del w:id="6043" w:author="ANANDHAKRISHNAN MADATHIL REMESH" w:date="2025-03-27T00:39:00Z" w16du:dateUtc="2025-03-27T00:39:00Z">
        <w:r w:rsidRPr="00272B1A" w:rsidDel="00963382">
          <w:rPr>
            <w:rFonts w:ascii="Trebuchet MS" w:hAnsi="Trebuchet MS"/>
            <w:rPrChange w:id="6044" w:author="ANANDHAKRISHNAN MADATHIL REMESH" w:date="2025-03-27T01:05:00Z" w16du:dateUtc="2025-03-27T01:05:00Z">
              <w:rPr/>
            </w:rPrChange>
          </w:rPr>
          <w:delText>c</w:delText>
        </w:r>
        <w:r w:rsidR="00BC7010" w:rsidRPr="00272B1A" w:rsidDel="00963382">
          <w:rPr>
            <w:rFonts w:ascii="Trebuchet MS" w:hAnsi="Trebuchet MS"/>
            <w:rPrChange w:id="6045" w:author="ANANDHAKRISHNAN MADATHIL REMESH" w:date="2025-03-27T01:05:00Z" w16du:dateUtc="2025-03-27T01:05:00Z">
              <w:rPr/>
            </w:rPrChange>
          </w:rPr>
          <w:delText>learly identify the gap in the literature that is being addressed by the research question.</w:delText>
        </w:r>
      </w:del>
    </w:p>
    <w:p w14:paraId="7C27CD04" w14:textId="613BB321" w:rsidR="00BC7010" w:rsidRPr="00272B1A" w:rsidDel="00963382" w:rsidRDefault="00BC7010" w:rsidP="00BC7010">
      <w:pPr>
        <w:pStyle w:val="PhDNormal2"/>
        <w:rPr>
          <w:del w:id="6046" w:author="ANANDHAKRISHNAN MADATHIL REMESH" w:date="2025-03-27T00:39:00Z" w16du:dateUtc="2025-03-27T00:39:00Z"/>
          <w:rFonts w:ascii="Trebuchet MS" w:hAnsi="Trebuchet MS"/>
          <w:rPrChange w:id="6047" w:author="ANANDHAKRISHNAN MADATHIL REMESH" w:date="2025-03-27T01:05:00Z" w16du:dateUtc="2025-03-27T01:05:00Z">
            <w:rPr>
              <w:del w:id="6048" w:author="ANANDHAKRISHNAN MADATHIL REMESH" w:date="2025-03-27T00:39:00Z" w16du:dateUtc="2025-03-27T00:39:00Z"/>
            </w:rPr>
          </w:rPrChange>
        </w:rPr>
      </w:pPr>
      <w:del w:id="6049" w:author="ANANDHAKRISHNAN MADATHIL REMESH" w:date="2025-03-27T00:39:00Z" w16du:dateUtc="2025-03-27T00:39:00Z">
        <w:r w:rsidRPr="00272B1A" w:rsidDel="00963382">
          <w:rPr>
            <w:rFonts w:ascii="Trebuchet MS" w:hAnsi="Trebuchet MS"/>
            <w:rPrChange w:id="6050" w:author="ANANDHAKRISHNAN MADATHIL REMESH" w:date="2025-03-27T01:05:00Z" w16du:dateUtc="2025-03-27T01:05:00Z">
              <w:rPr/>
            </w:rPrChange>
          </w:rPr>
          <w:delText>Suitable sources for the literature review include:</w:delText>
        </w:r>
      </w:del>
    </w:p>
    <w:p w14:paraId="1DF10BB1" w14:textId="1201B9D6" w:rsidR="00BC7010" w:rsidRPr="00272B1A" w:rsidDel="00963382" w:rsidRDefault="00DA43AA" w:rsidP="004C4D1E">
      <w:pPr>
        <w:pStyle w:val="BulletPoints"/>
        <w:rPr>
          <w:del w:id="6051" w:author="ANANDHAKRISHNAN MADATHIL REMESH" w:date="2025-03-27T00:39:00Z" w16du:dateUtc="2025-03-27T00:39:00Z"/>
          <w:rFonts w:ascii="Trebuchet MS" w:hAnsi="Trebuchet MS"/>
          <w:rPrChange w:id="6052" w:author="ANANDHAKRISHNAN MADATHIL REMESH" w:date="2025-03-27T01:05:00Z" w16du:dateUtc="2025-03-27T01:05:00Z">
            <w:rPr>
              <w:del w:id="6053" w:author="ANANDHAKRISHNAN MADATHIL REMESH" w:date="2025-03-27T00:39:00Z" w16du:dateUtc="2025-03-27T00:39:00Z"/>
            </w:rPr>
          </w:rPrChange>
        </w:rPr>
      </w:pPr>
      <w:del w:id="6054" w:author="ANANDHAKRISHNAN MADATHIL REMESH" w:date="2025-03-27T00:39:00Z" w16du:dateUtc="2025-03-27T00:39:00Z">
        <w:r w:rsidRPr="00272B1A" w:rsidDel="00963382">
          <w:rPr>
            <w:rFonts w:ascii="Trebuchet MS" w:hAnsi="Trebuchet MS"/>
            <w:rPrChange w:id="6055" w:author="ANANDHAKRISHNAN MADATHIL REMESH" w:date="2025-03-27T01:05:00Z" w16du:dateUtc="2025-03-27T01:05:00Z">
              <w:rPr/>
            </w:rPrChange>
          </w:rPr>
          <w:delText>g</w:delText>
        </w:r>
        <w:r w:rsidR="00BC7010" w:rsidRPr="00272B1A" w:rsidDel="00963382">
          <w:rPr>
            <w:rFonts w:ascii="Trebuchet MS" w:hAnsi="Trebuchet MS"/>
            <w:rPrChange w:id="6056" w:author="ANANDHAKRISHNAN MADATHIL REMESH" w:date="2025-03-27T01:05:00Z" w16du:dateUtc="2025-03-27T01:05:00Z">
              <w:rPr/>
            </w:rPrChange>
          </w:rPr>
          <w:delText>eneral integrative reviews cited that relate to the problem situation or research problem.</w:delText>
        </w:r>
      </w:del>
    </w:p>
    <w:p w14:paraId="435A34E1" w14:textId="296966E4" w:rsidR="00BC7010" w:rsidRPr="00272B1A" w:rsidDel="00963382" w:rsidRDefault="00D17BC9" w:rsidP="004C4D1E">
      <w:pPr>
        <w:pStyle w:val="BulletPoints"/>
        <w:rPr>
          <w:del w:id="6057" w:author="ANANDHAKRISHNAN MADATHIL REMESH" w:date="2025-03-27T00:39:00Z" w16du:dateUtc="2025-03-27T00:39:00Z"/>
          <w:rFonts w:ascii="Trebuchet MS" w:hAnsi="Trebuchet MS"/>
          <w:rPrChange w:id="6058" w:author="ANANDHAKRISHNAN MADATHIL REMESH" w:date="2025-03-27T01:05:00Z" w16du:dateUtc="2025-03-27T01:05:00Z">
            <w:rPr>
              <w:del w:id="6059" w:author="ANANDHAKRISHNAN MADATHIL REMESH" w:date="2025-03-27T00:39:00Z" w16du:dateUtc="2025-03-27T00:39:00Z"/>
            </w:rPr>
          </w:rPrChange>
        </w:rPr>
      </w:pPr>
      <w:del w:id="6060" w:author="ANANDHAKRISHNAN MADATHIL REMESH" w:date="2025-03-27T00:39:00Z" w16du:dateUtc="2025-03-27T00:39:00Z">
        <w:r w:rsidRPr="00272B1A" w:rsidDel="00963382">
          <w:rPr>
            <w:rFonts w:ascii="Trebuchet MS" w:hAnsi="Trebuchet MS"/>
            <w:rPrChange w:id="6061" w:author="ANANDHAKRISHNAN MADATHIL REMESH" w:date="2025-03-27T01:05:00Z" w16du:dateUtc="2025-03-27T01:05:00Z">
              <w:rPr/>
            </w:rPrChange>
          </w:rPr>
          <w:delText>s</w:delText>
        </w:r>
        <w:r w:rsidR="00BC7010" w:rsidRPr="00272B1A" w:rsidDel="00963382">
          <w:rPr>
            <w:rFonts w:ascii="Trebuchet MS" w:hAnsi="Trebuchet MS"/>
            <w:rPrChange w:id="6062" w:author="ANANDHAKRISHNAN MADATHIL REMESH" w:date="2025-03-27T01:05:00Z" w16du:dateUtc="2025-03-27T01:05:00Z">
              <w:rPr/>
            </w:rPrChange>
          </w:rPr>
          <w:delText xml:space="preserve">pecific books, monographs, bulletins, reports, and research articles – </w:delText>
        </w:r>
        <w:r w:rsidR="001E0CCD" w:rsidRPr="00272B1A" w:rsidDel="00963382">
          <w:rPr>
            <w:rFonts w:ascii="Trebuchet MS" w:hAnsi="Trebuchet MS"/>
            <w:rPrChange w:id="6063" w:author="ANANDHAKRISHNAN MADATHIL REMESH" w:date="2025-03-27T01:05:00Z" w16du:dateUtc="2025-03-27T01:05:00Z">
              <w:rPr/>
            </w:rPrChange>
          </w:rPr>
          <w:delText>preferably published</w:delText>
        </w:r>
        <w:r w:rsidR="00BC7010" w:rsidRPr="00272B1A" w:rsidDel="00963382">
          <w:rPr>
            <w:rFonts w:ascii="Trebuchet MS" w:hAnsi="Trebuchet MS"/>
            <w:rPrChange w:id="6064" w:author="ANANDHAKRISHNAN MADATHIL REMESH" w:date="2025-03-27T01:05:00Z" w16du:dateUtc="2025-03-27T01:05:00Z">
              <w:rPr/>
            </w:rPrChange>
          </w:rPr>
          <w:delText xml:space="preserve"> </w:delText>
        </w:r>
        <w:r w:rsidR="001E0CCD" w:rsidRPr="00272B1A" w:rsidDel="00963382">
          <w:rPr>
            <w:rFonts w:ascii="Trebuchet MS" w:hAnsi="Trebuchet MS"/>
            <w:rPrChange w:id="6065" w:author="ANANDHAKRISHNAN MADATHIL REMESH" w:date="2025-03-27T01:05:00Z" w16du:dateUtc="2025-03-27T01:05:00Z">
              <w:rPr/>
            </w:rPrChange>
          </w:rPr>
          <w:delText>in</w:delText>
        </w:r>
        <w:r w:rsidR="00BC7010" w:rsidRPr="00272B1A" w:rsidDel="00963382">
          <w:rPr>
            <w:rFonts w:ascii="Trebuchet MS" w:hAnsi="Trebuchet MS"/>
            <w:rPrChange w:id="6066" w:author="ANANDHAKRISHNAN MADATHIL REMESH" w:date="2025-03-27T01:05:00Z" w16du:dateUtc="2025-03-27T01:05:00Z">
              <w:rPr/>
            </w:rPrChange>
          </w:rPr>
          <w:delText xml:space="preserve"> the last</w:delText>
        </w:r>
        <w:r w:rsidRPr="00272B1A" w:rsidDel="00963382">
          <w:rPr>
            <w:rFonts w:ascii="Trebuchet MS" w:hAnsi="Trebuchet MS"/>
            <w:rPrChange w:id="6067" w:author="ANANDHAKRISHNAN MADATHIL REMESH" w:date="2025-03-27T01:05:00Z" w16du:dateUtc="2025-03-27T01:05:00Z">
              <w:rPr/>
            </w:rPrChange>
          </w:rPr>
          <w:delText xml:space="preserve"> five</w:delText>
        </w:r>
        <w:r w:rsidR="00BC7010" w:rsidRPr="00272B1A" w:rsidDel="00963382">
          <w:rPr>
            <w:rFonts w:ascii="Trebuchet MS" w:hAnsi="Trebuchet MS"/>
            <w:rPrChange w:id="6068" w:author="ANANDHAKRISHNAN MADATHIL REMESH" w:date="2025-03-27T01:05:00Z" w16du:dateUtc="2025-03-27T01:05:00Z">
              <w:rPr/>
            </w:rPrChange>
          </w:rPr>
          <w:delText xml:space="preserve"> years.</w:delText>
        </w:r>
      </w:del>
    </w:p>
    <w:p w14:paraId="76AB82B0" w14:textId="1111BC4B" w:rsidR="00BC7010" w:rsidRPr="00272B1A" w:rsidDel="00963382" w:rsidRDefault="001E0CCD" w:rsidP="004C4D1E">
      <w:pPr>
        <w:pStyle w:val="BulletPoints"/>
        <w:rPr>
          <w:del w:id="6069" w:author="ANANDHAKRISHNAN MADATHIL REMESH" w:date="2025-03-27T00:39:00Z" w16du:dateUtc="2025-03-27T00:39:00Z"/>
          <w:rFonts w:ascii="Trebuchet MS" w:hAnsi="Trebuchet MS"/>
          <w:rPrChange w:id="6070" w:author="ANANDHAKRISHNAN MADATHIL REMESH" w:date="2025-03-27T01:05:00Z" w16du:dateUtc="2025-03-27T01:05:00Z">
            <w:rPr>
              <w:del w:id="6071" w:author="ANANDHAKRISHNAN MADATHIL REMESH" w:date="2025-03-27T00:39:00Z" w16du:dateUtc="2025-03-27T00:39:00Z"/>
            </w:rPr>
          </w:rPrChange>
        </w:rPr>
      </w:pPr>
      <w:del w:id="6072" w:author="ANANDHAKRISHNAN MADATHIL REMESH" w:date="2025-03-27T00:39:00Z" w16du:dateUtc="2025-03-27T00:39:00Z">
        <w:r w:rsidRPr="00272B1A" w:rsidDel="00963382">
          <w:rPr>
            <w:rFonts w:ascii="Trebuchet MS" w:hAnsi="Trebuchet MS"/>
            <w:rPrChange w:id="6073" w:author="ANANDHAKRISHNAN MADATHIL REMESH" w:date="2025-03-27T01:05:00Z" w16du:dateUtc="2025-03-27T01:05:00Z">
              <w:rPr/>
            </w:rPrChange>
          </w:rPr>
          <w:delText>u</w:delText>
        </w:r>
        <w:r w:rsidR="00BC7010" w:rsidRPr="00272B1A" w:rsidDel="00963382">
          <w:rPr>
            <w:rFonts w:ascii="Trebuchet MS" w:hAnsi="Trebuchet MS"/>
            <w:rPrChange w:id="6074" w:author="ANANDHAKRISHNAN MADATHIL REMESH" w:date="2025-03-27T01:05:00Z" w16du:dateUtc="2025-03-27T01:05:00Z">
              <w:rPr/>
            </w:rPrChange>
          </w:rPr>
          <w:delText>npublished materials (e.g., dissertations, theses, papers presented at recent professional meetings not yet in published form, etc.).</w:delText>
        </w:r>
      </w:del>
    </w:p>
    <w:p w14:paraId="737A607D" w14:textId="7071493B" w:rsidR="005D74EF" w:rsidRPr="00272B1A" w:rsidDel="00963382" w:rsidRDefault="005D74EF" w:rsidP="00A05606">
      <w:pPr>
        <w:rPr>
          <w:del w:id="6075" w:author="ANANDHAKRISHNAN MADATHIL REMESH" w:date="2025-03-27T00:39:00Z" w16du:dateUtc="2025-03-27T00:39:00Z"/>
          <w:rFonts w:ascii="Trebuchet MS" w:hAnsi="Trebuchet MS"/>
          <w:rPrChange w:id="6076" w:author="ANANDHAKRISHNAN MADATHIL REMESH" w:date="2025-03-27T01:05:00Z" w16du:dateUtc="2025-03-27T01:05:00Z">
            <w:rPr>
              <w:del w:id="6077" w:author="ANANDHAKRISHNAN MADATHIL REMESH" w:date="2025-03-27T00:39:00Z" w16du:dateUtc="2025-03-27T00:39:00Z"/>
            </w:rPr>
          </w:rPrChange>
        </w:rPr>
      </w:pPr>
    </w:p>
    <w:p w14:paraId="137A5A9D" w14:textId="1387E2F2" w:rsidR="008F5720" w:rsidRPr="00EF4DD2" w:rsidDel="00963382" w:rsidRDefault="008F5720" w:rsidP="009354C8">
      <w:pPr>
        <w:pStyle w:val="Heading2"/>
        <w:rPr>
          <w:del w:id="6078" w:author="ANANDHAKRISHNAN MADATHIL REMESH" w:date="2025-03-27T00:39:00Z" w16du:dateUtc="2025-03-27T00:39:00Z"/>
          <w:bCs w:val="0"/>
        </w:rPr>
      </w:pPr>
      <w:bookmarkStart w:id="6079" w:name="_Ref159400766"/>
      <w:bookmarkStart w:id="6080" w:name="_Ref197938179"/>
      <w:bookmarkStart w:id="6081" w:name="_Toc400459750"/>
      <w:bookmarkStart w:id="6082" w:name="_Toc51185567"/>
      <w:del w:id="6083" w:author="ANANDHAKRISHNAN MADATHIL REMESH" w:date="2025-03-27T00:39:00Z" w16du:dateUtc="2025-03-27T00:39:00Z">
        <w:r w:rsidRPr="00EF4DD2" w:rsidDel="00963382">
          <w:rPr>
            <w:bCs w:val="0"/>
            <w:caps w:val="0"/>
          </w:rPr>
          <w:delText>Topic 1</w:delText>
        </w:r>
        <w:bookmarkEnd w:id="6079"/>
        <w:bookmarkEnd w:id="6080"/>
        <w:bookmarkEnd w:id="6081"/>
        <w:bookmarkEnd w:id="6082"/>
      </w:del>
    </w:p>
    <w:p w14:paraId="57F2E504" w14:textId="09083940" w:rsidR="008F5720" w:rsidRPr="00272B1A" w:rsidDel="00963382" w:rsidRDefault="008F5720" w:rsidP="00A05606">
      <w:pPr>
        <w:rPr>
          <w:del w:id="6084" w:author="ANANDHAKRISHNAN MADATHIL REMESH" w:date="2025-03-27T00:39:00Z" w16du:dateUtc="2025-03-27T00:39:00Z"/>
          <w:rFonts w:ascii="Trebuchet MS" w:hAnsi="Trebuchet MS"/>
          <w:rPrChange w:id="6085" w:author="ANANDHAKRISHNAN MADATHIL REMESH" w:date="2025-03-27T01:05:00Z" w16du:dateUtc="2025-03-27T01:05:00Z">
            <w:rPr>
              <w:del w:id="6086" w:author="ANANDHAKRISHNAN MADATHIL REMESH" w:date="2025-03-27T00:39:00Z" w16du:dateUtc="2025-03-27T00:39:00Z"/>
            </w:rPr>
          </w:rPrChange>
        </w:rPr>
      </w:pPr>
      <w:del w:id="6087" w:author="ANANDHAKRISHNAN MADATHIL REMESH" w:date="2025-03-27T00:39:00Z" w16du:dateUtc="2025-03-27T00:39:00Z">
        <w:r w:rsidRPr="00272B1A" w:rsidDel="00963382">
          <w:rPr>
            <w:rFonts w:ascii="Trebuchet MS" w:hAnsi="Trebuchet MS"/>
            <w:rPrChange w:id="6088" w:author="ANANDHAKRISHNAN MADATHIL REMESH" w:date="2025-03-27T01:05:00Z" w16du:dateUtc="2025-03-27T01:05:00Z">
              <w:rPr/>
            </w:rPrChange>
          </w:rPr>
          <w:delText>Present and discuss your first topic</w:delText>
        </w:r>
      </w:del>
    </w:p>
    <w:p w14:paraId="1C48BC32" w14:textId="717F7779" w:rsidR="008F5720" w:rsidRPr="00EF4DD2" w:rsidDel="00963382" w:rsidRDefault="008F5720" w:rsidP="00A05606">
      <w:pPr>
        <w:pStyle w:val="Heading3"/>
        <w:rPr>
          <w:del w:id="6089" w:author="ANANDHAKRISHNAN MADATHIL REMESH" w:date="2025-03-27T00:39:00Z" w16du:dateUtc="2025-03-27T00:39:00Z"/>
          <w:b w:val="0"/>
          <w:bCs w:val="0"/>
        </w:rPr>
      </w:pPr>
      <w:del w:id="6090" w:author="ANANDHAKRISHNAN MADATHIL REMESH" w:date="2025-03-27T00:39:00Z" w16du:dateUtc="2025-03-27T00:39:00Z">
        <w:r w:rsidRPr="00272B1A" w:rsidDel="00963382">
          <w:delText>Sub-topic 1</w:delText>
        </w:r>
      </w:del>
    </w:p>
    <w:p w14:paraId="2D6899AA" w14:textId="137DB52B" w:rsidR="008F5720" w:rsidRPr="00272B1A" w:rsidDel="00963382" w:rsidRDefault="008F5720" w:rsidP="00A05606">
      <w:pPr>
        <w:rPr>
          <w:del w:id="6091" w:author="ANANDHAKRISHNAN MADATHIL REMESH" w:date="2025-03-27T00:39:00Z" w16du:dateUtc="2025-03-27T00:39:00Z"/>
          <w:rFonts w:ascii="Trebuchet MS" w:hAnsi="Trebuchet MS"/>
          <w:rPrChange w:id="6092" w:author="ANANDHAKRISHNAN MADATHIL REMESH" w:date="2025-03-27T01:05:00Z" w16du:dateUtc="2025-03-27T01:05:00Z">
            <w:rPr>
              <w:del w:id="6093" w:author="ANANDHAKRISHNAN MADATHIL REMESH" w:date="2025-03-27T00:39:00Z" w16du:dateUtc="2025-03-27T00:39:00Z"/>
            </w:rPr>
          </w:rPrChange>
        </w:rPr>
      </w:pPr>
      <w:del w:id="6094" w:author="ANANDHAKRISHNAN MADATHIL REMESH" w:date="2025-03-27T00:39:00Z" w16du:dateUtc="2025-03-27T00:39:00Z">
        <w:r w:rsidRPr="00272B1A" w:rsidDel="00963382">
          <w:rPr>
            <w:rFonts w:ascii="Trebuchet MS" w:hAnsi="Trebuchet MS"/>
            <w:rPrChange w:id="6095" w:author="ANANDHAKRISHNAN MADATHIL REMESH" w:date="2025-03-27T01:05:00Z" w16du:dateUtc="2025-03-27T01:05:00Z">
              <w:rPr/>
            </w:rPrChange>
          </w:rPr>
          <w:delText xml:space="preserve">You might choose to discuss/elaborate on/critique a particular aspect of the first topic. </w:delText>
        </w:r>
      </w:del>
    </w:p>
    <w:p w14:paraId="20DBDDE2" w14:textId="3A965D8D" w:rsidR="008F5720" w:rsidRPr="00EF4DD2" w:rsidDel="00963382" w:rsidRDefault="008F5720" w:rsidP="008F5720">
      <w:pPr>
        <w:pStyle w:val="Heading2"/>
        <w:rPr>
          <w:del w:id="6096" w:author="ANANDHAKRISHNAN MADATHIL REMESH" w:date="2025-03-27T00:39:00Z" w16du:dateUtc="2025-03-27T00:39:00Z"/>
          <w:bCs w:val="0"/>
        </w:rPr>
      </w:pPr>
      <w:bookmarkStart w:id="6097" w:name="_Ref159400842"/>
      <w:bookmarkStart w:id="6098" w:name="_Toc400459751"/>
      <w:bookmarkStart w:id="6099" w:name="_Toc51185568"/>
      <w:del w:id="6100" w:author="ANANDHAKRISHNAN MADATHIL REMESH" w:date="2025-03-27T00:39:00Z" w16du:dateUtc="2025-03-27T00:39:00Z">
        <w:r w:rsidRPr="00EF4DD2" w:rsidDel="00963382">
          <w:rPr>
            <w:bCs w:val="0"/>
            <w:caps w:val="0"/>
          </w:rPr>
          <w:delText>Topic 2</w:delText>
        </w:r>
        <w:bookmarkEnd w:id="6097"/>
        <w:bookmarkEnd w:id="6098"/>
        <w:bookmarkEnd w:id="6099"/>
      </w:del>
    </w:p>
    <w:p w14:paraId="2DDBF9C0" w14:textId="63901774" w:rsidR="008F5720" w:rsidRPr="00272B1A" w:rsidDel="00963382" w:rsidRDefault="008F5720" w:rsidP="00A05606">
      <w:pPr>
        <w:rPr>
          <w:del w:id="6101" w:author="ANANDHAKRISHNAN MADATHIL REMESH" w:date="2025-03-27T00:39:00Z" w16du:dateUtc="2025-03-27T00:39:00Z"/>
          <w:rFonts w:ascii="Trebuchet MS" w:hAnsi="Trebuchet MS"/>
          <w:rPrChange w:id="6102" w:author="ANANDHAKRISHNAN MADATHIL REMESH" w:date="2025-03-27T01:05:00Z" w16du:dateUtc="2025-03-27T01:05:00Z">
            <w:rPr>
              <w:del w:id="6103" w:author="ANANDHAKRISHNAN MADATHIL REMESH" w:date="2025-03-27T00:39:00Z" w16du:dateUtc="2025-03-27T00:39:00Z"/>
            </w:rPr>
          </w:rPrChange>
        </w:rPr>
      </w:pPr>
      <w:del w:id="6104" w:author="ANANDHAKRISHNAN MADATHIL REMESH" w:date="2025-03-27T00:39:00Z" w16du:dateUtc="2025-03-27T00:39:00Z">
        <w:r w:rsidRPr="00272B1A" w:rsidDel="00963382">
          <w:rPr>
            <w:rFonts w:ascii="Trebuchet MS" w:hAnsi="Trebuchet MS"/>
            <w:rPrChange w:id="6105" w:author="ANANDHAKRISHNAN MADATHIL REMESH" w:date="2025-03-27T01:05:00Z" w16du:dateUtc="2025-03-27T01:05:00Z">
              <w:rPr/>
            </w:rPrChange>
          </w:rPr>
          <w:delText>Present and discuss your second topic.</w:delText>
        </w:r>
      </w:del>
    </w:p>
    <w:p w14:paraId="6B08FBA3" w14:textId="6EF7C64D" w:rsidR="008F5720" w:rsidRPr="00EF4DD2" w:rsidDel="00963382" w:rsidRDefault="008F5720" w:rsidP="008F5720">
      <w:pPr>
        <w:pStyle w:val="Heading2"/>
        <w:rPr>
          <w:del w:id="6106" w:author="ANANDHAKRISHNAN MADATHIL REMESH" w:date="2025-03-27T00:39:00Z" w16du:dateUtc="2025-03-27T00:39:00Z"/>
          <w:bCs w:val="0"/>
        </w:rPr>
      </w:pPr>
      <w:bookmarkStart w:id="6107" w:name="_Ref159400870"/>
      <w:bookmarkStart w:id="6108" w:name="_Toc400459752"/>
      <w:bookmarkStart w:id="6109" w:name="_Toc51185569"/>
      <w:del w:id="6110" w:author="ANANDHAKRISHNAN MADATHIL REMESH" w:date="2025-03-27T00:39:00Z" w16du:dateUtc="2025-03-27T00:39:00Z">
        <w:r w:rsidRPr="00EF4DD2" w:rsidDel="00963382">
          <w:rPr>
            <w:bCs w:val="0"/>
            <w:caps w:val="0"/>
          </w:rPr>
          <w:delText>Topic 3</w:delText>
        </w:r>
        <w:bookmarkEnd w:id="6107"/>
        <w:bookmarkEnd w:id="6108"/>
        <w:bookmarkEnd w:id="6109"/>
      </w:del>
    </w:p>
    <w:p w14:paraId="52AA8198" w14:textId="5AEAF94B" w:rsidR="008F5720" w:rsidRPr="00272B1A" w:rsidDel="00963382" w:rsidRDefault="008F5720" w:rsidP="00A05606">
      <w:pPr>
        <w:rPr>
          <w:del w:id="6111" w:author="ANANDHAKRISHNAN MADATHIL REMESH" w:date="2025-03-27T00:39:00Z" w16du:dateUtc="2025-03-27T00:39:00Z"/>
          <w:rFonts w:ascii="Trebuchet MS" w:hAnsi="Trebuchet MS"/>
          <w:rPrChange w:id="6112" w:author="ANANDHAKRISHNAN MADATHIL REMESH" w:date="2025-03-27T01:05:00Z" w16du:dateUtc="2025-03-27T01:05:00Z">
            <w:rPr>
              <w:del w:id="6113" w:author="ANANDHAKRISHNAN MADATHIL REMESH" w:date="2025-03-27T00:39:00Z" w16du:dateUtc="2025-03-27T00:39:00Z"/>
            </w:rPr>
          </w:rPrChange>
        </w:rPr>
      </w:pPr>
      <w:del w:id="6114" w:author="ANANDHAKRISHNAN MADATHIL REMESH" w:date="2025-03-27T00:39:00Z" w16du:dateUtc="2025-03-27T00:39:00Z">
        <w:r w:rsidRPr="00272B1A" w:rsidDel="00963382">
          <w:rPr>
            <w:rFonts w:ascii="Trebuchet MS" w:hAnsi="Trebuchet MS"/>
            <w:rPrChange w:id="6115" w:author="ANANDHAKRISHNAN MADATHIL REMESH" w:date="2025-03-27T01:05:00Z" w16du:dateUtc="2025-03-27T01:05:00Z">
              <w:rPr/>
            </w:rPrChange>
          </w:rPr>
          <w:delText>Present and discuss your third topic.</w:delText>
        </w:r>
      </w:del>
    </w:p>
    <w:p w14:paraId="723A74EA" w14:textId="29115F3A" w:rsidR="008F5720" w:rsidRPr="00EF4DD2" w:rsidDel="00963382" w:rsidRDefault="008F5720" w:rsidP="00AD0D81">
      <w:pPr>
        <w:pStyle w:val="Heading2"/>
        <w:rPr>
          <w:del w:id="6116" w:author="ANANDHAKRISHNAN MADATHIL REMESH" w:date="2025-03-27T00:39:00Z" w16du:dateUtc="2025-03-27T00:39:00Z"/>
          <w:bCs w:val="0"/>
        </w:rPr>
      </w:pPr>
      <w:bookmarkStart w:id="6117" w:name="_Ref159400943"/>
      <w:bookmarkStart w:id="6118" w:name="_Toc400459753"/>
      <w:bookmarkStart w:id="6119" w:name="_Toc51185570"/>
      <w:del w:id="6120" w:author="ANANDHAKRISHNAN MADATHIL REMESH" w:date="2025-03-27T00:39:00Z" w16du:dateUtc="2025-03-27T00:39:00Z">
        <w:r w:rsidRPr="00EF4DD2" w:rsidDel="00963382">
          <w:rPr>
            <w:bCs w:val="0"/>
            <w:caps w:val="0"/>
          </w:rPr>
          <w:delText>Summary and Implications</w:delText>
        </w:r>
        <w:bookmarkEnd w:id="6117"/>
        <w:bookmarkEnd w:id="6118"/>
        <w:bookmarkEnd w:id="6119"/>
      </w:del>
    </w:p>
    <w:p w14:paraId="54B2E954" w14:textId="69A69065" w:rsidR="009354C8" w:rsidRPr="00272B1A" w:rsidDel="00963382" w:rsidRDefault="008F5720" w:rsidP="009354C8">
      <w:pPr>
        <w:rPr>
          <w:del w:id="6121" w:author="ANANDHAKRISHNAN MADATHIL REMESH" w:date="2025-03-27T00:39:00Z" w16du:dateUtc="2025-03-27T00:39:00Z"/>
          <w:rFonts w:ascii="Trebuchet MS" w:hAnsi="Trebuchet MS"/>
          <w:rPrChange w:id="6122" w:author="ANANDHAKRISHNAN MADATHIL REMESH" w:date="2025-03-27T01:05:00Z" w16du:dateUtc="2025-03-27T01:05:00Z">
            <w:rPr>
              <w:del w:id="6123" w:author="ANANDHAKRISHNAN MADATHIL REMESH" w:date="2025-03-27T00:39:00Z" w16du:dateUtc="2025-03-27T00:39:00Z"/>
            </w:rPr>
          </w:rPrChange>
        </w:rPr>
      </w:pPr>
      <w:del w:id="6124" w:author="ANANDHAKRISHNAN MADATHIL REMESH" w:date="2025-03-27T00:39:00Z" w16du:dateUtc="2025-03-27T00:39:00Z">
        <w:r w:rsidRPr="00272B1A" w:rsidDel="00963382">
          <w:rPr>
            <w:rFonts w:ascii="Trebuchet MS" w:hAnsi="Trebuchet MS"/>
            <w:rPrChange w:id="6125" w:author="ANANDHAKRISHNAN MADATHIL REMESH" w:date="2025-03-27T01:05:00Z" w16du:dateUtc="2025-03-27T01:05:00Z">
              <w:rPr/>
            </w:rPrChange>
          </w:rPr>
          <w:delText>Summarise the literature review and discuss the implications from the literature for your study. Here you can make an explicit statement of the hypotheses, propositions or research questions and how they are derived from existing theory and literature. This section should demonstrate the contribution of the research to the field, and be stated in a way that leads to the methodology.</w:delText>
        </w:r>
      </w:del>
    </w:p>
    <w:p w14:paraId="3367C992" w14:textId="404AD4F4" w:rsidR="009354C8" w:rsidRPr="00272B1A" w:rsidDel="00963382" w:rsidRDefault="009F48CB">
      <w:pPr>
        <w:pStyle w:val="Heading1"/>
        <w:numPr>
          <w:ilvl w:val="0"/>
          <w:numId w:val="0"/>
        </w:numPr>
        <w:tabs>
          <w:tab w:val="left" w:pos="851"/>
        </w:tabs>
        <w:spacing w:before="960" w:after="960"/>
        <w:jc w:val="both"/>
        <w:rPr>
          <w:del w:id="6126" w:author="ANANDHAKRISHNAN MADATHIL REMESH" w:date="2025-03-27T00:39:00Z" w16du:dateUtc="2025-03-27T00:39:00Z"/>
          <w:rPrChange w:id="6127" w:author="ANANDHAKRISHNAN MADATHIL REMESH" w:date="2025-03-27T01:05:00Z" w16du:dateUtc="2025-03-27T01:05:00Z">
            <w:rPr>
              <w:del w:id="6128" w:author="ANANDHAKRISHNAN MADATHIL REMESH" w:date="2025-03-27T00:39:00Z" w16du:dateUtc="2025-03-27T00:39:00Z"/>
              <w:rStyle w:val="SubtleReference"/>
              <w:rFonts w:ascii="Times New Roman" w:eastAsiaTheme="minorEastAsia" w:hAnsi="Times New Roman" w:cstheme="minorBidi"/>
              <w:bCs w:val="0"/>
              <w:smallCaps w:val="0"/>
              <w:color w:val="000000" w:themeColor="text1"/>
              <w:sz w:val="24"/>
              <w:szCs w:val="22"/>
              <w:u w:val="none"/>
            </w:rPr>
          </w:rPrChange>
        </w:rPr>
        <w:pPrChange w:id="6129" w:author="ANANDHAKRISHNAN MADATHIL REMESH" w:date="2025-03-26T23:59:00Z" w16du:dateUtc="2025-03-26T23:59:00Z">
          <w:pPr>
            <w:pStyle w:val="Heading1"/>
            <w:tabs>
              <w:tab w:val="left" w:pos="851"/>
            </w:tabs>
            <w:spacing w:before="960" w:after="960"/>
          </w:pPr>
        </w:pPrChange>
      </w:pPr>
      <w:del w:id="6130" w:author="ANANDHAKRISHNAN MADATHIL REMESH" w:date="2025-03-27T00:39:00Z" w16du:dateUtc="2025-03-27T00:39:00Z">
        <w:r w:rsidRPr="00EF4DD2" w:rsidDel="00963382">
          <w:rPr>
            <w:rStyle w:val="SubtleReference"/>
            <w:bCs w:val="0"/>
            <w:smallCaps w:val="0"/>
            <w:color w:val="000000" w:themeColor="text1"/>
            <w:u w:val="none"/>
          </w:rPr>
          <w:delText>Methodology</w:delText>
        </w:r>
      </w:del>
    </w:p>
    <w:p w14:paraId="4D19A2EE" w14:textId="4C723B42" w:rsidR="00517372" w:rsidRPr="00272B1A" w:rsidDel="00963382" w:rsidRDefault="002D0AD6" w:rsidP="009D2270">
      <w:pPr>
        <w:rPr>
          <w:del w:id="6131" w:author="ANANDHAKRISHNAN MADATHIL REMESH" w:date="2025-03-27T00:39:00Z" w16du:dateUtc="2025-03-27T00:39:00Z"/>
          <w:rFonts w:ascii="Trebuchet MS" w:hAnsi="Trebuchet MS"/>
          <w:rPrChange w:id="6132" w:author="ANANDHAKRISHNAN MADATHIL REMESH" w:date="2025-03-27T01:05:00Z" w16du:dateUtc="2025-03-27T01:05:00Z">
            <w:rPr>
              <w:del w:id="6133" w:author="ANANDHAKRISHNAN MADATHIL REMESH" w:date="2025-03-27T00:39:00Z" w16du:dateUtc="2025-03-27T00:39:00Z"/>
            </w:rPr>
          </w:rPrChange>
        </w:rPr>
      </w:pPr>
      <w:del w:id="6134" w:author="ANANDHAKRISHNAN MADATHIL REMESH" w:date="2025-03-27T00:39:00Z" w16du:dateUtc="2025-03-27T00:39:00Z">
        <w:r w:rsidRPr="00272B1A" w:rsidDel="00963382">
          <w:rPr>
            <w:rFonts w:ascii="Trebuchet MS" w:hAnsi="Trebuchet MS"/>
            <w:rPrChange w:id="6135" w:author="ANANDHAKRISHNAN MADATHIL REMESH" w:date="2025-03-27T01:05:00Z" w16du:dateUtc="2025-03-27T01:05:00Z">
              <w:rPr/>
            </w:rPrChange>
          </w:rPr>
          <w:delText xml:space="preserve">This chapter of the </w:delText>
        </w:r>
        <w:r w:rsidR="00517372" w:rsidRPr="00272B1A" w:rsidDel="00963382">
          <w:rPr>
            <w:rFonts w:ascii="Trebuchet MS" w:hAnsi="Trebuchet MS"/>
            <w:rPrChange w:id="6136" w:author="ANANDHAKRISHNAN MADATHIL REMESH" w:date="2025-03-27T01:05:00Z" w16du:dateUtc="2025-03-27T01:05:00Z">
              <w:rPr/>
            </w:rPrChange>
          </w:rPr>
          <w:delText>dissertation</w:delText>
        </w:r>
        <w:r w:rsidRPr="00272B1A" w:rsidDel="00963382">
          <w:rPr>
            <w:rFonts w:ascii="Trebuchet MS" w:hAnsi="Trebuchet MS"/>
            <w:rPrChange w:id="6137" w:author="ANANDHAKRISHNAN MADATHIL REMESH" w:date="2025-03-27T01:05:00Z" w16du:dateUtc="2025-03-27T01:05:00Z">
              <w:rPr/>
            </w:rPrChange>
          </w:rPr>
          <w:delText xml:space="preserve"> should outline the design and methodology of your research. The basis for the choice of research method should be whether it will help you answer your research question(s).</w:delText>
        </w:r>
        <w:r w:rsidR="00517372" w:rsidRPr="00272B1A" w:rsidDel="00963382">
          <w:rPr>
            <w:rFonts w:ascii="Trebuchet MS" w:hAnsi="Trebuchet MS"/>
            <w:rPrChange w:id="6138" w:author="ANANDHAKRISHNAN MADATHIL REMESH" w:date="2025-03-27T01:05:00Z" w16du:dateUtc="2025-03-27T01:05:00Z">
              <w:rPr/>
            </w:rPrChange>
          </w:rPr>
          <w:delText xml:space="preserve"> It should include the type of research conducted, how the data was collected and analyzed, and any tools or materials used in the research. Th</w:delText>
        </w:r>
        <w:r w:rsidR="009D2270" w:rsidRPr="00272B1A" w:rsidDel="00963382">
          <w:rPr>
            <w:rFonts w:ascii="Trebuchet MS" w:hAnsi="Trebuchet MS"/>
            <w:rPrChange w:id="6139" w:author="ANANDHAKRISHNAN MADATHIL REMESH" w:date="2025-03-27T01:05:00Z" w16du:dateUtc="2025-03-27T01:05:00Z">
              <w:rPr/>
            </w:rPrChange>
          </w:rPr>
          <w:delText>is chapter</w:delText>
        </w:r>
        <w:r w:rsidR="00517372" w:rsidRPr="00272B1A" w:rsidDel="00963382">
          <w:rPr>
            <w:rFonts w:ascii="Trebuchet MS" w:hAnsi="Trebuchet MS"/>
            <w:rPrChange w:id="6140" w:author="ANANDHAKRISHNAN MADATHIL REMESH" w:date="2025-03-27T01:05:00Z" w16du:dateUtc="2025-03-27T01:05:00Z">
              <w:rPr/>
            </w:rPrChange>
          </w:rPr>
          <w:delText xml:space="preserve"> is a key part of </w:delText>
        </w:r>
        <w:r w:rsidR="009D2270" w:rsidRPr="00272B1A" w:rsidDel="00963382">
          <w:rPr>
            <w:rFonts w:ascii="Trebuchet MS" w:hAnsi="Trebuchet MS"/>
            <w:rPrChange w:id="6141" w:author="ANANDHAKRISHNAN MADATHIL REMESH" w:date="2025-03-27T01:05:00Z" w16du:dateUtc="2025-03-27T01:05:00Z">
              <w:rPr/>
            </w:rPrChange>
          </w:rPr>
          <w:delText xml:space="preserve">your </w:delText>
        </w:r>
        <w:r w:rsidR="00517372" w:rsidRPr="00272B1A" w:rsidDel="00963382">
          <w:rPr>
            <w:rFonts w:ascii="Trebuchet MS" w:hAnsi="Trebuchet MS"/>
            <w:rPrChange w:id="6142" w:author="ANANDHAKRISHNAN MADATHIL REMESH" w:date="2025-03-27T01:05:00Z" w16du:dateUtc="2025-03-27T01:05:00Z">
              <w:rPr/>
            </w:rPrChange>
          </w:rPr>
          <w:delText>dissertation, as it allows readers to evaluate the reliability and validity of the research.</w:delText>
        </w:r>
      </w:del>
    </w:p>
    <w:p w14:paraId="01C5B043" w14:textId="571239B6" w:rsidR="00517372" w:rsidRPr="00272B1A" w:rsidDel="00963382" w:rsidRDefault="00517372" w:rsidP="00C74D48">
      <w:pPr>
        <w:rPr>
          <w:del w:id="6143" w:author="ANANDHAKRISHNAN MADATHIL REMESH" w:date="2025-03-27T00:39:00Z" w16du:dateUtc="2025-03-27T00:39:00Z"/>
          <w:rFonts w:ascii="Trebuchet MS" w:hAnsi="Trebuchet MS"/>
          <w:rPrChange w:id="6144" w:author="ANANDHAKRISHNAN MADATHIL REMESH" w:date="2025-03-27T01:05:00Z" w16du:dateUtc="2025-03-27T01:05:00Z">
            <w:rPr>
              <w:del w:id="6145" w:author="ANANDHAKRISHNAN MADATHIL REMESH" w:date="2025-03-27T00:39:00Z" w16du:dateUtc="2025-03-27T00:39:00Z"/>
            </w:rPr>
          </w:rPrChange>
        </w:rPr>
      </w:pPr>
      <w:del w:id="6146" w:author="ANANDHAKRISHNAN MADATHIL REMESH" w:date="2025-03-27T00:39:00Z" w16du:dateUtc="2025-03-27T00:39:00Z">
        <w:r w:rsidRPr="00272B1A" w:rsidDel="00963382">
          <w:rPr>
            <w:rFonts w:ascii="Trebuchet MS" w:hAnsi="Trebuchet MS"/>
            <w:rPrChange w:id="6147" w:author="ANANDHAKRISHNAN MADATHIL REMESH" w:date="2025-03-27T01:05:00Z" w16du:dateUtc="2025-03-27T01:05:00Z">
              <w:rPr/>
            </w:rPrChange>
          </w:rPr>
          <w:delText xml:space="preserve">When writing </w:delText>
        </w:r>
        <w:r w:rsidR="009D2270" w:rsidRPr="00272B1A" w:rsidDel="00963382">
          <w:rPr>
            <w:rFonts w:ascii="Trebuchet MS" w:hAnsi="Trebuchet MS"/>
            <w:rPrChange w:id="6148" w:author="ANANDHAKRISHNAN MADATHIL REMESH" w:date="2025-03-27T01:05:00Z" w16du:dateUtc="2025-03-27T01:05:00Z">
              <w:rPr/>
            </w:rPrChange>
          </w:rPr>
          <w:delText>this</w:delText>
        </w:r>
        <w:r w:rsidRPr="00272B1A" w:rsidDel="00963382">
          <w:rPr>
            <w:rFonts w:ascii="Trebuchet MS" w:hAnsi="Trebuchet MS"/>
            <w:rPrChange w:id="6149" w:author="ANANDHAKRISHNAN MADATHIL REMESH" w:date="2025-03-27T01:05:00Z" w16du:dateUtc="2025-03-27T01:05:00Z">
              <w:rPr/>
            </w:rPrChange>
          </w:rPr>
          <w:delText xml:space="preserve"> chapter, it is important to explain your methodological approach and rationale for choosing specific methods</w:delText>
        </w:r>
        <w:r w:rsidR="009D2270" w:rsidRPr="00272B1A" w:rsidDel="00963382">
          <w:rPr>
            <w:rFonts w:ascii="Trebuchet MS" w:hAnsi="Trebuchet MS"/>
            <w:rPrChange w:id="6150" w:author="ANANDHAKRISHNAN MADATHIL REMESH" w:date="2025-03-27T01:05:00Z" w16du:dateUtc="2025-03-27T01:05:00Z">
              <w:rPr/>
            </w:rPrChange>
          </w:rPr>
          <w:delText>/techniques</w:delText>
        </w:r>
        <w:r w:rsidRPr="00272B1A" w:rsidDel="00963382">
          <w:rPr>
            <w:rFonts w:ascii="Trebuchet MS" w:hAnsi="Trebuchet MS"/>
            <w:rPrChange w:id="6151" w:author="ANANDHAKRISHNAN MADATHIL REMESH" w:date="2025-03-27T01:05:00Z" w16du:dateUtc="2025-03-27T01:05:00Z">
              <w:rPr/>
            </w:rPrChange>
          </w:rPr>
          <w:delText>. You should also describe your data collection methods and analysis method, and evaluate and justify the methodological choices you made.</w:delText>
        </w:r>
      </w:del>
    </w:p>
    <w:p w14:paraId="2943355B" w14:textId="06DCDC25" w:rsidR="00463C8E" w:rsidRPr="00272B1A" w:rsidDel="00963382" w:rsidRDefault="00A03C17" w:rsidP="002D0AD6">
      <w:pPr>
        <w:rPr>
          <w:del w:id="6152" w:author="ANANDHAKRISHNAN MADATHIL REMESH" w:date="2025-03-27T00:39:00Z" w16du:dateUtc="2025-03-27T00:39:00Z"/>
          <w:rFonts w:ascii="Trebuchet MS" w:hAnsi="Trebuchet MS"/>
          <w:rPrChange w:id="6153" w:author="ANANDHAKRISHNAN MADATHIL REMESH" w:date="2025-03-27T01:05:00Z" w16du:dateUtc="2025-03-27T01:05:00Z">
            <w:rPr>
              <w:del w:id="6154" w:author="ANANDHAKRISHNAN MADATHIL REMESH" w:date="2025-03-27T00:39:00Z" w16du:dateUtc="2025-03-27T00:39:00Z"/>
            </w:rPr>
          </w:rPrChange>
        </w:rPr>
      </w:pPr>
      <w:del w:id="6155" w:author="ANANDHAKRISHNAN MADATHIL REMESH" w:date="2025-03-27T00:39:00Z" w16du:dateUtc="2025-03-27T00:39:00Z">
        <w:r w:rsidRPr="00272B1A" w:rsidDel="00963382">
          <w:rPr>
            <w:rFonts w:ascii="Trebuchet MS" w:hAnsi="Trebuchet MS"/>
            <w:rPrChange w:id="6156" w:author="ANANDHAKRISHNAN MADATHIL REMESH" w:date="2025-03-27T01:05:00Z" w16du:dateUtc="2025-03-27T01:05:00Z">
              <w:rPr/>
            </w:rPrChange>
          </w:rPr>
          <w:delText>Since t</w:delText>
        </w:r>
        <w:r w:rsidR="002D0AD6" w:rsidRPr="00272B1A" w:rsidDel="00963382">
          <w:rPr>
            <w:rFonts w:ascii="Trebuchet MS" w:hAnsi="Trebuchet MS"/>
            <w:rPrChange w:id="6157" w:author="ANANDHAKRISHNAN MADATHIL REMESH" w:date="2025-03-27T01:05:00Z" w16du:dateUtc="2025-03-27T01:05:00Z">
              <w:rPr/>
            </w:rPrChange>
          </w:rPr>
          <w:delText>his chapter describes the design adopted by this research to achieve the aims and objectives stated in Chapter 1</w:delText>
        </w:r>
        <w:r w:rsidRPr="00272B1A" w:rsidDel="00963382">
          <w:rPr>
            <w:rFonts w:ascii="Trebuchet MS" w:hAnsi="Trebuchet MS"/>
            <w:rPrChange w:id="6158" w:author="ANANDHAKRISHNAN MADATHIL REMESH" w:date="2025-03-27T01:05:00Z" w16du:dateUtc="2025-03-27T01:05:00Z">
              <w:rPr/>
            </w:rPrChange>
          </w:rPr>
          <w:delText xml:space="preserve">, </w:delText>
        </w:r>
        <w:r w:rsidR="002D0AD6" w:rsidRPr="00272B1A" w:rsidDel="00963382">
          <w:rPr>
            <w:rFonts w:ascii="Trebuchet MS" w:hAnsi="Trebuchet MS"/>
            <w:rPrChange w:id="6159" w:author="ANANDHAKRISHNAN MADATHIL REMESH" w:date="2025-03-27T01:05:00Z" w16du:dateUtc="2025-03-27T01:05:00Z">
              <w:rPr/>
            </w:rPrChange>
          </w:rPr>
          <w:delText>you can restate those objectives</w:delText>
        </w:r>
        <w:r w:rsidR="00051C76" w:rsidRPr="00272B1A" w:rsidDel="00963382">
          <w:rPr>
            <w:rFonts w:ascii="Trebuchet MS" w:hAnsi="Trebuchet MS"/>
            <w:rPrChange w:id="6160" w:author="ANANDHAKRISHNAN MADATHIL REMESH" w:date="2025-03-27T01:05:00Z" w16du:dateUtc="2025-03-27T01:05:00Z">
              <w:rPr/>
            </w:rPrChange>
          </w:rPr>
          <w:delText xml:space="preserve"> here</w:delText>
        </w:r>
        <w:r w:rsidR="00E46092" w:rsidRPr="00272B1A" w:rsidDel="00963382">
          <w:rPr>
            <w:rFonts w:ascii="Trebuchet MS" w:hAnsi="Trebuchet MS"/>
            <w:rPrChange w:id="6161" w:author="ANANDHAKRISHNAN MADATHIL REMESH" w:date="2025-03-27T01:05:00Z" w16du:dateUtc="2025-03-27T01:05:00Z">
              <w:rPr/>
            </w:rPrChange>
          </w:rPr>
          <w:delText>.</w:delText>
        </w:r>
      </w:del>
    </w:p>
    <w:p w14:paraId="285D5E2D" w14:textId="315D535F" w:rsidR="00982D48" w:rsidRPr="00272B1A" w:rsidDel="00963382" w:rsidRDefault="009B6B0E" w:rsidP="00AA367B">
      <w:pPr>
        <w:pStyle w:val="Heading2"/>
        <w:rPr>
          <w:del w:id="6162" w:author="ANANDHAKRISHNAN MADATHIL REMESH" w:date="2025-03-27T00:39:00Z" w16du:dateUtc="2025-03-27T00:39:00Z"/>
          <w:rStyle w:val="SubtleReference"/>
          <w:bCs w:val="0"/>
          <w:smallCaps w:val="0"/>
          <w:u w:val="none"/>
          <w:rPrChange w:id="6163" w:author="ANANDHAKRISHNAN MADATHIL REMESH" w:date="2025-03-27T01:05:00Z" w16du:dateUtc="2025-03-27T01:05:00Z">
            <w:rPr>
              <w:del w:id="6164" w:author="ANANDHAKRISHNAN MADATHIL REMESH" w:date="2025-03-27T00:39:00Z" w16du:dateUtc="2025-03-27T00:39:00Z"/>
              <w:rStyle w:val="SubtleReference"/>
              <w:rFonts w:ascii="Times New Roman" w:eastAsiaTheme="minorEastAsia" w:hAnsi="Times New Roman" w:cstheme="minorBidi"/>
              <w:bCs w:val="0"/>
              <w:caps w:val="0"/>
              <w:smallCaps w:val="0"/>
              <w:sz w:val="24"/>
              <w:szCs w:val="22"/>
              <w:u w:val="none"/>
            </w:rPr>
          </w:rPrChange>
        </w:rPr>
      </w:pPr>
      <w:del w:id="6165" w:author="ANANDHAKRISHNAN MADATHIL REMESH" w:date="2025-03-27T00:39:00Z" w16du:dateUtc="2025-03-27T00:39:00Z">
        <w:r w:rsidRPr="00EF4DD2" w:rsidDel="00963382">
          <w:rPr>
            <w:rStyle w:val="SubtleReference"/>
            <w:bCs w:val="0"/>
            <w:caps w:val="0"/>
            <w:smallCaps w:val="0"/>
            <w:u w:val="none"/>
          </w:rPr>
          <w:delText>Methodology</w:delText>
        </w:r>
        <w:r w:rsidR="00AA367B" w:rsidRPr="00EF4DD2" w:rsidDel="00963382">
          <w:rPr>
            <w:rStyle w:val="SubtleReference"/>
            <w:bCs w:val="0"/>
            <w:caps w:val="0"/>
            <w:smallCaps w:val="0"/>
            <w:u w:val="none"/>
          </w:rPr>
          <w:delText xml:space="preserve"> </w:delText>
        </w:r>
        <w:r w:rsidRPr="00EF4DD2" w:rsidDel="00963382">
          <w:rPr>
            <w:rStyle w:val="SubtleReference"/>
            <w:bCs w:val="0"/>
            <w:caps w:val="0"/>
            <w:smallCaps w:val="0"/>
            <w:u w:val="none"/>
          </w:rPr>
          <w:delText>and</w:delText>
        </w:r>
        <w:r w:rsidR="00AA367B" w:rsidRPr="00EF4DD2" w:rsidDel="00963382">
          <w:rPr>
            <w:rStyle w:val="SubtleReference"/>
            <w:bCs w:val="0"/>
            <w:caps w:val="0"/>
            <w:smallCaps w:val="0"/>
            <w:u w:val="none"/>
          </w:rPr>
          <w:delText xml:space="preserve"> </w:delText>
        </w:r>
        <w:r w:rsidRPr="00EF4DD2" w:rsidDel="00963382">
          <w:rPr>
            <w:rStyle w:val="SubtleReference"/>
            <w:bCs w:val="0"/>
            <w:caps w:val="0"/>
            <w:smallCaps w:val="0"/>
            <w:u w:val="none"/>
          </w:rPr>
          <w:delText>Research</w:delText>
        </w:r>
        <w:r w:rsidR="00AA367B" w:rsidRPr="00EF4DD2" w:rsidDel="00963382">
          <w:rPr>
            <w:rStyle w:val="SubtleReference"/>
            <w:bCs w:val="0"/>
            <w:caps w:val="0"/>
            <w:smallCaps w:val="0"/>
            <w:u w:val="none"/>
          </w:rPr>
          <w:delText xml:space="preserve"> </w:delText>
        </w:r>
        <w:r w:rsidRPr="00EF4DD2" w:rsidDel="00963382">
          <w:rPr>
            <w:rStyle w:val="SubtleReference"/>
            <w:bCs w:val="0"/>
            <w:caps w:val="0"/>
            <w:smallCaps w:val="0"/>
            <w:u w:val="none"/>
          </w:rPr>
          <w:delText>Design</w:delText>
        </w:r>
      </w:del>
    </w:p>
    <w:p w14:paraId="045C467E" w14:textId="53450C42" w:rsidR="00354AEF" w:rsidRPr="00EF4DD2" w:rsidDel="00963382" w:rsidRDefault="00AA367B" w:rsidP="006F483D">
      <w:pPr>
        <w:pStyle w:val="Heading3"/>
        <w:rPr>
          <w:del w:id="6166" w:author="ANANDHAKRISHNAN MADATHIL REMESH" w:date="2025-03-27T00:39:00Z" w16du:dateUtc="2025-03-27T00:39:00Z"/>
          <w:b w:val="0"/>
          <w:bCs w:val="0"/>
        </w:rPr>
      </w:pPr>
      <w:del w:id="6167" w:author="ANANDHAKRISHNAN MADATHIL REMESH" w:date="2025-03-27T00:39:00Z" w16du:dateUtc="2025-03-27T00:39:00Z">
        <w:r w:rsidRPr="00272B1A" w:rsidDel="00963382">
          <w:rPr>
            <w:rStyle w:val="SubtleReference"/>
            <w:smallCaps w:val="0"/>
            <w:u w:val="none"/>
          </w:rPr>
          <w:delText>Methodo</w:delText>
        </w:r>
        <w:r w:rsidR="006F483D" w:rsidRPr="00272B1A" w:rsidDel="00963382">
          <w:rPr>
            <w:rStyle w:val="SubtleReference"/>
            <w:smallCaps w:val="0"/>
            <w:u w:val="none"/>
          </w:rPr>
          <w:delText>logy</w:delText>
        </w:r>
      </w:del>
    </w:p>
    <w:p w14:paraId="25FB3DD0" w14:textId="0AC0CE50" w:rsidR="007635A2" w:rsidRPr="00272B1A" w:rsidDel="00963382" w:rsidRDefault="006F483D" w:rsidP="006F483D">
      <w:pPr>
        <w:rPr>
          <w:del w:id="6168" w:author="ANANDHAKRISHNAN MADATHIL REMESH" w:date="2025-03-27T00:39:00Z" w16du:dateUtc="2025-03-27T00:39:00Z"/>
          <w:rFonts w:ascii="Trebuchet MS" w:hAnsi="Trebuchet MS"/>
          <w:rPrChange w:id="6169" w:author="ANANDHAKRISHNAN MADATHIL REMESH" w:date="2025-03-27T01:05:00Z" w16du:dateUtc="2025-03-27T01:05:00Z">
            <w:rPr>
              <w:del w:id="6170" w:author="ANANDHAKRISHNAN MADATHIL REMESH" w:date="2025-03-27T00:39:00Z" w16du:dateUtc="2025-03-27T00:39:00Z"/>
            </w:rPr>
          </w:rPrChange>
        </w:rPr>
      </w:pPr>
      <w:del w:id="6171" w:author="ANANDHAKRISHNAN MADATHIL REMESH" w:date="2025-03-27T00:39:00Z" w16du:dateUtc="2025-03-27T00:39:00Z">
        <w:r w:rsidRPr="00272B1A" w:rsidDel="00963382">
          <w:rPr>
            <w:rFonts w:ascii="Trebuchet MS" w:hAnsi="Trebuchet MS"/>
            <w:rPrChange w:id="6172" w:author="ANANDHAKRISHNAN MADATHIL REMESH" w:date="2025-03-27T01:05:00Z" w16du:dateUtc="2025-03-27T01:05:00Z">
              <w:rPr/>
            </w:rPrChange>
          </w:rPr>
          <w:delText xml:space="preserve">Discuss the methodology [to be] used in your study (e.g., experimental, quasi-experimental, correlational, casual-comparative, survey, discourse, case study, analysis, action research). </w:delText>
        </w:r>
        <w:r w:rsidR="00120F72" w:rsidRPr="00272B1A" w:rsidDel="00963382">
          <w:rPr>
            <w:rFonts w:ascii="Trebuchet MS" w:hAnsi="Trebuchet MS"/>
            <w:rPrChange w:id="6173" w:author="ANANDHAKRISHNAN MADATHIL REMESH" w:date="2025-03-27T01:05:00Z" w16du:dateUtc="2025-03-27T01:05:00Z">
              <w:rPr/>
            </w:rPrChange>
          </w:rPr>
          <w:delText>O</w:delText>
        </w:r>
        <w:r w:rsidRPr="00272B1A" w:rsidDel="00963382">
          <w:rPr>
            <w:rFonts w:ascii="Trebuchet MS" w:hAnsi="Trebuchet MS"/>
            <w:rPrChange w:id="6174" w:author="ANANDHAKRISHNAN MADATHIL REMESH" w:date="2025-03-27T01:05:00Z" w16du:dateUtc="2025-03-27T01:05:00Z">
              <w:rPr/>
            </w:rPrChange>
          </w:rPr>
          <w:delText xml:space="preserve">utline </w:delText>
        </w:r>
        <w:r w:rsidR="00120F72" w:rsidRPr="00272B1A" w:rsidDel="00963382">
          <w:rPr>
            <w:rFonts w:ascii="Trebuchet MS" w:hAnsi="Trebuchet MS"/>
            <w:rPrChange w:id="6175" w:author="ANANDHAKRISHNAN MADATHIL REMESH" w:date="2025-03-27T01:05:00Z" w16du:dateUtc="2025-03-27T01:05:00Z">
              <w:rPr/>
            </w:rPrChange>
          </w:rPr>
          <w:delText xml:space="preserve">steps you have taken to conduct this work by providing </w:delText>
        </w:r>
        <w:r w:rsidR="00462B49" w:rsidRPr="00272B1A" w:rsidDel="00963382">
          <w:rPr>
            <w:rFonts w:ascii="Trebuchet MS" w:hAnsi="Trebuchet MS"/>
            <w:rPrChange w:id="6176" w:author="ANANDHAKRISHNAN MADATHIL REMESH" w:date="2025-03-27T01:05:00Z" w16du:dateUtc="2025-03-27T01:05:00Z">
              <w:rPr/>
            </w:rPrChange>
          </w:rPr>
          <w:delText>flow-chart(s)</w:delText>
        </w:r>
        <w:r w:rsidRPr="00272B1A" w:rsidDel="00963382">
          <w:rPr>
            <w:rFonts w:ascii="Trebuchet MS" w:hAnsi="Trebuchet MS"/>
            <w:rPrChange w:id="6177" w:author="ANANDHAKRISHNAN MADATHIL REMESH" w:date="2025-03-27T01:05:00Z" w16du:dateUtc="2025-03-27T01:05:00Z">
              <w:rPr/>
            </w:rPrChange>
          </w:rPr>
          <w:delText>. The methods used must link explicitly to the research question and must be suited to the nature of the question. Discuss any methodological assumptions.</w:delText>
        </w:r>
      </w:del>
    </w:p>
    <w:p w14:paraId="6D750CF5" w14:textId="1A4F1B2F" w:rsidR="006F483D" w:rsidRPr="00272B1A" w:rsidDel="00963382" w:rsidRDefault="006F483D" w:rsidP="006F483D">
      <w:pPr>
        <w:pStyle w:val="Heading3"/>
        <w:rPr>
          <w:del w:id="6178" w:author="ANANDHAKRISHNAN MADATHIL REMESH" w:date="2025-03-27T00:39:00Z" w16du:dateUtc="2025-03-27T00:39:00Z"/>
          <w:rStyle w:val="SubtleReference"/>
          <w:b w:val="0"/>
          <w:bCs w:val="0"/>
          <w:smallCaps w:val="0"/>
          <w:u w:val="none"/>
          <w:rPrChange w:id="6179" w:author="ANANDHAKRISHNAN MADATHIL REMESH" w:date="2025-03-27T01:05:00Z" w16du:dateUtc="2025-03-27T01:05:00Z">
            <w:rPr>
              <w:del w:id="6180" w:author="ANANDHAKRISHNAN MADATHIL REMESH" w:date="2025-03-27T00:39:00Z" w16du:dateUtc="2025-03-27T00:39:00Z"/>
              <w:rStyle w:val="SubtleReference"/>
              <w:rFonts w:ascii="Times New Roman" w:eastAsiaTheme="minorEastAsia" w:hAnsi="Times New Roman" w:cstheme="minorBidi"/>
              <w:b w:val="0"/>
              <w:bCs w:val="0"/>
              <w:smallCaps w:val="0"/>
              <w:sz w:val="24"/>
              <w:u w:val="none"/>
            </w:rPr>
          </w:rPrChange>
        </w:rPr>
      </w:pPr>
      <w:del w:id="6181" w:author="ANANDHAKRISHNAN MADATHIL REMESH" w:date="2025-03-27T00:39:00Z" w16du:dateUtc="2025-03-27T00:39:00Z">
        <w:r w:rsidRPr="00272B1A" w:rsidDel="00963382">
          <w:rPr>
            <w:rStyle w:val="SubtleReference"/>
            <w:smallCaps w:val="0"/>
            <w:u w:val="none"/>
          </w:rPr>
          <w:delText>Research Design</w:delText>
        </w:r>
      </w:del>
    </w:p>
    <w:p w14:paraId="619A34A6" w14:textId="1689C97F" w:rsidR="006F483D" w:rsidRPr="00272B1A" w:rsidDel="00963382" w:rsidRDefault="006F483D" w:rsidP="006F483D">
      <w:pPr>
        <w:rPr>
          <w:del w:id="6182" w:author="ANANDHAKRISHNAN MADATHIL REMESH" w:date="2025-03-27T00:39:00Z" w16du:dateUtc="2025-03-27T00:39:00Z"/>
          <w:rFonts w:ascii="Trebuchet MS" w:hAnsi="Trebuchet MS"/>
          <w:rPrChange w:id="6183" w:author="ANANDHAKRISHNAN MADATHIL REMESH" w:date="2025-03-27T01:05:00Z" w16du:dateUtc="2025-03-27T01:05:00Z">
            <w:rPr>
              <w:del w:id="6184" w:author="ANANDHAKRISHNAN MADATHIL REMESH" w:date="2025-03-27T00:39:00Z" w16du:dateUtc="2025-03-27T00:39:00Z"/>
            </w:rPr>
          </w:rPrChange>
        </w:rPr>
      </w:pPr>
      <w:del w:id="6185" w:author="ANANDHAKRISHNAN MADATHIL REMESH" w:date="2025-03-27T00:39:00Z" w16du:dateUtc="2025-03-27T00:39:00Z">
        <w:r w:rsidRPr="00272B1A" w:rsidDel="00963382">
          <w:rPr>
            <w:rFonts w:ascii="Trebuchet MS" w:hAnsi="Trebuchet MS"/>
            <w:rPrChange w:id="6186" w:author="ANANDHAKRISHNAN MADATHIL REMESH" w:date="2025-03-27T01:05:00Z" w16du:dateUtc="2025-03-27T01:05:00Z">
              <w:rPr/>
            </w:rPrChange>
          </w:rPr>
          <w:delText>Outline the research design (e.g., quantitative, qualitative). If quantitative, spell out the independent, dependent and classificatory variables (and sometimes formulate an operational statement of the research hypothesis in null form so as to set the stage for an appropriate research design permitting statistical inferences). If qualitative, explain and support the approach taken and briefly discuss the data gathering procedures that were [will be] used (observations, interviews, etc.)</w:delText>
        </w:r>
      </w:del>
    </w:p>
    <w:p w14:paraId="047451C5" w14:textId="3A77D3B3" w:rsidR="008A3EA9" w:rsidRPr="00272B1A" w:rsidDel="00963382" w:rsidRDefault="00136F1D" w:rsidP="00EE5B4C">
      <w:pPr>
        <w:rPr>
          <w:del w:id="6187" w:author="ANANDHAKRISHNAN MADATHIL REMESH" w:date="2025-03-27T00:39:00Z" w16du:dateUtc="2025-03-27T00:39:00Z"/>
          <w:rFonts w:ascii="Trebuchet MS" w:hAnsi="Trebuchet MS"/>
          <w:rPrChange w:id="6188" w:author="ANANDHAKRISHNAN MADATHIL REMESH" w:date="2025-03-27T01:05:00Z" w16du:dateUtc="2025-03-27T01:05:00Z">
            <w:rPr>
              <w:del w:id="6189" w:author="ANANDHAKRISHNAN MADATHIL REMESH" w:date="2025-03-27T00:39:00Z" w16du:dateUtc="2025-03-27T00:39:00Z"/>
            </w:rPr>
          </w:rPrChange>
        </w:rPr>
      </w:pPr>
      <w:del w:id="6190" w:author="ANANDHAKRISHNAN MADATHIL REMESH" w:date="2025-03-27T00:39:00Z" w16du:dateUtc="2025-03-27T00:39:00Z">
        <w:r w:rsidRPr="00272B1A" w:rsidDel="00963382">
          <w:rPr>
            <w:rFonts w:ascii="Trebuchet MS" w:hAnsi="Trebuchet MS"/>
            <w:rPrChange w:id="6191" w:author="ANANDHAKRISHNAN MADATHIL REMESH" w:date="2025-03-27T01:05:00Z" w16du:dateUtc="2025-03-27T01:05:00Z">
              <w:rPr/>
            </w:rPrChange>
          </w:rPr>
          <w:delText>Also, in this section, d</w:delText>
        </w:r>
        <w:r w:rsidR="00303560" w:rsidRPr="00272B1A" w:rsidDel="00963382">
          <w:rPr>
            <w:rFonts w:ascii="Trebuchet MS" w:hAnsi="Trebuchet MS"/>
            <w:rPrChange w:id="6192" w:author="ANANDHAKRISHNAN MADATHIL REMESH" w:date="2025-03-27T01:05:00Z" w16du:dateUtc="2025-03-27T01:05:00Z">
              <w:rPr/>
            </w:rPrChange>
          </w:rPr>
          <w:delText xml:space="preserve">escribe the methods </w:delText>
        </w:r>
        <w:r w:rsidRPr="00272B1A" w:rsidDel="00963382">
          <w:rPr>
            <w:rFonts w:ascii="Trebuchet MS" w:hAnsi="Trebuchet MS"/>
            <w:rPrChange w:id="6193" w:author="ANANDHAKRISHNAN MADATHIL REMESH" w:date="2025-03-27T01:05:00Z" w16du:dateUtc="2025-03-27T01:05:00Z">
              <w:rPr/>
            </w:rPrChange>
          </w:rPr>
          <w:delText>[to be]</w:delText>
        </w:r>
        <w:r w:rsidR="00303560" w:rsidRPr="00272B1A" w:rsidDel="00963382">
          <w:rPr>
            <w:rFonts w:ascii="Trebuchet MS" w:hAnsi="Trebuchet MS"/>
            <w:rPrChange w:id="6194" w:author="ANANDHAKRISHNAN MADATHIL REMESH" w:date="2025-03-27T01:05:00Z" w16du:dateUtc="2025-03-27T01:05:00Z">
              <w:rPr/>
            </w:rPrChange>
          </w:rPr>
          <w:delText xml:space="preserve"> use</w:delText>
        </w:r>
        <w:r w:rsidRPr="00272B1A" w:rsidDel="00963382">
          <w:rPr>
            <w:rFonts w:ascii="Trebuchet MS" w:hAnsi="Trebuchet MS"/>
            <w:rPrChange w:id="6195" w:author="ANANDHAKRISHNAN MADATHIL REMESH" w:date="2025-03-27T01:05:00Z" w16du:dateUtc="2025-03-27T01:05:00Z">
              <w:rPr/>
            </w:rPrChange>
          </w:rPr>
          <w:delText>d</w:delText>
        </w:r>
        <w:r w:rsidR="00303560" w:rsidRPr="00272B1A" w:rsidDel="00963382">
          <w:rPr>
            <w:rFonts w:ascii="Trebuchet MS" w:hAnsi="Trebuchet MS"/>
            <w:rPrChange w:id="6196" w:author="ANANDHAKRISHNAN MADATHIL REMESH" w:date="2025-03-27T01:05:00Z" w16du:dateUtc="2025-03-27T01:05:00Z">
              <w:rPr/>
            </w:rPrChange>
          </w:rPr>
          <w:delText xml:space="preserve"> to collect data for your research. This could include surveys, interviews, experiments, or other methods.</w:delText>
        </w:r>
        <w:r w:rsidR="005E3822" w:rsidRPr="00272B1A" w:rsidDel="00963382">
          <w:rPr>
            <w:rFonts w:ascii="Trebuchet MS" w:hAnsi="Trebuchet MS"/>
            <w:rPrChange w:id="6197" w:author="ANANDHAKRISHNAN MADATHIL REMESH" w:date="2025-03-27T01:05:00Z" w16du:dateUtc="2025-03-27T01:05:00Z">
              <w:rPr/>
            </w:rPrChange>
          </w:rPr>
          <w:delText xml:space="preserve"> </w:delText>
        </w:r>
        <w:r w:rsidR="00303560" w:rsidRPr="00272B1A" w:rsidDel="00963382">
          <w:rPr>
            <w:rFonts w:ascii="Trebuchet MS" w:hAnsi="Trebuchet MS"/>
            <w:rPrChange w:id="6198" w:author="ANANDHAKRISHNAN MADATHIL REMESH" w:date="2025-03-27T01:05:00Z" w16du:dateUtc="2025-03-27T01:05:00Z">
              <w:rPr/>
            </w:rPrChange>
          </w:rPr>
          <w:delText>Explain your data analysis methods</w:delText>
        </w:r>
        <w:r w:rsidR="00AF3F92" w:rsidRPr="00272B1A" w:rsidDel="00963382">
          <w:rPr>
            <w:rFonts w:ascii="Trebuchet MS" w:hAnsi="Trebuchet MS"/>
            <w:rPrChange w:id="6199" w:author="ANANDHAKRISHNAN MADATHIL REMESH" w:date="2025-03-27T01:05:00Z" w16du:dateUtc="2025-03-27T01:05:00Z">
              <w:rPr/>
            </w:rPrChange>
          </w:rPr>
          <w:delText>.</w:delText>
        </w:r>
        <w:r w:rsidR="00303560" w:rsidRPr="00272B1A" w:rsidDel="00963382">
          <w:rPr>
            <w:rFonts w:ascii="Trebuchet MS" w:hAnsi="Trebuchet MS"/>
            <w:rPrChange w:id="6200" w:author="ANANDHAKRISHNAN MADATHIL REMESH" w:date="2025-03-27T01:05:00Z" w16du:dateUtc="2025-03-27T01:05:00Z">
              <w:rPr/>
            </w:rPrChange>
          </w:rPr>
          <w:delText xml:space="preserve"> Explain how you </w:delText>
        </w:r>
        <w:r w:rsidR="00AF3F92" w:rsidRPr="00272B1A" w:rsidDel="00963382">
          <w:rPr>
            <w:rFonts w:ascii="Trebuchet MS" w:hAnsi="Trebuchet MS"/>
            <w:rPrChange w:id="6201" w:author="ANANDHAKRISHNAN MADATHIL REMESH" w:date="2025-03-27T01:05:00Z" w16du:dateUtc="2025-03-27T01:05:00Z">
              <w:rPr/>
            </w:rPrChange>
          </w:rPr>
          <w:delText xml:space="preserve">will </w:delText>
        </w:r>
        <w:r w:rsidR="00303560" w:rsidRPr="00272B1A" w:rsidDel="00963382">
          <w:rPr>
            <w:rFonts w:ascii="Trebuchet MS" w:hAnsi="Trebuchet MS"/>
            <w:rPrChange w:id="6202" w:author="ANANDHAKRISHNAN MADATHIL REMESH" w:date="2025-03-27T01:05:00Z" w16du:dateUtc="2025-03-27T01:05:00Z">
              <w:rPr/>
            </w:rPrChange>
          </w:rPr>
          <w:delText>analyze the data that you collect. This could include statistical analysis, machine learning algorithms, or other methods.</w:delText>
        </w:r>
        <w:r w:rsidR="008A3EA9" w:rsidRPr="00272B1A" w:rsidDel="00963382">
          <w:rPr>
            <w:rFonts w:ascii="Trebuchet MS" w:hAnsi="Trebuchet MS"/>
            <w:rPrChange w:id="6203" w:author="ANANDHAKRISHNAN MADATHIL REMESH" w:date="2025-03-27T01:05:00Z" w16du:dateUtc="2025-03-27T01:05:00Z">
              <w:rPr/>
            </w:rPrChange>
          </w:rPr>
          <w:delText xml:space="preserve"> </w:delText>
        </w:r>
        <w:r w:rsidR="00303560" w:rsidRPr="00272B1A" w:rsidDel="00963382">
          <w:rPr>
            <w:rFonts w:ascii="Trebuchet MS" w:hAnsi="Trebuchet MS"/>
            <w:rPrChange w:id="6204" w:author="ANANDHAKRISHNAN MADATHIL REMESH" w:date="2025-03-27T01:05:00Z" w16du:dateUtc="2025-03-27T01:05:00Z">
              <w:rPr/>
            </w:rPrChange>
          </w:rPr>
          <w:delText xml:space="preserve">Remember that your research design should be clear, concise, and well-organized. It should also be aligned with the research question that you want to answer. </w:delText>
        </w:r>
      </w:del>
    </w:p>
    <w:p w14:paraId="4B8570BA" w14:textId="34CE0803" w:rsidR="00EE5B4C" w:rsidRPr="00272B1A" w:rsidDel="00963382" w:rsidRDefault="00EE5B4C" w:rsidP="00EE5B4C">
      <w:pPr>
        <w:rPr>
          <w:del w:id="6205" w:author="ANANDHAKRISHNAN MADATHIL REMESH" w:date="2025-03-27T00:39:00Z" w16du:dateUtc="2025-03-27T00:39:00Z"/>
          <w:rFonts w:ascii="Trebuchet MS" w:hAnsi="Trebuchet MS"/>
          <w:rPrChange w:id="6206" w:author="ANANDHAKRISHNAN MADATHIL REMESH" w:date="2025-03-27T01:05:00Z" w16du:dateUtc="2025-03-27T01:05:00Z">
            <w:rPr>
              <w:del w:id="6207" w:author="ANANDHAKRISHNAN MADATHIL REMESH" w:date="2025-03-27T00:39:00Z" w16du:dateUtc="2025-03-27T00:39:00Z"/>
            </w:rPr>
          </w:rPrChange>
        </w:rPr>
      </w:pPr>
      <w:del w:id="6208" w:author="ANANDHAKRISHNAN MADATHIL REMESH" w:date="2025-03-27T00:39:00Z" w16du:dateUtc="2025-03-27T00:39:00Z">
        <w:r w:rsidRPr="00272B1A" w:rsidDel="00963382">
          <w:rPr>
            <w:rFonts w:ascii="Trebuchet MS" w:hAnsi="Trebuchet MS"/>
            <w:rPrChange w:id="6209" w:author="ANANDHAKRISHNAN MADATHIL REMESH" w:date="2025-03-27T01:05:00Z" w16du:dateUtc="2025-03-27T01:05:00Z">
              <w:rPr/>
            </w:rPrChange>
          </w:rPr>
          <w:delText>In summary, a research design is a crucial component of a dissertation that outlines the methodology and procedures to be used in a research study. It should be aligned with the research question and the overall research objectives, and consider the type of data to be collected, methods</w:delText>
        </w:r>
        <w:r w:rsidR="008A3EA9" w:rsidRPr="00272B1A" w:rsidDel="00963382">
          <w:rPr>
            <w:rFonts w:ascii="Trebuchet MS" w:hAnsi="Trebuchet MS"/>
            <w:rPrChange w:id="6210" w:author="ANANDHAKRISHNAN MADATHIL REMESH" w:date="2025-03-27T01:05:00Z" w16du:dateUtc="2025-03-27T01:05:00Z">
              <w:rPr/>
            </w:rPrChange>
          </w:rPr>
          <w:delText xml:space="preserve"> or techniques used</w:delText>
        </w:r>
        <w:r w:rsidRPr="00272B1A" w:rsidDel="00963382">
          <w:rPr>
            <w:rFonts w:ascii="Trebuchet MS" w:hAnsi="Trebuchet MS"/>
            <w:rPrChange w:id="6211" w:author="ANANDHAKRISHNAN MADATHIL REMESH" w:date="2025-03-27T01:05:00Z" w16du:dateUtc="2025-03-27T01:05:00Z">
              <w:rPr/>
            </w:rPrChange>
          </w:rPr>
          <w:delText xml:space="preserve">, and the </w:delText>
        </w:r>
        <w:r w:rsidR="008A3EA9" w:rsidRPr="00272B1A" w:rsidDel="00963382">
          <w:rPr>
            <w:rFonts w:ascii="Trebuchet MS" w:hAnsi="Trebuchet MS"/>
            <w:rPrChange w:id="6212" w:author="ANANDHAKRISHNAN MADATHIL REMESH" w:date="2025-03-27T01:05:00Z" w16du:dateUtc="2025-03-27T01:05:00Z">
              <w:rPr/>
            </w:rPrChange>
          </w:rPr>
          <w:delText>evaluation methods used</w:delText>
        </w:r>
        <w:r w:rsidRPr="00272B1A" w:rsidDel="00963382">
          <w:rPr>
            <w:rFonts w:ascii="Trebuchet MS" w:hAnsi="Trebuchet MS"/>
            <w:rPrChange w:id="6213" w:author="ANANDHAKRISHNAN MADATHIL REMESH" w:date="2025-03-27T01:05:00Z" w16du:dateUtc="2025-03-27T01:05:00Z">
              <w:rPr/>
            </w:rPrChange>
          </w:rPr>
          <w:delText>.</w:delText>
        </w:r>
      </w:del>
    </w:p>
    <w:p w14:paraId="629D1E8E" w14:textId="16BC83CA" w:rsidR="006F483D" w:rsidRPr="00EF4DD2" w:rsidDel="00963382" w:rsidRDefault="006F483D" w:rsidP="00526705">
      <w:pPr>
        <w:pStyle w:val="Heading2"/>
        <w:rPr>
          <w:del w:id="6214" w:author="ANANDHAKRISHNAN MADATHIL REMESH" w:date="2025-03-27T00:39:00Z" w16du:dateUtc="2025-03-27T00:39:00Z"/>
          <w:bCs w:val="0"/>
        </w:rPr>
      </w:pPr>
      <w:del w:id="6215" w:author="ANANDHAKRISHNAN MADATHIL REMESH" w:date="2025-03-27T00:39:00Z" w16du:dateUtc="2025-03-27T00:39:00Z">
        <w:r w:rsidRPr="00EF4DD2" w:rsidDel="00963382">
          <w:rPr>
            <w:bCs w:val="0"/>
            <w:caps w:val="0"/>
          </w:rPr>
          <w:delText>Participants</w:delText>
        </w:r>
        <w:r w:rsidR="00DE4C2F" w:rsidRPr="00EF4DD2" w:rsidDel="00963382">
          <w:rPr>
            <w:bCs w:val="0"/>
            <w:caps w:val="0"/>
          </w:rPr>
          <w:delText xml:space="preserve"> [OPtional]</w:delText>
        </w:r>
      </w:del>
    </w:p>
    <w:p w14:paraId="7AC35647" w14:textId="2042265A" w:rsidR="00526705" w:rsidRPr="00272B1A" w:rsidDel="00963382" w:rsidRDefault="00526705" w:rsidP="00526705">
      <w:pPr>
        <w:rPr>
          <w:del w:id="6216" w:author="ANANDHAKRISHNAN MADATHIL REMESH" w:date="2025-03-27T00:39:00Z" w16du:dateUtc="2025-03-27T00:39:00Z"/>
          <w:rFonts w:ascii="Trebuchet MS" w:hAnsi="Trebuchet MS"/>
          <w:rPrChange w:id="6217" w:author="ANANDHAKRISHNAN MADATHIL REMESH" w:date="2025-03-27T01:05:00Z" w16du:dateUtc="2025-03-27T01:05:00Z">
            <w:rPr>
              <w:del w:id="6218" w:author="ANANDHAKRISHNAN MADATHIL REMESH" w:date="2025-03-27T00:39:00Z" w16du:dateUtc="2025-03-27T00:39:00Z"/>
            </w:rPr>
          </w:rPrChange>
        </w:rPr>
      </w:pPr>
      <w:del w:id="6219" w:author="ANANDHAKRISHNAN MADATHIL REMESH" w:date="2025-03-27T00:39:00Z" w16du:dateUtc="2025-03-27T00:39:00Z">
        <w:r w:rsidRPr="00272B1A" w:rsidDel="00963382">
          <w:rPr>
            <w:rFonts w:ascii="Trebuchet MS" w:hAnsi="Trebuchet MS"/>
            <w:rPrChange w:id="6220" w:author="ANANDHAKRISHNAN MADATHIL REMESH" w:date="2025-03-27T01:05:00Z" w16du:dateUtc="2025-03-27T01:05:00Z">
              <w:rPr/>
            </w:rPrChange>
          </w:rPr>
          <w:delText>Give details of who were [will be] the participants in your study (including, if applicable, sample type and size, reasons for the number selected and the basis for selection).</w:delText>
        </w:r>
      </w:del>
    </w:p>
    <w:p w14:paraId="59D0C16C" w14:textId="2AFBA796" w:rsidR="00526705" w:rsidRPr="00EF4DD2" w:rsidDel="00963382" w:rsidRDefault="00526705" w:rsidP="00C76C29">
      <w:pPr>
        <w:pStyle w:val="Heading2"/>
        <w:rPr>
          <w:del w:id="6221" w:author="ANANDHAKRISHNAN MADATHIL REMESH" w:date="2025-03-27T00:39:00Z" w16du:dateUtc="2025-03-27T00:39:00Z"/>
          <w:bCs w:val="0"/>
        </w:rPr>
      </w:pPr>
      <w:del w:id="6222" w:author="ANANDHAKRISHNAN MADATHIL REMESH" w:date="2025-03-27T00:39:00Z" w16du:dateUtc="2025-03-27T00:39:00Z">
        <w:r w:rsidRPr="00EF4DD2" w:rsidDel="00963382">
          <w:rPr>
            <w:bCs w:val="0"/>
            <w:caps w:val="0"/>
          </w:rPr>
          <w:delText>In</w:delText>
        </w:r>
        <w:r w:rsidR="00C76C29" w:rsidRPr="00EF4DD2" w:rsidDel="00963382">
          <w:rPr>
            <w:bCs w:val="0"/>
            <w:caps w:val="0"/>
          </w:rPr>
          <w:delText>struments</w:delText>
        </w:r>
        <w:r w:rsidR="00DE4C2F" w:rsidRPr="00EF4DD2" w:rsidDel="00963382">
          <w:rPr>
            <w:bCs w:val="0"/>
            <w:caps w:val="0"/>
          </w:rPr>
          <w:delText xml:space="preserve"> [Optional]</w:delText>
        </w:r>
      </w:del>
    </w:p>
    <w:p w14:paraId="4371A663" w14:textId="35C54303" w:rsidR="005606C8" w:rsidRPr="00272B1A" w:rsidDel="00963382" w:rsidRDefault="00C76C29" w:rsidP="00E76591">
      <w:pPr>
        <w:rPr>
          <w:del w:id="6223" w:author="ANANDHAKRISHNAN MADATHIL REMESH" w:date="2025-03-27T00:39:00Z" w16du:dateUtc="2025-03-27T00:39:00Z"/>
          <w:rStyle w:val="SubtleReference"/>
          <w:rFonts w:ascii="Trebuchet MS" w:hAnsi="Trebuchet MS"/>
          <w:smallCaps w:val="0"/>
          <w:u w:val="none"/>
          <w:rPrChange w:id="6224" w:author="ANANDHAKRISHNAN MADATHIL REMESH" w:date="2025-03-27T01:05:00Z" w16du:dateUtc="2025-03-27T01:05:00Z">
            <w:rPr>
              <w:del w:id="6225" w:author="ANANDHAKRISHNAN MADATHIL REMESH" w:date="2025-03-27T00:39:00Z" w16du:dateUtc="2025-03-27T00:39:00Z"/>
              <w:rStyle w:val="SubtleReference"/>
              <w:smallCaps w:val="0"/>
              <w:u w:val="none"/>
            </w:rPr>
          </w:rPrChange>
        </w:rPr>
      </w:pPr>
      <w:del w:id="6226" w:author="ANANDHAKRISHNAN MADATHIL REMESH" w:date="2025-03-27T00:39:00Z" w16du:dateUtc="2025-03-27T00:39:00Z">
        <w:r w:rsidRPr="00272B1A" w:rsidDel="00963382">
          <w:rPr>
            <w:rFonts w:ascii="Trebuchet MS" w:hAnsi="Trebuchet MS"/>
            <w:rPrChange w:id="6227" w:author="ANANDHAKRISHNAN MADATHIL REMESH" w:date="2025-03-27T01:05:00Z" w16du:dateUtc="2025-03-27T01:05:00Z">
              <w:rPr>
                <w:smallCaps/>
                <w:u w:val="single"/>
              </w:rPr>
            </w:rPrChange>
          </w:rPr>
          <w:delText>List and briefly describe all the instruments (e.g., tests, measures, surveys, observations, interviews, questionnaires, artefacts) [to be] used in your study for data collection and discuss their theoretical underpinnings, that is, justify why you used [will be using] these instruments. So that the line of argument is not broken, it is useful to place copies of instruments in Appendices to which this section can refer.</w:delText>
        </w:r>
      </w:del>
    </w:p>
    <w:p w14:paraId="25C5E4D6" w14:textId="3D63ED21" w:rsidR="00497080" w:rsidRPr="00272B1A" w:rsidDel="00963382" w:rsidRDefault="005A13B3" w:rsidP="009F48CB">
      <w:pPr>
        <w:pStyle w:val="Heading1"/>
        <w:tabs>
          <w:tab w:val="left" w:pos="851"/>
        </w:tabs>
        <w:spacing w:before="960" w:after="960"/>
        <w:rPr>
          <w:del w:id="6228" w:author="ANANDHAKRISHNAN MADATHIL REMESH" w:date="2025-03-27T00:39:00Z" w16du:dateUtc="2025-03-27T00:39:00Z"/>
          <w:rStyle w:val="SubtleReference"/>
          <w:bCs w:val="0"/>
          <w:smallCaps w:val="0"/>
          <w:color w:val="000000" w:themeColor="text1"/>
          <w:u w:val="none"/>
          <w:rPrChange w:id="6229" w:author="ANANDHAKRISHNAN MADATHIL REMESH" w:date="2025-03-27T01:05:00Z" w16du:dateUtc="2025-03-27T01:05:00Z">
            <w:rPr>
              <w:del w:id="6230" w:author="ANANDHAKRISHNAN MADATHIL REMESH" w:date="2025-03-27T00:39:00Z" w16du:dateUtc="2025-03-27T00:39:00Z"/>
              <w:rStyle w:val="SubtleReference"/>
              <w:rFonts w:ascii="Times New Roman" w:eastAsiaTheme="minorEastAsia" w:hAnsi="Times New Roman" w:cstheme="minorBidi"/>
              <w:bCs w:val="0"/>
              <w:smallCaps w:val="0"/>
              <w:color w:val="000000" w:themeColor="text1"/>
              <w:sz w:val="24"/>
              <w:szCs w:val="22"/>
              <w:u w:val="none"/>
            </w:rPr>
          </w:rPrChange>
        </w:rPr>
      </w:pPr>
      <w:del w:id="6231" w:author="ANANDHAKRISHNAN MADATHIL REMESH" w:date="2025-03-27T00:39:00Z" w16du:dateUtc="2025-03-27T00:39:00Z">
        <w:r w:rsidRPr="00EF4DD2" w:rsidDel="00963382">
          <w:rPr>
            <w:rStyle w:val="SubtleReference"/>
            <w:bCs w:val="0"/>
            <w:smallCaps w:val="0"/>
            <w:color w:val="000000" w:themeColor="text1"/>
            <w:u w:val="none"/>
          </w:rPr>
          <w:delText>Results and Discussion</w:delText>
        </w:r>
      </w:del>
    </w:p>
    <w:p w14:paraId="48605F91" w14:textId="60C57504" w:rsidR="0064145E" w:rsidRPr="00272B1A" w:rsidDel="00963382" w:rsidRDefault="0064145E" w:rsidP="0064145E">
      <w:pPr>
        <w:rPr>
          <w:del w:id="6232" w:author="ANANDHAKRISHNAN MADATHIL REMESH" w:date="2025-03-27T00:39:00Z" w16du:dateUtc="2025-03-27T00:39:00Z"/>
          <w:rFonts w:ascii="Trebuchet MS" w:hAnsi="Trebuchet MS"/>
          <w:rPrChange w:id="6233" w:author="ANANDHAKRISHNAN MADATHIL REMESH" w:date="2025-03-27T01:05:00Z" w16du:dateUtc="2025-03-27T01:05:00Z">
            <w:rPr>
              <w:del w:id="6234" w:author="ANANDHAKRISHNAN MADATHIL REMESH" w:date="2025-03-27T00:39:00Z" w16du:dateUtc="2025-03-27T00:39:00Z"/>
            </w:rPr>
          </w:rPrChange>
        </w:rPr>
      </w:pPr>
      <w:del w:id="6235" w:author="ANANDHAKRISHNAN MADATHIL REMESH" w:date="2025-03-27T00:39:00Z" w16du:dateUtc="2025-03-27T00:39:00Z">
        <w:r w:rsidRPr="00272B1A" w:rsidDel="00963382">
          <w:rPr>
            <w:rFonts w:ascii="Trebuchet MS" w:hAnsi="Trebuchet MS"/>
            <w:rPrChange w:id="6236" w:author="ANANDHAKRISHNAN MADATHIL REMESH" w:date="2025-03-27T01:05:00Z" w16du:dateUtc="2025-03-27T01:05:00Z">
              <w:rPr/>
            </w:rPrChange>
          </w:rPr>
          <w:delText xml:space="preserve">Chapter 4 details all the results of your study. </w:delText>
        </w:r>
        <w:r w:rsidR="00E042B4" w:rsidRPr="00272B1A" w:rsidDel="00963382">
          <w:rPr>
            <w:rFonts w:ascii="Trebuchet MS" w:hAnsi="Trebuchet MS"/>
            <w:rPrChange w:id="6237" w:author="ANANDHAKRISHNAN MADATHIL REMESH" w:date="2025-03-27T01:05:00Z" w16du:dateUtc="2025-03-27T01:05:00Z">
              <w:rPr/>
            </w:rPrChange>
          </w:rPr>
          <w:delText xml:space="preserve">It contains a full discussion, interpretation and evaluation of the results with reference to the literature. </w:delText>
        </w:r>
        <w:r w:rsidRPr="00272B1A" w:rsidDel="00963382">
          <w:rPr>
            <w:rFonts w:ascii="Trebuchet MS" w:hAnsi="Trebuchet MS"/>
            <w:rPrChange w:id="6238" w:author="ANANDHAKRISHNAN MADATHIL REMESH" w:date="2025-03-27T01:05:00Z" w16du:dateUtc="2025-03-27T01:05:00Z">
              <w:rPr/>
            </w:rPrChange>
          </w:rPr>
          <w:delText xml:space="preserve">The results should be linked inextricably to the </w:delText>
        </w:r>
        <w:r w:rsidR="00916F9A" w:rsidRPr="00272B1A" w:rsidDel="00963382">
          <w:rPr>
            <w:rFonts w:ascii="Trebuchet MS" w:hAnsi="Trebuchet MS"/>
            <w:rPrChange w:id="6239" w:author="ANANDHAKRISHNAN MADATHIL REMESH" w:date="2025-03-27T01:05:00Z" w16du:dateUtc="2025-03-27T01:05:00Z">
              <w:rPr/>
            </w:rPrChange>
          </w:rPr>
          <w:delText xml:space="preserve">research </w:delText>
        </w:r>
        <w:r w:rsidRPr="00272B1A" w:rsidDel="00963382">
          <w:rPr>
            <w:rFonts w:ascii="Trebuchet MS" w:hAnsi="Trebuchet MS"/>
            <w:rPrChange w:id="6240" w:author="ANANDHAKRISHNAN MADATHIL REMESH" w:date="2025-03-27T01:05:00Z" w16du:dateUtc="2025-03-27T01:05:00Z">
              <w:rPr/>
            </w:rPrChange>
          </w:rPr>
          <w:delText>design.</w:delText>
        </w:r>
        <w:r w:rsidR="00916F9A" w:rsidRPr="00272B1A" w:rsidDel="00963382">
          <w:rPr>
            <w:rFonts w:ascii="Trebuchet MS" w:hAnsi="Trebuchet MS"/>
            <w:rPrChange w:id="6241" w:author="ANANDHAKRISHNAN MADATHIL REMESH" w:date="2025-03-27T01:05:00Z" w16du:dateUtc="2025-03-27T01:05:00Z">
              <w:rPr/>
            </w:rPrChange>
          </w:rPr>
          <w:delText xml:space="preserve"> </w:delText>
        </w:r>
        <w:r w:rsidRPr="00272B1A" w:rsidDel="00963382">
          <w:rPr>
            <w:rFonts w:ascii="Trebuchet MS" w:hAnsi="Trebuchet MS"/>
            <w:rPrChange w:id="6242" w:author="ANANDHAKRISHNAN MADATHIL REMESH" w:date="2025-03-27T01:05:00Z" w16du:dateUtc="2025-03-27T01:05:00Z">
              <w:rPr/>
            </w:rPrChange>
          </w:rPr>
          <w:delText>Include a paragraph at the beginning of the Results chapter outlining the structure of the chapter. The results should be reported with respect to furnishing evidence for your research question(s) as outlined in Chapter 1. Thus, you might choose to use headings that correspond to each main question of your hypothesis/objectives from Chapter 1 and/or your theoretical framework from Chapter 2. Or you might organise your results in terms of the stages of the study (if applicable).</w:delText>
        </w:r>
      </w:del>
    </w:p>
    <w:p w14:paraId="40933321" w14:textId="704D128C" w:rsidR="00DF44CE" w:rsidRPr="00272B1A" w:rsidDel="00963382" w:rsidRDefault="006159AA" w:rsidP="0064145E">
      <w:pPr>
        <w:rPr>
          <w:del w:id="6243" w:author="ANANDHAKRISHNAN MADATHIL REMESH" w:date="2025-03-27T00:39:00Z" w16du:dateUtc="2025-03-27T00:39:00Z"/>
          <w:rFonts w:ascii="Trebuchet MS" w:hAnsi="Trebuchet MS"/>
          <w:rPrChange w:id="6244" w:author="ANANDHAKRISHNAN MADATHIL REMESH" w:date="2025-03-27T01:05:00Z" w16du:dateUtc="2025-03-27T01:05:00Z">
            <w:rPr>
              <w:del w:id="6245" w:author="ANANDHAKRISHNAN MADATHIL REMESH" w:date="2025-03-27T00:39:00Z" w16du:dateUtc="2025-03-27T00:39:00Z"/>
            </w:rPr>
          </w:rPrChange>
        </w:rPr>
      </w:pPr>
      <w:del w:id="6246" w:author="ANANDHAKRISHNAN MADATHIL REMESH" w:date="2025-03-27T00:39:00Z" w16du:dateUtc="2025-03-27T00:39:00Z">
        <w:r w:rsidRPr="00272B1A" w:rsidDel="00963382">
          <w:rPr>
            <w:rFonts w:ascii="Trebuchet MS" w:hAnsi="Trebuchet MS"/>
            <w:rPrChange w:id="6247" w:author="ANANDHAKRISHNAN MADATHIL REMESH" w:date="2025-03-27T01:05:00Z" w16du:dateUtc="2025-03-27T01:05:00Z">
              <w:rPr/>
            </w:rPrChange>
          </w:rPr>
          <w:delText>To</w:delText>
        </w:r>
        <w:r w:rsidR="00DF44CE" w:rsidRPr="00272B1A" w:rsidDel="00963382">
          <w:rPr>
            <w:rFonts w:ascii="Trebuchet MS" w:hAnsi="Trebuchet MS"/>
            <w:rPrChange w:id="6248" w:author="ANANDHAKRISHNAN MADATHIL REMESH" w:date="2025-03-27T01:05:00Z" w16du:dateUtc="2025-03-27T01:05:00Z">
              <w:rPr/>
            </w:rPrChange>
          </w:rPr>
          <w:delText xml:space="preserve"> present your findings in a clear and concise manner</w:delText>
        </w:r>
        <w:r w:rsidRPr="00272B1A" w:rsidDel="00963382">
          <w:rPr>
            <w:rFonts w:ascii="Trebuchet MS" w:hAnsi="Trebuchet MS"/>
            <w:rPrChange w:id="6249" w:author="ANANDHAKRISHNAN MADATHIL REMESH" w:date="2025-03-27T01:05:00Z" w16du:dateUtc="2025-03-27T01:05:00Z">
              <w:rPr/>
            </w:rPrChange>
          </w:rPr>
          <w:delText>,</w:delText>
        </w:r>
        <w:r w:rsidR="00DF44CE" w:rsidRPr="00272B1A" w:rsidDel="00963382">
          <w:rPr>
            <w:rFonts w:ascii="Trebuchet MS" w:hAnsi="Trebuchet MS"/>
            <w:rPrChange w:id="6250" w:author="ANANDHAKRISHNAN MADATHIL REMESH" w:date="2025-03-27T01:05:00Z" w16du:dateUtc="2025-03-27T01:05:00Z">
              <w:rPr/>
            </w:rPrChange>
          </w:rPr>
          <w:delText xml:space="preserve"> </w:delText>
        </w:r>
        <w:r w:rsidRPr="00272B1A" w:rsidDel="00963382">
          <w:rPr>
            <w:rFonts w:ascii="Trebuchet MS" w:hAnsi="Trebuchet MS"/>
            <w:rPrChange w:id="6251" w:author="ANANDHAKRISHNAN MADATHIL REMESH" w:date="2025-03-27T01:05:00Z" w16du:dateUtc="2025-03-27T01:05:00Z">
              <w:rPr/>
            </w:rPrChange>
          </w:rPr>
          <w:delText>u</w:delText>
        </w:r>
        <w:r w:rsidR="00DF44CE" w:rsidRPr="00272B1A" w:rsidDel="00963382">
          <w:rPr>
            <w:rFonts w:ascii="Trebuchet MS" w:hAnsi="Trebuchet MS"/>
            <w:rPrChange w:id="6252" w:author="ANANDHAKRISHNAN MADATHIL REMESH" w:date="2025-03-27T01:05:00Z" w16du:dateUtc="2025-03-27T01:05:00Z">
              <w:rPr/>
            </w:rPrChange>
          </w:rPr>
          <w:delText>se tables</w:delText>
        </w:r>
        <w:r w:rsidR="005B7B80" w:rsidRPr="00272B1A" w:rsidDel="00963382">
          <w:rPr>
            <w:rFonts w:ascii="Trebuchet MS" w:hAnsi="Trebuchet MS"/>
            <w:rPrChange w:id="6253" w:author="ANANDHAKRISHNAN MADATHIL REMESH" w:date="2025-03-27T01:05:00Z" w16du:dateUtc="2025-03-27T01:05:00Z">
              <w:rPr/>
            </w:rPrChange>
          </w:rPr>
          <w:delText xml:space="preserve"> (see Table 1)</w:delText>
        </w:r>
        <w:r w:rsidR="00DF44CE" w:rsidRPr="00272B1A" w:rsidDel="00963382">
          <w:rPr>
            <w:rFonts w:ascii="Trebuchet MS" w:hAnsi="Trebuchet MS"/>
            <w:rPrChange w:id="6254" w:author="ANANDHAKRISHNAN MADATHIL REMESH" w:date="2025-03-27T01:05:00Z" w16du:dateUtc="2025-03-27T01:05:00Z">
              <w:rPr/>
            </w:rPrChange>
          </w:rPr>
          <w:delText xml:space="preserve">, graphs, and charts </w:delText>
        </w:r>
        <w:r w:rsidR="005B7B80" w:rsidRPr="00272B1A" w:rsidDel="00963382">
          <w:rPr>
            <w:rFonts w:ascii="Trebuchet MS" w:hAnsi="Trebuchet MS"/>
            <w:rPrChange w:id="6255" w:author="ANANDHAKRISHNAN MADATHIL REMESH" w:date="2025-03-27T01:05:00Z" w16du:dateUtc="2025-03-27T01:05:00Z">
              <w:rPr/>
            </w:rPrChange>
          </w:rPr>
          <w:delText xml:space="preserve">(see Fig. 1) </w:delText>
        </w:r>
        <w:r w:rsidR="00DF44CE" w:rsidRPr="00272B1A" w:rsidDel="00963382">
          <w:rPr>
            <w:rFonts w:ascii="Trebuchet MS" w:hAnsi="Trebuchet MS"/>
            <w:rPrChange w:id="6256" w:author="ANANDHAKRISHNAN MADATHIL REMESH" w:date="2025-03-27T01:05:00Z" w16du:dateUtc="2025-03-27T01:05:00Z">
              <w:rPr/>
            </w:rPrChange>
          </w:rPr>
          <w:delText xml:space="preserve">to help illustrate your results. Be sure to include any statistical analyses </w:delText>
        </w:r>
        <w:r w:rsidR="00F377E3" w:rsidRPr="00272B1A" w:rsidDel="00963382">
          <w:rPr>
            <w:rFonts w:ascii="Trebuchet MS" w:hAnsi="Trebuchet MS"/>
            <w:rPrChange w:id="6257" w:author="ANANDHAKRISHNAN MADATHIL REMESH" w:date="2025-03-27T01:05:00Z" w16du:dateUtc="2025-03-27T01:05:00Z">
              <w:rPr/>
            </w:rPrChange>
          </w:rPr>
          <w:delText>and</w:delText>
        </w:r>
        <w:r w:rsidRPr="00272B1A" w:rsidDel="00963382">
          <w:rPr>
            <w:rFonts w:ascii="Trebuchet MS" w:hAnsi="Trebuchet MS"/>
            <w:rPrChange w:id="6258" w:author="ANANDHAKRISHNAN MADATHIL REMESH" w:date="2025-03-27T01:05:00Z" w16du:dateUtc="2025-03-27T01:05:00Z">
              <w:rPr/>
            </w:rPrChange>
          </w:rPr>
          <w:delText xml:space="preserve"> </w:delText>
        </w:r>
        <w:r w:rsidR="00F377E3" w:rsidRPr="00272B1A" w:rsidDel="00963382">
          <w:rPr>
            <w:rFonts w:ascii="Trebuchet MS" w:hAnsi="Trebuchet MS"/>
            <w:rPrChange w:id="6259" w:author="ANANDHAKRISHNAN MADATHIL REMESH" w:date="2025-03-27T01:05:00Z" w16du:dateUtc="2025-03-27T01:05:00Z">
              <w:rPr/>
            </w:rPrChange>
          </w:rPr>
          <w:delText>d</w:delText>
        </w:r>
        <w:r w:rsidR="00BE5000" w:rsidRPr="00272B1A" w:rsidDel="00963382">
          <w:rPr>
            <w:rFonts w:ascii="Trebuchet MS" w:hAnsi="Trebuchet MS"/>
            <w:rPrChange w:id="6260" w:author="ANANDHAKRISHNAN MADATHIL REMESH" w:date="2025-03-27T01:05:00Z" w16du:dateUtc="2025-03-27T01:05:00Z">
              <w:rPr/>
            </w:rPrChange>
          </w:rPr>
          <w:delText>iscuss</w:delText>
        </w:r>
        <w:r w:rsidR="00F377E3" w:rsidRPr="00272B1A" w:rsidDel="00963382">
          <w:rPr>
            <w:rFonts w:ascii="Trebuchet MS" w:hAnsi="Trebuchet MS"/>
            <w:rPrChange w:id="6261" w:author="ANANDHAKRISHNAN MADATHIL REMESH" w:date="2025-03-27T01:05:00Z" w16du:dateUtc="2025-03-27T01:05:00Z">
              <w:rPr/>
            </w:rPrChange>
          </w:rPr>
          <w:delText>ion</w:delText>
        </w:r>
        <w:r w:rsidR="00BE5000" w:rsidRPr="00272B1A" w:rsidDel="00963382">
          <w:rPr>
            <w:rFonts w:ascii="Trebuchet MS" w:hAnsi="Trebuchet MS"/>
            <w:rPrChange w:id="6262" w:author="ANANDHAKRISHNAN MADATHIL REMESH" w:date="2025-03-27T01:05:00Z" w16du:dateUtc="2025-03-27T01:05:00Z">
              <w:rPr/>
            </w:rPrChange>
          </w:rPr>
          <w:delText xml:space="preserve"> </w:delText>
        </w:r>
        <w:r w:rsidR="00F377E3" w:rsidRPr="00272B1A" w:rsidDel="00963382">
          <w:rPr>
            <w:rFonts w:ascii="Trebuchet MS" w:hAnsi="Trebuchet MS"/>
            <w:rPrChange w:id="6263" w:author="ANANDHAKRISHNAN MADATHIL REMESH" w:date="2025-03-27T01:05:00Z" w16du:dateUtc="2025-03-27T01:05:00Z">
              <w:rPr/>
            </w:rPrChange>
          </w:rPr>
          <w:delText xml:space="preserve">on </w:delText>
        </w:r>
        <w:r w:rsidR="00BE5000" w:rsidRPr="00272B1A" w:rsidDel="00963382">
          <w:rPr>
            <w:rFonts w:ascii="Trebuchet MS" w:hAnsi="Trebuchet MS"/>
            <w:rPrChange w:id="6264" w:author="ANANDHAKRISHNAN MADATHIL REMESH" w:date="2025-03-27T01:05:00Z" w16du:dateUtc="2025-03-27T01:05:00Z">
              <w:rPr/>
            </w:rPrChange>
          </w:rPr>
          <w:delText>the implications of your findings. Consider how your research contributes to the field of AI and machine learning. Also, discuss any limitations of your study and suggest avenues for future research.</w:delText>
        </w:r>
        <w:r w:rsidR="005B7B80" w:rsidRPr="00272B1A" w:rsidDel="00963382">
          <w:rPr>
            <w:rFonts w:ascii="Trebuchet MS" w:hAnsi="Trebuchet MS"/>
            <w:rPrChange w:id="6265" w:author="ANANDHAKRISHNAN MADATHIL REMESH" w:date="2025-03-27T01:05:00Z" w16du:dateUtc="2025-03-27T01:05:00Z">
              <w:rPr/>
            </w:rPrChange>
          </w:rPr>
          <w:delText xml:space="preserve"> Avoid using jargon or technical terms that may be unfamiliar to your readers. Instead, use plain language to help your readers understand your research.</w:delText>
        </w:r>
      </w:del>
    </w:p>
    <w:p w14:paraId="281221C8" w14:textId="3BDB898F" w:rsidR="00122D0E" w:rsidRPr="00272B1A" w:rsidDel="00963382" w:rsidRDefault="00122D0E" w:rsidP="00307E2F">
      <w:pPr>
        <w:pStyle w:val="Caption"/>
        <w:keepNext/>
        <w:jc w:val="center"/>
        <w:rPr>
          <w:del w:id="6266" w:author="ANANDHAKRISHNAN MADATHIL REMESH" w:date="2025-03-27T00:39:00Z" w16du:dateUtc="2025-03-27T00:39:00Z"/>
          <w:rFonts w:ascii="Trebuchet MS" w:hAnsi="Trebuchet MS"/>
          <w:bCs w:val="0"/>
          <w:rPrChange w:id="6267" w:author="ANANDHAKRISHNAN MADATHIL REMESH" w:date="2025-03-27T01:05:00Z" w16du:dateUtc="2025-03-27T01:05:00Z">
            <w:rPr>
              <w:del w:id="6268" w:author="ANANDHAKRISHNAN MADATHIL REMESH" w:date="2025-03-27T00:39:00Z" w16du:dateUtc="2025-03-27T00:39:00Z"/>
            </w:rPr>
          </w:rPrChange>
        </w:rPr>
      </w:pPr>
      <w:del w:id="6269" w:author="ANANDHAKRISHNAN MADATHIL REMESH" w:date="2025-03-27T00:39:00Z" w16du:dateUtc="2025-03-27T00:39:00Z">
        <w:r w:rsidRPr="00272B1A" w:rsidDel="00963382">
          <w:rPr>
            <w:rFonts w:ascii="Trebuchet MS" w:hAnsi="Trebuchet MS"/>
            <w:bCs w:val="0"/>
            <w:rPrChange w:id="6270" w:author="ANANDHAKRISHNAN MADATHIL REMESH" w:date="2025-03-27T01:05:00Z" w16du:dateUtc="2025-03-27T01:05:00Z">
              <w:rPr>
                <w:bCs w:val="0"/>
              </w:rPr>
            </w:rPrChange>
          </w:rPr>
          <w:delText xml:space="preserve">Table </w:delText>
        </w:r>
        <w:r w:rsidR="00C613D4" w:rsidRPr="00272B1A" w:rsidDel="00963382">
          <w:rPr>
            <w:rFonts w:ascii="Trebuchet MS" w:hAnsi="Trebuchet MS"/>
            <w:bCs w:val="0"/>
            <w:rPrChange w:id="6271" w:author="ANANDHAKRISHNAN MADATHIL REMESH" w:date="2025-03-27T01:05:00Z" w16du:dateUtc="2025-03-27T01:05:00Z">
              <w:rPr>
                <w:bCs w:val="0"/>
              </w:rPr>
            </w:rPrChange>
          </w:rPr>
          <w:fldChar w:fldCharType="begin"/>
        </w:r>
        <w:r w:rsidR="00C613D4" w:rsidRPr="00272B1A" w:rsidDel="00963382">
          <w:rPr>
            <w:rFonts w:ascii="Trebuchet MS" w:hAnsi="Trebuchet MS"/>
            <w:bCs w:val="0"/>
            <w:rPrChange w:id="6272" w:author="ANANDHAKRISHNAN MADATHIL REMESH" w:date="2025-03-27T01:05:00Z" w16du:dateUtc="2025-03-27T01:05:00Z">
              <w:rPr>
                <w:bCs w:val="0"/>
              </w:rPr>
            </w:rPrChange>
          </w:rPr>
          <w:delInstrText xml:space="preserve"> SEQ Table \* ARABIC </w:delInstrText>
        </w:r>
        <w:r w:rsidR="00C613D4" w:rsidRPr="00272B1A" w:rsidDel="00963382">
          <w:rPr>
            <w:rFonts w:ascii="Trebuchet MS" w:hAnsi="Trebuchet MS"/>
            <w:bCs w:val="0"/>
            <w:rPrChange w:id="6273" w:author="ANANDHAKRISHNAN MADATHIL REMESH" w:date="2025-03-27T01:05:00Z" w16du:dateUtc="2025-03-27T01:05:00Z">
              <w:rPr>
                <w:bCs w:val="0"/>
                <w:noProof/>
              </w:rPr>
            </w:rPrChange>
          </w:rPr>
          <w:fldChar w:fldCharType="separate"/>
        </w:r>
        <w:r w:rsidR="00C613D4" w:rsidRPr="00272B1A" w:rsidDel="00963382">
          <w:rPr>
            <w:rFonts w:ascii="Trebuchet MS" w:hAnsi="Trebuchet MS"/>
            <w:bCs w:val="0"/>
            <w:noProof/>
            <w:rPrChange w:id="6274" w:author="ANANDHAKRISHNAN MADATHIL REMESH" w:date="2025-03-27T01:05:00Z" w16du:dateUtc="2025-03-27T01:05:00Z">
              <w:rPr>
                <w:bCs w:val="0"/>
                <w:noProof/>
              </w:rPr>
            </w:rPrChange>
          </w:rPr>
          <w:delText>1</w:delText>
        </w:r>
        <w:r w:rsidR="00C613D4" w:rsidRPr="00272B1A" w:rsidDel="00963382">
          <w:rPr>
            <w:rFonts w:ascii="Trebuchet MS" w:hAnsi="Trebuchet MS"/>
            <w:bCs w:val="0"/>
            <w:noProof/>
            <w:rPrChange w:id="6275" w:author="ANANDHAKRISHNAN MADATHIL REMESH" w:date="2025-03-27T01:05:00Z" w16du:dateUtc="2025-03-27T01:05:00Z">
              <w:rPr>
                <w:bCs w:val="0"/>
                <w:noProof/>
              </w:rPr>
            </w:rPrChange>
          </w:rPr>
          <w:fldChar w:fldCharType="end"/>
        </w:r>
        <w:r w:rsidRPr="00272B1A" w:rsidDel="00963382">
          <w:rPr>
            <w:rFonts w:ascii="Trebuchet MS" w:hAnsi="Trebuchet MS"/>
            <w:bCs w:val="0"/>
            <w:rPrChange w:id="6276" w:author="ANANDHAKRISHNAN MADATHIL REMESH" w:date="2025-03-27T01:05:00Z" w16du:dateUtc="2025-03-27T01:05:00Z">
              <w:rPr>
                <w:bCs w:val="0"/>
              </w:rPr>
            </w:rPrChange>
          </w:rPr>
          <w:delText>: Write the title of your table here.</w:delText>
        </w:r>
      </w:del>
    </w:p>
    <w:tbl>
      <w:tblPr>
        <w:tblStyle w:val="APAReport"/>
        <w:tblW w:w="0" w:type="auto"/>
        <w:jc w:val="center"/>
        <w:tblLook w:val="04A0" w:firstRow="1" w:lastRow="0" w:firstColumn="1" w:lastColumn="0" w:noHBand="0" w:noVBand="1"/>
      </w:tblPr>
      <w:tblGrid>
        <w:gridCol w:w="1814"/>
        <w:gridCol w:w="1815"/>
        <w:gridCol w:w="1814"/>
        <w:gridCol w:w="1814"/>
        <w:gridCol w:w="1814"/>
      </w:tblGrid>
      <w:tr w:rsidR="00C86246" w:rsidRPr="00272B1A" w:rsidDel="00963382" w14:paraId="1CADB317" w14:textId="57086803" w:rsidTr="009566E8">
        <w:trPr>
          <w:cnfStyle w:val="100000000000" w:firstRow="1" w:lastRow="0" w:firstColumn="0" w:lastColumn="0" w:oddVBand="0" w:evenVBand="0" w:oddHBand="0" w:evenHBand="0" w:firstRowFirstColumn="0" w:firstRowLastColumn="0" w:lastRowFirstColumn="0" w:lastRowLastColumn="0"/>
          <w:jc w:val="center"/>
          <w:del w:id="6277" w:author="ANANDHAKRISHNAN MADATHIL REMESH" w:date="2025-03-27T00:39:00Z"/>
        </w:trPr>
        <w:tc>
          <w:tcPr>
            <w:tcW w:w="1858" w:type="dxa"/>
          </w:tcPr>
          <w:p w14:paraId="62867875" w14:textId="56CF1D03" w:rsidR="00C86246" w:rsidRPr="00272B1A" w:rsidDel="00963382" w:rsidRDefault="00C7377E" w:rsidP="00C7377E">
            <w:pPr>
              <w:rPr>
                <w:del w:id="6278" w:author="ANANDHAKRISHNAN MADATHIL REMESH" w:date="2025-03-27T00:39:00Z" w16du:dateUtc="2025-03-27T00:39:00Z"/>
                <w:rFonts w:ascii="Trebuchet MS" w:hAnsi="Trebuchet MS"/>
                <w:sz w:val="20"/>
                <w:szCs w:val="20"/>
                <w:rPrChange w:id="6279" w:author="ANANDHAKRISHNAN MADATHIL REMESH" w:date="2025-03-27T01:05:00Z" w16du:dateUtc="2025-03-27T01:05:00Z">
                  <w:rPr>
                    <w:del w:id="6280" w:author="ANANDHAKRISHNAN MADATHIL REMESH" w:date="2025-03-27T00:39:00Z" w16du:dateUtc="2025-03-27T00:39:00Z"/>
                    <w:sz w:val="20"/>
                    <w:szCs w:val="20"/>
                  </w:rPr>
                </w:rPrChange>
              </w:rPr>
            </w:pPr>
            <w:del w:id="6281" w:author="ANANDHAKRISHNAN MADATHIL REMESH" w:date="2025-03-27T00:39:00Z" w16du:dateUtc="2025-03-27T00:39:00Z">
              <w:r w:rsidRPr="00272B1A" w:rsidDel="00963382">
                <w:rPr>
                  <w:rFonts w:ascii="Trebuchet MS" w:hAnsi="Trebuchet MS"/>
                  <w:sz w:val="20"/>
                  <w:szCs w:val="20"/>
                  <w:rPrChange w:id="6282" w:author="ANANDHAKRISHNAN MADATHIL REMESH" w:date="2025-03-27T01:05:00Z" w16du:dateUtc="2025-03-27T01:05:00Z">
                    <w:rPr>
                      <w:sz w:val="20"/>
                      <w:szCs w:val="20"/>
                    </w:rPr>
                  </w:rPrChange>
                </w:rPr>
                <w:delText>Column Head</w:delText>
              </w:r>
            </w:del>
          </w:p>
        </w:tc>
        <w:tc>
          <w:tcPr>
            <w:tcW w:w="1858" w:type="dxa"/>
          </w:tcPr>
          <w:p w14:paraId="5BC7FCE4" w14:textId="1DD50BCE" w:rsidR="00C86246" w:rsidRPr="00272B1A" w:rsidDel="00963382" w:rsidRDefault="00C7377E" w:rsidP="00C7377E">
            <w:pPr>
              <w:rPr>
                <w:del w:id="6283" w:author="ANANDHAKRISHNAN MADATHIL REMESH" w:date="2025-03-27T00:39:00Z" w16du:dateUtc="2025-03-27T00:39:00Z"/>
                <w:rFonts w:ascii="Trebuchet MS" w:hAnsi="Trebuchet MS"/>
                <w:sz w:val="20"/>
                <w:szCs w:val="20"/>
                <w:rPrChange w:id="6284" w:author="ANANDHAKRISHNAN MADATHIL REMESH" w:date="2025-03-27T01:05:00Z" w16du:dateUtc="2025-03-27T01:05:00Z">
                  <w:rPr>
                    <w:del w:id="6285" w:author="ANANDHAKRISHNAN MADATHIL REMESH" w:date="2025-03-27T00:39:00Z" w16du:dateUtc="2025-03-27T00:39:00Z"/>
                    <w:sz w:val="20"/>
                    <w:szCs w:val="20"/>
                  </w:rPr>
                </w:rPrChange>
              </w:rPr>
            </w:pPr>
            <w:del w:id="6286" w:author="ANANDHAKRISHNAN MADATHIL REMESH" w:date="2025-03-27T00:39:00Z" w16du:dateUtc="2025-03-27T00:39:00Z">
              <w:r w:rsidRPr="00272B1A" w:rsidDel="00963382">
                <w:rPr>
                  <w:rFonts w:ascii="Trebuchet MS" w:hAnsi="Trebuchet MS"/>
                  <w:sz w:val="20"/>
                  <w:szCs w:val="20"/>
                  <w:rPrChange w:id="6287" w:author="ANANDHAKRISHNAN MADATHIL REMESH" w:date="2025-03-27T01:05:00Z" w16du:dateUtc="2025-03-27T01:05:00Z">
                    <w:rPr>
                      <w:sz w:val="20"/>
                      <w:szCs w:val="20"/>
                    </w:rPr>
                  </w:rPrChange>
                </w:rPr>
                <w:delText>Column Head</w:delText>
              </w:r>
            </w:del>
          </w:p>
        </w:tc>
        <w:tc>
          <w:tcPr>
            <w:tcW w:w="1857" w:type="dxa"/>
          </w:tcPr>
          <w:p w14:paraId="223D8F3F" w14:textId="5F67546B" w:rsidR="00C86246" w:rsidRPr="00272B1A" w:rsidDel="00963382" w:rsidRDefault="00C7377E" w:rsidP="00C7377E">
            <w:pPr>
              <w:rPr>
                <w:del w:id="6288" w:author="ANANDHAKRISHNAN MADATHIL REMESH" w:date="2025-03-27T00:39:00Z" w16du:dateUtc="2025-03-27T00:39:00Z"/>
                <w:rFonts w:ascii="Trebuchet MS" w:hAnsi="Trebuchet MS"/>
                <w:sz w:val="20"/>
                <w:szCs w:val="20"/>
                <w:rPrChange w:id="6289" w:author="ANANDHAKRISHNAN MADATHIL REMESH" w:date="2025-03-27T01:05:00Z" w16du:dateUtc="2025-03-27T01:05:00Z">
                  <w:rPr>
                    <w:del w:id="6290" w:author="ANANDHAKRISHNAN MADATHIL REMESH" w:date="2025-03-27T00:39:00Z" w16du:dateUtc="2025-03-27T00:39:00Z"/>
                    <w:sz w:val="20"/>
                    <w:szCs w:val="20"/>
                  </w:rPr>
                </w:rPrChange>
              </w:rPr>
            </w:pPr>
            <w:del w:id="6291" w:author="ANANDHAKRISHNAN MADATHIL REMESH" w:date="2025-03-27T00:39:00Z" w16du:dateUtc="2025-03-27T00:39:00Z">
              <w:r w:rsidRPr="00272B1A" w:rsidDel="00963382">
                <w:rPr>
                  <w:rFonts w:ascii="Trebuchet MS" w:hAnsi="Trebuchet MS"/>
                  <w:sz w:val="20"/>
                  <w:szCs w:val="20"/>
                  <w:rPrChange w:id="6292" w:author="ANANDHAKRISHNAN MADATHIL REMESH" w:date="2025-03-27T01:05:00Z" w16du:dateUtc="2025-03-27T01:05:00Z">
                    <w:rPr>
                      <w:sz w:val="20"/>
                      <w:szCs w:val="20"/>
                    </w:rPr>
                  </w:rPrChange>
                </w:rPr>
                <w:delText>Column Head</w:delText>
              </w:r>
            </w:del>
          </w:p>
        </w:tc>
        <w:tc>
          <w:tcPr>
            <w:tcW w:w="1857" w:type="dxa"/>
          </w:tcPr>
          <w:p w14:paraId="2EAD2440" w14:textId="1D3FCFCE" w:rsidR="00C86246" w:rsidRPr="00272B1A" w:rsidDel="00963382" w:rsidRDefault="00C7377E" w:rsidP="00C7377E">
            <w:pPr>
              <w:rPr>
                <w:del w:id="6293" w:author="ANANDHAKRISHNAN MADATHIL REMESH" w:date="2025-03-27T00:39:00Z" w16du:dateUtc="2025-03-27T00:39:00Z"/>
                <w:rFonts w:ascii="Trebuchet MS" w:hAnsi="Trebuchet MS"/>
                <w:sz w:val="20"/>
                <w:szCs w:val="20"/>
                <w:rPrChange w:id="6294" w:author="ANANDHAKRISHNAN MADATHIL REMESH" w:date="2025-03-27T01:05:00Z" w16du:dateUtc="2025-03-27T01:05:00Z">
                  <w:rPr>
                    <w:del w:id="6295" w:author="ANANDHAKRISHNAN MADATHIL REMESH" w:date="2025-03-27T00:39:00Z" w16du:dateUtc="2025-03-27T00:39:00Z"/>
                    <w:sz w:val="20"/>
                    <w:szCs w:val="20"/>
                  </w:rPr>
                </w:rPrChange>
              </w:rPr>
            </w:pPr>
            <w:del w:id="6296" w:author="ANANDHAKRISHNAN MADATHIL REMESH" w:date="2025-03-27T00:39:00Z" w16du:dateUtc="2025-03-27T00:39:00Z">
              <w:r w:rsidRPr="00272B1A" w:rsidDel="00963382">
                <w:rPr>
                  <w:rFonts w:ascii="Trebuchet MS" w:hAnsi="Trebuchet MS"/>
                  <w:sz w:val="20"/>
                  <w:szCs w:val="20"/>
                  <w:rPrChange w:id="6297" w:author="ANANDHAKRISHNAN MADATHIL REMESH" w:date="2025-03-27T01:05:00Z" w16du:dateUtc="2025-03-27T01:05:00Z">
                    <w:rPr>
                      <w:sz w:val="20"/>
                      <w:szCs w:val="20"/>
                    </w:rPr>
                  </w:rPrChange>
                </w:rPr>
                <w:delText>Column Head</w:delText>
              </w:r>
            </w:del>
          </w:p>
        </w:tc>
        <w:tc>
          <w:tcPr>
            <w:tcW w:w="1857" w:type="dxa"/>
          </w:tcPr>
          <w:p w14:paraId="43548637" w14:textId="79B2AF9F" w:rsidR="00C86246" w:rsidRPr="00272B1A" w:rsidDel="00963382" w:rsidRDefault="00C7377E" w:rsidP="00C7377E">
            <w:pPr>
              <w:rPr>
                <w:del w:id="6298" w:author="ANANDHAKRISHNAN MADATHIL REMESH" w:date="2025-03-27T00:39:00Z" w16du:dateUtc="2025-03-27T00:39:00Z"/>
                <w:rFonts w:ascii="Trebuchet MS" w:hAnsi="Trebuchet MS"/>
                <w:sz w:val="20"/>
                <w:szCs w:val="20"/>
                <w:rPrChange w:id="6299" w:author="ANANDHAKRISHNAN MADATHIL REMESH" w:date="2025-03-27T01:05:00Z" w16du:dateUtc="2025-03-27T01:05:00Z">
                  <w:rPr>
                    <w:del w:id="6300" w:author="ANANDHAKRISHNAN MADATHIL REMESH" w:date="2025-03-27T00:39:00Z" w16du:dateUtc="2025-03-27T00:39:00Z"/>
                    <w:sz w:val="20"/>
                    <w:szCs w:val="20"/>
                  </w:rPr>
                </w:rPrChange>
              </w:rPr>
            </w:pPr>
            <w:del w:id="6301" w:author="ANANDHAKRISHNAN MADATHIL REMESH" w:date="2025-03-27T00:39:00Z" w16du:dateUtc="2025-03-27T00:39:00Z">
              <w:r w:rsidRPr="00272B1A" w:rsidDel="00963382">
                <w:rPr>
                  <w:rFonts w:ascii="Trebuchet MS" w:hAnsi="Trebuchet MS"/>
                  <w:sz w:val="20"/>
                  <w:szCs w:val="20"/>
                  <w:rPrChange w:id="6302" w:author="ANANDHAKRISHNAN MADATHIL REMESH" w:date="2025-03-27T01:05:00Z" w16du:dateUtc="2025-03-27T01:05:00Z">
                    <w:rPr>
                      <w:sz w:val="20"/>
                      <w:szCs w:val="20"/>
                    </w:rPr>
                  </w:rPrChange>
                </w:rPr>
                <w:delText>Column Head</w:delText>
              </w:r>
            </w:del>
          </w:p>
        </w:tc>
      </w:tr>
      <w:tr w:rsidR="00CF4465" w:rsidRPr="00272B1A" w:rsidDel="00963382" w14:paraId="155C5324" w14:textId="325C2868" w:rsidTr="009566E8">
        <w:trPr>
          <w:jc w:val="center"/>
          <w:del w:id="6303" w:author="ANANDHAKRISHNAN MADATHIL REMESH" w:date="2025-03-27T00:39:00Z"/>
        </w:trPr>
        <w:tc>
          <w:tcPr>
            <w:tcW w:w="1858" w:type="dxa"/>
          </w:tcPr>
          <w:p w14:paraId="4EBC3B4B" w14:textId="0C976A27" w:rsidR="00CF4465" w:rsidRPr="00272B1A" w:rsidDel="00963382" w:rsidRDefault="00CF4465" w:rsidP="00CF4465">
            <w:pPr>
              <w:rPr>
                <w:del w:id="6304" w:author="ANANDHAKRISHNAN MADATHIL REMESH" w:date="2025-03-27T00:39:00Z" w16du:dateUtc="2025-03-27T00:39:00Z"/>
                <w:rFonts w:ascii="Trebuchet MS" w:hAnsi="Trebuchet MS"/>
                <w:sz w:val="20"/>
                <w:szCs w:val="20"/>
                <w:rPrChange w:id="6305" w:author="ANANDHAKRISHNAN MADATHIL REMESH" w:date="2025-03-27T01:05:00Z" w16du:dateUtc="2025-03-27T01:05:00Z">
                  <w:rPr>
                    <w:del w:id="6306" w:author="ANANDHAKRISHNAN MADATHIL REMESH" w:date="2025-03-27T00:39:00Z" w16du:dateUtc="2025-03-27T00:39:00Z"/>
                    <w:sz w:val="20"/>
                    <w:szCs w:val="20"/>
                  </w:rPr>
                </w:rPrChange>
              </w:rPr>
            </w:pPr>
            <w:del w:id="6307" w:author="ANANDHAKRISHNAN MADATHIL REMESH" w:date="2025-03-27T00:39:00Z" w16du:dateUtc="2025-03-27T00:39:00Z">
              <w:r w:rsidRPr="00272B1A" w:rsidDel="00963382">
                <w:rPr>
                  <w:rFonts w:ascii="Trebuchet MS" w:hAnsi="Trebuchet MS"/>
                  <w:sz w:val="20"/>
                  <w:szCs w:val="20"/>
                  <w:rPrChange w:id="6308" w:author="ANANDHAKRISHNAN MADATHIL REMESH" w:date="2025-03-27T01:05:00Z" w16du:dateUtc="2025-03-27T01:05:00Z">
                    <w:rPr>
                      <w:sz w:val="20"/>
                      <w:szCs w:val="20"/>
                    </w:rPr>
                  </w:rPrChange>
                </w:rPr>
                <w:delText>Column Head</w:delText>
              </w:r>
            </w:del>
          </w:p>
        </w:tc>
        <w:tc>
          <w:tcPr>
            <w:tcW w:w="1858" w:type="dxa"/>
          </w:tcPr>
          <w:p w14:paraId="263B8018" w14:textId="7215D6B7" w:rsidR="00CF4465" w:rsidRPr="00272B1A" w:rsidDel="00963382" w:rsidRDefault="00CF4465" w:rsidP="00CF4465">
            <w:pPr>
              <w:rPr>
                <w:del w:id="6309" w:author="ANANDHAKRISHNAN MADATHIL REMESH" w:date="2025-03-27T00:39:00Z" w16du:dateUtc="2025-03-27T00:39:00Z"/>
                <w:rFonts w:ascii="Trebuchet MS" w:hAnsi="Trebuchet MS"/>
                <w:sz w:val="20"/>
                <w:szCs w:val="20"/>
                <w:rPrChange w:id="6310" w:author="ANANDHAKRISHNAN MADATHIL REMESH" w:date="2025-03-27T01:05:00Z" w16du:dateUtc="2025-03-27T01:05:00Z">
                  <w:rPr>
                    <w:del w:id="6311" w:author="ANANDHAKRISHNAN MADATHIL REMESH" w:date="2025-03-27T00:39:00Z" w16du:dateUtc="2025-03-27T00:39:00Z"/>
                    <w:sz w:val="20"/>
                    <w:szCs w:val="20"/>
                  </w:rPr>
                </w:rPrChange>
              </w:rPr>
            </w:pPr>
            <w:del w:id="6312" w:author="ANANDHAKRISHNAN MADATHIL REMESH" w:date="2025-03-27T00:39:00Z" w16du:dateUtc="2025-03-27T00:39:00Z">
              <w:r w:rsidRPr="00272B1A" w:rsidDel="00963382">
                <w:rPr>
                  <w:rFonts w:ascii="Trebuchet MS" w:hAnsi="Trebuchet MS"/>
                  <w:sz w:val="20"/>
                  <w:szCs w:val="20"/>
                  <w:rPrChange w:id="6313" w:author="ANANDHAKRISHNAN MADATHIL REMESH" w:date="2025-03-27T01:05:00Z" w16du:dateUtc="2025-03-27T01:05:00Z">
                    <w:rPr>
                      <w:sz w:val="20"/>
                      <w:szCs w:val="20"/>
                    </w:rPr>
                  </w:rPrChange>
                </w:rPr>
                <w:delText>123.00</w:delText>
              </w:r>
            </w:del>
          </w:p>
        </w:tc>
        <w:tc>
          <w:tcPr>
            <w:tcW w:w="1857" w:type="dxa"/>
          </w:tcPr>
          <w:p w14:paraId="53ADD602" w14:textId="55298B82" w:rsidR="00CF4465" w:rsidRPr="00272B1A" w:rsidDel="00963382" w:rsidRDefault="00CF4465" w:rsidP="00CF4465">
            <w:pPr>
              <w:rPr>
                <w:del w:id="6314" w:author="ANANDHAKRISHNAN MADATHIL REMESH" w:date="2025-03-27T00:39:00Z" w16du:dateUtc="2025-03-27T00:39:00Z"/>
                <w:rFonts w:ascii="Trebuchet MS" w:hAnsi="Trebuchet MS"/>
                <w:sz w:val="20"/>
                <w:szCs w:val="20"/>
                <w:rPrChange w:id="6315" w:author="ANANDHAKRISHNAN MADATHIL REMESH" w:date="2025-03-27T01:05:00Z" w16du:dateUtc="2025-03-27T01:05:00Z">
                  <w:rPr>
                    <w:del w:id="6316" w:author="ANANDHAKRISHNAN MADATHIL REMESH" w:date="2025-03-27T00:39:00Z" w16du:dateUtc="2025-03-27T00:39:00Z"/>
                    <w:sz w:val="20"/>
                    <w:szCs w:val="20"/>
                  </w:rPr>
                </w:rPrChange>
              </w:rPr>
            </w:pPr>
            <w:del w:id="6317" w:author="ANANDHAKRISHNAN MADATHIL REMESH" w:date="2025-03-27T00:39:00Z" w16du:dateUtc="2025-03-27T00:39:00Z">
              <w:r w:rsidRPr="00272B1A" w:rsidDel="00963382">
                <w:rPr>
                  <w:rFonts w:ascii="Trebuchet MS" w:hAnsi="Trebuchet MS"/>
                  <w:sz w:val="20"/>
                  <w:szCs w:val="20"/>
                  <w:rPrChange w:id="6318" w:author="ANANDHAKRISHNAN MADATHIL REMESH" w:date="2025-03-27T01:05:00Z" w16du:dateUtc="2025-03-27T01:05:00Z">
                    <w:rPr>
                      <w:sz w:val="20"/>
                      <w:szCs w:val="20"/>
                    </w:rPr>
                  </w:rPrChange>
                </w:rPr>
                <w:delText>123.00</w:delText>
              </w:r>
            </w:del>
          </w:p>
        </w:tc>
        <w:tc>
          <w:tcPr>
            <w:tcW w:w="1857" w:type="dxa"/>
          </w:tcPr>
          <w:p w14:paraId="4EF7FAE5" w14:textId="047D95C0" w:rsidR="00CF4465" w:rsidRPr="00272B1A" w:rsidDel="00963382" w:rsidRDefault="00CF4465" w:rsidP="00CF4465">
            <w:pPr>
              <w:rPr>
                <w:del w:id="6319" w:author="ANANDHAKRISHNAN MADATHIL REMESH" w:date="2025-03-27T00:39:00Z" w16du:dateUtc="2025-03-27T00:39:00Z"/>
                <w:rFonts w:ascii="Trebuchet MS" w:hAnsi="Trebuchet MS"/>
                <w:sz w:val="20"/>
                <w:szCs w:val="20"/>
                <w:rPrChange w:id="6320" w:author="ANANDHAKRISHNAN MADATHIL REMESH" w:date="2025-03-27T01:05:00Z" w16du:dateUtc="2025-03-27T01:05:00Z">
                  <w:rPr>
                    <w:del w:id="6321" w:author="ANANDHAKRISHNAN MADATHIL REMESH" w:date="2025-03-27T00:39:00Z" w16du:dateUtc="2025-03-27T00:39:00Z"/>
                    <w:sz w:val="20"/>
                    <w:szCs w:val="20"/>
                  </w:rPr>
                </w:rPrChange>
              </w:rPr>
            </w:pPr>
            <w:del w:id="6322" w:author="ANANDHAKRISHNAN MADATHIL REMESH" w:date="2025-03-27T00:39:00Z" w16du:dateUtc="2025-03-27T00:39:00Z">
              <w:r w:rsidRPr="00272B1A" w:rsidDel="00963382">
                <w:rPr>
                  <w:rFonts w:ascii="Trebuchet MS" w:hAnsi="Trebuchet MS"/>
                  <w:sz w:val="20"/>
                  <w:szCs w:val="20"/>
                  <w:rPrChange w:id="6323" w:author="ANANDHAKRISHNAN MADATHIL REMESH" w:date="2025-03-27T01:05:00Z" w16du:dateUtc="2025-03-27T01:05:00Z">
                    <w:rPr>
                      <w:sz w:val="20"/>
                      <w:szCs w:val="20"/>
                    </w:rPr>
                  </w:rPrChange>
                </w:rPr>
                <w:delText>123.00</w:delText>
              </w:r>
            </w:del>
          </w:p>
        </w:tc>
        <w:tc>
          <w:tcPr>
            <w:tcW w:w="1857" w:type="dxa"/>
          </w:tcPr>
          <w:p w14:paraId="1A60F9D0" w14:textId="0BC57D14" w:rsidR="00CF4465" w:rsidRPr="00272B1A" w:rsidDel="00963382" w:rsidRDefault="00CF4465" w:rsidP="00CF4465">
            <w:pPr>
              <w:rPr>
                <w:del w:id="6324" w:author="ANANDHAKRISHNAN MADATHIL REMESH" w:date="2025-03-27T00:39:00Z" w16du:dateUtc="2025-03-27T00:39:00Z"/>
                <w:rFonts w:ascii="Trebuchet MS" w:hAnsi="Trebuchet MS"/>
                <w:sz w:val="20"/>
                <w:szCs w:val="20"/>
                <w:rPrChange w:id="6325" w:author="ANANDHAKRISHNAN MADATHIL REMESH" w:date="2025-03-27T01:05:00Z" w16du:dateUtc="2025-03-27T01:05:00Z">
                  <w:rPr>
                    <w:del w:id="6326" w:author="ANANDHAKRISHNAN MADATHIL REMESH" w:date="2025-03-27T00:39:00Z" w16du:dateUtc="2025-03-27T00:39:00Z"/>
                    <w:sz w:val="20"/>
                    <w:szCs w:val="20"/>
                  </w:rPr>
                </w:rPrChange>
              </w:rPr>
            </w:pPr>
            <w:del w:id="6327" w:author="ANANDHAKRISHNAN MADATHIL REMESH" w:date="2025-03-27T00:39:00Z" w16du:dateUtc="2025-03-27T00:39:00Z">
              <w:r w:rsidRPr="00272B1A" w:rsidDel="00963382">
                <w:rPr>
                  <w:rFonts w:ascii="Trebuchet MS" w:hAnsi="Trebuchet MS"/>
                  <w:sz w:val="20"/>
                  <w:szCs w:val="20"/>
                  <w:rPrChange w:id="6328" w:author="ANANDHAKRISHNAN MADATHIL REMESH" w:date="2025-03-27T01:05:00Z" w16du:dateUtc="2025-03-27T01:05:00Z">
                    <w:rPr>
                      <w:sz w:val="20"/>
                      <w:szCs w:val="20"/>
                    </w:rPr>
                  </w:rPrChange>
                </w:rPr>
                <w:delText>123.00</w:delText>
              </w:r>
            </w:del>
          </w:p>
        </w:tc>
      </w:tr>
      <w:tr w:rsidR="00CF4465" w:rsidRPr="00272B1A" w:rsidDel="00963382" w14:paraId="225B3B3E" w14:textId="2ACB4EB6" w:rsidTr="009566E8">
        <w:trPr>
          <w:jc w:val="center"/>
          <w:del w:id="6329" w:author="ANANDHAKRISHNAN MADATHIL REMESH" w:date="2025-03-27T00:39:00Z"/>
        </w:trPr>
        <w:tc>
          <w:tcPr>
            <w:tcW w:w="1858" w:type="dxa"/>
          </w:tcPr>
          <w:p w14:paraId="11EE56DC" w14:textId="15DF8294" w:rsidR="00CF4465" w:rsidRPr="00272B1A" w:rsidDel="00963382" w:rsidRDefault="00CF4465" w:rsidP="00CF4465">
            <w:pPr>
              <w:rPr>
                <w:del w:id="6330" w:author="ANANDHAKRISHNAN MADATHIL REMESH" w:date="2025-03-27T00:39:00Z" w16du:dateUtc="2025-03-27T00:39:00Z"/>
                <w:rFonts w:ascii="Trebuchet MS" w:hAnsi="Trebuchet MS"/>
                <w:sz w:val="20"/>
                <w:szCs w:val="20"/>
                <w:rPrChange w:id="6331" w:author="ANANDHAKRISHNAN MADATHIL REMESH" w:date="2025-03-27T01:05:00Z" w16du:dateUtc="2025-03-27T01:05:00Z">
                  <w:rPr>
                    <w:del w:id="6332" w:author="ANANDHAKRISHNAN MADATHIL REMESH" w:date="2025-03-27T00:39:00Z" w16du:dateUtc="2025-03-27T00:39:00Z"/>
                    <w:sz w:val="20"/>
                    <w:szCs w:val="20"/>
                  </w:rPr>
                </w:rPrChange>
              </w:rPr>
            </w:pPr>
            <w:del w:id="6333" w:author="ANANDHAKRISHNAN MADATHIL REMESH" w:date="2025-03-27T00:39:00Z" w16du:dateUtc="2025-03-27T00:39:00Z">
              <w:r w:rsidRPr="00272B1A" w:rsidDel="00963382">
                <w:rPr>
                  <w:rFonts w:ascii="Trebuchet MS" w:hAnsi="Trebuchet MS"/>
                  <w:sz w:val="20"/>
                  <w:szCs w:val="20"/>
                  <w:rPrChange w:id="6334" w:author="ANANDHAKRISHNAN MADATHIL REMESH" w:date="2025-03-27T01:05:00Z" w16du:dateUtc="2025-03-27T01:05:00Z">
                    <w:rPr>
                      <w:sz w:val="20"/>
                      <w:szCs w:val="20"/>
                    </w:rPr>
                  </w:rPrChange>
                </w:rPr>
                <w:delText>Column Head</w:delText>
              </w:r>
            </w:del>
          </w:p>
        </w:tc>
        <w:tc>
          <w:tcPr>
            <w:tcW w:w="1858" w:type="dxa"/>
          </w:tcPr>
          <w:p w14:paraId="7F86F409" w14:textId="539E942D" w:rsidR="00CF4465" w:rsidRPr="00272B1A" w:rsidDel="00963382" w:rsidRDefault="00CF4465" w:rsidP="00CF4465">
            <w:pPr>
              <w:rPr>
                <w:del w:id="6335" w:author="ANANDHAKRISHNAN MADATHIL REMESH" w:date="2025-03-27T00:39:00Z" w16du:dateUtc="2025-03-27T00:39:00Z"/>
                <w:rFonts w:ascii="Trebuchet MS" w:hAnsi="Trebuchet MS"/>
                <w:sz w:val="20"/>
                <w:szCs w:val="20"/>
                <w:rPrChange w:id="6336" w:author="ANANDHAKRISHNAN MADATHIL REMESH" w:date="2025-03-27T01:05:00Z" w16du:dateUtc="2025-03-27T01:05:00Z">
                  <w:rPr>
                    <w:del w:id="6337" w:author="ANANDHAKRISHNAN MADATHIL REMESH" w:date="2025-03-27T00:39:00Z" w16du:dateUtc="2025-03-27T00:39:00Z"/>
                    <w:sz w:val="20"/>
                    <w:szCs w:val="20"/>
                  </w:rPr>
                </w:rPrChange>
              </w:rPr>
            </w:pPr>
            <w:del w:id="6338" w:author="ANANDHAKRISHNAN MADATHIL REMESH" w:date="2025-03-27T00:39:00Z" w16du:dateUtc="2025-03-27T00:39:00Z">
              <w:r w:rsidRPr="00272B1A" w:rsidDel="00963382">
                <w:rPr>
                  <w:rFonts w:ascii="Trebuchet MS" w:hAnsi="Trebuchet MS"/>
                  <w:sz w:val="20"/>
                  <w:szCs w:val="20"/>
                  <w:rPrChange w:id="6339" w:author="ANANDHAKRISHNAN MADATHIL REMESH" w:date="2025-03-27T01:05:00Z" w16du:dateUtc="2025-03-27T01:05:00Z">
                    <w:rPr>
                      <w:sz w:val="20"/>
                      <w:szCs w:val="20"/>
                    </w:rPr>
                  </w:rPrChange>
                </w:rPr>
                <w:delText>456.00</w:delText>
              </w:r>
            </w:del>
          </w:p>
        </w:tc>
        <w:tc>
          <w:tcPr>
            <w:tcW w:w="1857" w:type="dxa"/>
          </w:tcPr>
          <w:p w14:paraId="774CED5C" w14:textId="7FC4F7E6" w:rsidR="00CF4465" w:rsidRPr="00272B1A" w:rsidDel="00963382" w:rsidRDefault="00CF4465" w:rsidP="00CF4465">
            <w:pPr>
              <w:rPr>
                <w:del w:id="6340" w:author="ANANDHAKRISHNAN MADATHIL REMESH" w:date="2025-03-27T00:39:00Z" w16du:dateUtc="2025-03-27T00:39:00Z"/>
                <w:rFonts w:ascii="Trebuchet MS" w:hAnsi="Trebuchet MS"/>
                <w:sz w:val="20"/>
                <w:szCs w:val="20"/>
                <w:rPrChange w:id="6341" w:author="ANANDHAKRISHNAN MADATHIL REMESH" w:date="2025-03-27T01:05:00Z" w16du:dateUtc="2025-03-27T01:05:00Z">
                  <w:rPr>
                    <w:del w:id="6342" w:author="ANANDHAKRISHNAN MADATHIL REMESH" w:date="2025-03-27T00:39:00Z" w16du:dateUtc="2025-03-27T00:39:00Z"/>
                    <w:sz w:val="20"/>
                    <w:szCs w:val="20"/>
                  </w:rPr>
                </w:rPrChange>
              </w:rPr>
            </w:pPr>
            <w:del w:id="6343" w:author="ANANDHAKRISHNAN MADATHIL REMESH" w:date="2025-03-27T00:39:00Z" w16du:dateUtc="2025-03-27T00:39:00Z">
              <w:r w:rsidRPr="00272B1A" w:rsidDel="00963382">
                <w:rPr>
                  <w:rFonts w:ascii="Trebuchet MS" w:hAnsi="Trebuchet MS"/>
                  <w:sz w:val="20"/>
                  <w:szCs w:val="20"/>
                  <w:rPrChange w:id="6344" w:author="ANANDHAKRISHNAN MADATHIL REMESH" w:date="2025-03-27T01:05:00Z" w16du:dateUtc="2025-03-27T01:05:00Z">
                    <w:rPr>
                      <w:sz w:val="20"/>
                      <w:szCs w:val="20"/>
                    </w:rPr>
                  </w:rPrChange>
                </w:rPr>
                <w:delText>456.00</w:delText>
              </w:r>
            </w:del>
          </w:p>
        </w:tc>
        <w:tc>
          <w:tcPr>
            <w:tcW w:w="1857" w:type="dxa"/>
          </w:tcPr>
          <w:p w14:paraId="5D3AD86F" w14:textId="0DC23AD4" w:rsidR="00CF4465" w:rsidRPr="00272B1A" w:rsidDel="00963382" w:rsidRDefault="00CF4465" w:rsidP="00CF4465">
            <w:pPr>
              <w:rPr>
                <w:del w:id="6345" w:author="ANANDHAKRISHNAN MADATHIL REMESH" w:date="2025-03-27T00:39:00Z" w16du:dateUtc="2025-03-27T00:39:00Z"/>
                <w:rFonts w:ascii="Trebuchet MS" w:hAnsi="Trebuchet MS"/>
                <w:sz w:val="20"/>
                <w:szCs w:val="20"/>
                <w:rPrChange w:id="6346" w:author="ANANDHAKRISHNAN MADATHIL REMESH" w:date="2025-03-27T01:05:00Z" w16du:dateUtc="2025-03-27T01:05:00Z">
                  <w:rPr>
                    <w:del w:id="6347" w:author="ANANDHAKRISHNAN MADATHIL REMESH" w:date="2025-03-27T00:39:00Z" w16du:dateUtc="2025-03-27T00:39:00Z"/>
                    <w:sz w:val="20"/>
                    <w:szCs w:val="20"/>
                  </w:rPr>
                </w:rPrChange>
              </w:rPr>
            </w:pPr>
            <w:del w:id="6348" w:author="ANANDHAKRISHNAN MADATHIL REMESH" w:date="2025-03-27T00:39:00Z" w16du:dateUtc="2025-03-27T00:39:00Z">
              <w:r w:rsidRPr="00272B1A" w:rsidDel="00963382">
                <w:rPr>
                  <w:rFonts w:ascii="Trebuchet MS" w:hAnsi="Trebuchet MS"/>
                  <w:sz w:val="20"/>
                  <w:szCs w:val="20"/>
                  <w:rPrChange w:id="6349" w:author="ANANDHAKRISHNAN MADATHIL REMESH" w:date="2025-03-27T01:05:00Z" w16du:dateUtc="2025-03-27T01:05:00Z">
                    <w:rPr>
                      <w:sz w:val="20"/>
                      <w:szCs w:val="20"/>
                    </w:rPr>
                  </w:rPrChange>
                </w:rPr>
                <w:delText>456.00</w:delText>
              </w:r>
            </w:del>
          </w:p>
        </w:tc>
        <w:tc>
          <w:tcPr>
            <w:tcW w:w="1857" w:type="dxa"/>
          </w:tcPr>
          <w:p w14:paraId="358DF776" w14:textId="0CBC31B3" w:rsidR="00CF4465" w:rsidRPr="00272B1A" w:rsidDel="00963382" w:rsidRDefault="00CF4465" w:rsidP="00CF4465">
            <w:pPr>
              <w:rPr>
                <w:del w:id="6350" w:author="ANANDHAKRISHNAN MADATHIL REMESH" w:date="2025-03-27T00:39:00Z" w16du:dateUtc="2025-03-27T00:39:00Z"/>
                <w:rFonts w:ascii="Trebuchet MS" w:hAnsi="Trebuchet MS"/>
                <w:sz w:val="20"/>
                <w:szCs w:val="20"/>
                <w:rPrChange w:id="6351" w:author="ANANDHAKRISHNAN MADATHIL REMESH" w:date="2025-03-27T01:05:00Z" w16du:dateUtc="2025-03-27T01:05:00Z">
                  <w:rPr>
                    <w:del w:id="6352" w:author="ANANDHAKRISHNAN MADATHIL REMESH" w:date="2025-03-27T00:39:00Z" w16du:dateUtc="2025-03-27T00:39:00Z"/>
                    <w:sz w:val="20"/>
                    <w:szCs w:val="20"/>
                  </w:rPr>
                </w:rPrChange>
              </w:rPr>
            </w:pPr>
            <w:del w:id="6353" w:author="ANANDHAKRISHNAN MADATHIL REMESH" w:date="2025-03-27T00:39:00Z" w16du:dateUtc="2025-03-27T00:39:00Z">
              <w:r w:rsidRPr="00272B1A" w:rsidDel="00963382">
                <w:rPr>
                  <w:rFonts w:ascii="Trebuchet MS" w:hAnsi="Trebuchet MS"/>
                  <w:sz w:val="20"/>
                  <w:szCs w:val="20"/>
                  <w:rPrChange w:id="6354" w:author="ANANDHAKRISHNAN MADATHIL REMESH" w:date="2025-03-27T01:05:00Z" w16du:dateUtc="2025-03-27T01:05:00Z">
                    <w:rPr>
                      <w:sz w:val="20"/>
                      <w:szCs w:val="20"/>
                    </w:rPr>
                  </w:rPrChange>
                </w:rPr>
                <w:delText>456.00</w:delText>
              </w:r>
            </w:del>
          </w:p>
        </w:tc>
      </w:tr>
      <w:tr w:rsidR="00CF4465" w:rsidRPr="00272B1A" w:rsidDel="00963382" w14:paraId="429FE378" w14:textId="4F2613B0" w:rsidTr="009566E8">
        <w:trPr>
          <w:jc w:val="center"/>
          <w:del w:id="6355" w:author="ANANDHAKRISHNAN MADATHIL REMESH" w:date="2025-03-27T00:39:00Z"/>
        </w:trPr>
        <w:tc>
          <w:tcPr>
            <w:tcW w:w="1858" w:type="dxa"/>
          </w:tcPr>
          <w:p w14:paraId="20FC770B" w14:textId="4CC3E128" w:rsidR="00CF4465" w:rsidRPr="00272B1A" w:rsidDel="00963382" w:rsidRDefault="00CF4465" w:rsidP="00CF4465">
            <w:pPr>
              <w:rPr>
                <w:del w:id="6356" w:author="ANANDHAKRISHNAN MADATHIL REMESH" w:date="2025-03-27T00:39:00Z" w16du:dateUtc="2025-03-27T00:39:00Z"/>
                <w:rFonts w:ascii="Trebuchet MS" w:hAnsi="Trebuchet MS"/>
                <w:sz w:val="20"/>
                <w:szCs w:val="20"/>
                <w:rPrChange w:id="6357" w:author="ANANDHAKRISHNAN MADATHIL REMESH" w:date="2025-03-27T01:05:00Z" w16du:dateUtc="2025-03-27T01:05:00Z">
                  <w:rPr>
                    <w:del w:id="6358" w:author="ANANDHAKRISHNAN MADATHIL REMESH" w:date="2025-03-27T00:39:00Z" w16du:dateUtc="2025-03-27T00:39:00Z"/>
                    <w:sz w:val="20"/>
                    <w:szCs w:val="20"/>
                  </w:rPr>
                </w:rPrChange>
              </w:rPr>
            </w:pPr>
            <w:del w:id="6359" w:author="ANANDHAKRISHNAN MADATHIL REMESH" w:date="2025-03-27T00:39:00Z" w16du:dateUtc="2025-03-27T00:39:00Z">
              <w:r w:rsidRPr="00272B1A" w:rsidDel="00963382">
                <w:rPr>
                  <w:rFonts w:ascii="Trebuchet MS" w:hAnsi="Trebuchet MS"/>
                  <w:sz w:val="20"/>
                  <w:szCs w:val="20"/>
                  <w:rPrChange w:id="6360" w:author="ANANDHAKRISHNAN MADATHIL REMESH" w:date="2025-03-27T01:05:00Z" w16du:dateUtc="2025-03-27T01:05:00Z">
                    <w:rPr>
                      <w:sz w:val="20"/>
                      <w:szCs w:val="20"/>
                    </w:rPr>
                  </w:rPrChange>
                </w:rPr>
                <w:delText>Column Head</w:delText>
              </w:r>
            </w:del>
          </w:p>
        </w:tc>
        <w:tc>
          <w:tcPr>
            <w:tcW w:w="1858" w:type="dxa"/>
          </w:tcPr>
          <w:p w14:paraId="106F9958" w14:textId="7F568A65" w:rsidR="00CF4465" w:rsidRPr="00272B1A" w:rsidDel="00963382" w:rsidRDefault="00CF4465" w:rsidP="00CF4465">
            <w:pPr>
              <w:rPr>
                <w:del w:id="6361" w:author="ANANDHAKRISHNAN MADATHIL REMESH" w:date="2025-03-27T00:39:00Z" w16du:dateUtc="2025-03-27T00:39:00Z"/>
                <w:rFonts w:ascii="Trebuchet MS" w:hAnsi="Trebuchet MS"/>
                <w:sz w:val="20"/>
                <w:szCs w:val="20"/>
                <w:rPrChange w:id="6362" w:author="ANANDHAKRISHNAN MADATHIL REMESH" w:date="2025-03-27T01:05:00Z" w16du:dateUtc="2025-03-27T01:05:00Z">
                  <w:rPr>
                    <w:del w:id="6363" w:author="ANANDHAKRISHNAN MADATHIL REMESH" w:date="2025-03-27T00:39:00Z" w16du:dateUtc="2025-03-27T00:39:00Z"/>
                    <w:sz w:val="20"/>
                    <w:szCs w:val="20"/>
                  </w:rPr>
                </w:rPrChange>
              </w:rPr>
            </w:pPr>
            <w:del w:id="6364" w:author="ANANDHAKRISHNAN MADATHIL REMESH" w:date="2025-03-27T00:39:00Z" w16du:dateUtc="2025-03-27T00:39:00Z">
              <w:r w:rsidRPr="00272B1A" w:rsidDel="00963382">
                <w:rPr>
                  <w:rFonts w:ascii="Trebuchet MS" w:hAnsi="Trebuchet MS"/>
                  <w:sz w:val="20"/>
                  <w:szCs w:val="20"/>
                  <w:rPrChange w:id="6365" w:author="ANANDHAKRISHNAN MADATHIL REMESH" w:date="2025-03-27T01:05:00Z" w16du:dateUtc="2025-03-27T01:05:00Z">
                    <w:rPr>
                      <w:sz w:val="20"/>
                      <w:szCs w:val="20"/>
                    </w:rPr>
                  </w:rPrChange>
                </w:rPr>
                <w:delText>789.00</w:delText>
              </w:r>
            </w:del>
          </w:p>
        </w:tc>
        <w:tc>
          <w:tcPr>
            <w:tcW w:w="1857" w:type="dxa"/>
          </w:tcPr>
          <w:p w14:paraId="245A8F3A" w14:textId="765BF5F4" w:rsidR="00CF4465" w:rsidRPr="00272B1A" w:rsidDel="00963382" w:rsidRDefault="00CF4465" w:rsidP="00CF4465">
            <w:pPr>
              <w:rPr>
                <w:del w:id="6366" w:author="ANANDHAKRISHNAN MADATHIL REMESH" w:date="2025-03-27T00:39:00Z" w16du:dateUtc="2025-03-27T00:39:00Z"/>
                <w:rFonts w:ascii="Trebuchet MS" w:hAnsi="Trebuchet MS"/>
                <w:sz w:val="20"/>
                <w:szCs w:val="20"/>
                <w:rPrChange w:id="6367" w:author="ANANDHAKRISHNAN MADATHIL REMESH" w:date="2025-03-27T01:05:00Z" w16du:dateUtc="2025-03-27T01:05:00Z">
                  <w:rPr>
                    <w:del w:id="6368" w:author="ANANDHAKRISHNAN MADATHIL REMESH" w:date="2025-03-27T00:39:00Z" w16du:dateUtc="2025-03-27T00:39:00Z"/>
                    <w:sz w:val="20"/>
                    <w:szCs w:val="20"/>
                  </w:rPr>
                </w:rPrChange>
              </w:rPr>
            </w:pPr>
            <w:del w:id="6369" w:author="ANANDHAKRISHNAN MADATHIL REMESH" w:date="2025-03-27T00:39:00Z" w16du:dateUtc="2025-03-27T00:39:00Z">
              <w:r w:rsidRPr="00272B1A" w:rsidDel="00963382">
                <w:rPr>
                  <w:rFonts w:ascii="Trebuchet MS" w:hAnsi="Trebuchet MS"/>
                  <w:sz w:val="20"/>
                  <w:szCs w:val="20"/>
                  <w:rPrChange w:id="6370" w:author="ANANDHAKRISHNAN MADATHIL REMESH" w:date="2025-03-27T01:05:00Z" w16du:dateUtc="2025-03-27T01:05:00Z">
                    <w:rPr>
                      <w:sz w:val="20"/>
                      <w:szCs w:val="20"/>
                    </w:rPr>
                  </w:rPrChange>
                </w:rPr>
                <w:delText>789.00</w:delText>
              </w:r>
            </w:del>
          </w:p>
        </w:tc>
        <w:tc>
          <w:tcPr>
            <w:tcW w:w="1857" w:type="dxa"/>
          </w:tcPr>
          <w:p w14:paraId="413557C5" w14:textId="75FEAD7D" w:rsidR="00CF4465" w:rsidRPr="00272B1A" w:rsidDel="00963382" w:rsidRDefault="00CF4465" w:rsidP="00CF4465">
            <w:pPr>
              <w:rPr>
                <w:del w:id="6371" w:author="ANANDHAKRISHNAN MADATHIL REMESH" w:date="2025-03-27T00:39:00Z" w16du:dateUtc="2025-03-27T00:39:00Z"/>
                <w:rFonts w:ascii="Trebuchet MS" w:hAnsi="Trebuchet MS"/>
                <w:sz w:val="20"/>
                <w:szCs w:val="20"/>
                <w:rPrChange w:id="6372" w:author="ANANDHAKRISHNAN MADATHIL REMESH" w:date="2025-03-27T01:05:00Z" w16du:dateUtc="2025-03-27T01:05:00Z">
                  <w:rPr>
                    <w:del w:id="6373" w:author="ANANDHAKRISHNAN MADATHIL REMESH" w:date="2025-03-27T00:39:00Z" w16du:dateUtc="2025-03-27T00:39:00Z"/>
                    <w:sz w:val="20"/>
                    <w:szCs w:val="20"/>
                  </w:rPr>
                </w:rPrChange>
              </w:rPr>
            </w:pPr>
            <w:del w:id="6374" w:author="ANANDHAKRISHNAN MADATHIL REMESH" w:date="2025-03-27T00:39:00Z" w16du:dateUtc="2025-03-27T00:39:00Z">
              <w:r w:rsidRPr="00272B1A" w:rsidDel="00963382">
                <w:rPr>
                  <w:rFonts w:ascii="Trebuchet MS" w:hAnsi="Trebuchet MS"/>
                  <w:sz w:val="20"/>
                  <w:szCs w:val="20"/>
                  <w:rPrChange w:id="6375" w:author="ANANDHAKRISHNAN MADATHIL REMESH" w:date="2025-03-27T01:05:00Z" w16du:dateUtc="2025-03-27T01:05:00Z">
                    <w:rPr>
                      <w:sz w:val="20"/>
                      <w:szCs w:val="20"/>
                    </w:rPr>
                  </w:rPrChange>
                </w:rPr>
                <w:delText>789.00</w:delText>
              </w:r>
            </w:del>
          </w:p>
        </w:tc>
        <w:tc>
          <w:tcPr>
            <w:tcW w:w="1857" w:type="dxa"/>
          </w:tcPr>
          <w:p w14:paraId="36750725" w14:textId="690DBD5A" w:rsidR="00CF4465" w:rsidRPr="00272B1A" w:rsidDel="00963382" w:rsidRDefault="00CF4465" w:rsidP="00CF4465">
            <w:pPr>
              <w:rPr>
                <w:del w:id="6376" w:author="ANANDHAKRISHNAN MADATHIL REMESH" w:date="2025-03-27T00:39:00Z" w16du:dateUtc="2025-03-27T00:39:00Z"/>
                <w:rFonts w:ascii="Trebuchet MS" w:hAnsi="Trebuchet MS"/>
                <w:sz w:val="20"/>
                <w:szCs w:val="20"/>
                <w:rPrChange w:id="6377" w:author="ANANDHAKRISHNAN MADATHIL REMESH" w:date="2025-03-27T01:05:00Z" w16du:dateUtc="2025-03-27T01:05:00Z">
                  <w:rPr>
                    <w:del w:id="6378" w:author="ANANDHAKRISHNAN MADATHIL REMESH" w:date="2025-03-27T00:39:00Z" w16du:dateUtc="2025-03-27T00:39:00Z"/>
                    <w:sz w:val="20"/>
                    <w:szCs w:val="20"/>
                  </w:rPr>
                </w:rPrChange>
              </w:rPr>
            </w:pPr>
            <w:del w:id="6379" w:author="ANANDHAKRISHNAN MADATHIL REMESH" w:date="2025-03-27T00:39:00Z" w16du:dateUtc="2025-03-27T00:39:00Z">
              <w:r w:rsidRPr="00272B1A" w:rsidDel="00963382">
                <w:rPr>
                  <w:rFonts w:ascii="Trebuchet MS" w:hAnsi="Trebuchet MS"/>
                  <w:sz w:val="20"/>
                  <w:szCs w:val="20"/>
                  <w:rPrChange w:id="6380" w:author="ANANDHAKRISHNAN MADATHIL REMESH" w:date="2025-03-27T01:05:00Z" w16du:dateUtc="2025-03-27T01:05:00Z">
                    <w:rPr>
                      <w:sz w:val="20"/>
                      <w:szCs w:val="20"/>
                    </w:rPr>
                  </w:rPrChange>
                </w:rPr>
                <w:delText>789.00</w:delText>
              </w:r>
            </w:del>
          </w:p>
        </w:tc>
      </w:tr>
      <w:tr w:rsidR="00CF4465" w:rsidRPr="00272B1A" w:rsidDel="00963382" w14:paraId="1F37A4DE" w14:textId="3DD76EE4" w:rsidTr="009566E8">
        <w:trPr>
          <w:jc w:val="center"/>
          <w:del w:id="6381" w:author="ANANDHAKRISHNAN MADATHIL REMESH" w:date="2025-03-27T00:39:00Z"/>
        </w:trPr>
        <w:tc>
          <w:tcPr>
            <w:tcW w:w="1858" w:type="dxa"/>
          </w:tcPr>
          <w:p w14:paraId="0AE641F2" w14:textId="3C869907" w:rsidR="00CF4465" w:rsidRPr="00272B1A" w:rsidDel="00963382" w:rsidRDefault="00CF4465" w:rsidP="00CF4465">
            <w:pPr>
              <w:rPr>
                <w:del w:id="6382" w:author="ANANDHAKRISHNAN MADATHIL REMESH" w:date="2025-03-27T00:39:00Z" w16du:dateUtc="2025-03-27T00:39:00Z"/>
                <w:rFonts w:ascii="Trebuchet MS" w:hAnsi="Trebuchet MS"/>
                <w:sz w:val="20"/>
                <w:szCs w:val="20"/>
                <w:rPrChange w:id="6383" w:author="ANANDHAKRISHNAN MADATHIL REMESH" w:date="2025-03-27T01:05:00Z" w16du:dateUtc="2025-03-27T01:05:00Z">
                  <w:rPr>
                    <w:del w:id="6384" w:author="ANANDHAKRISHNAN MADATHIL REMESH" w:date="2025-03-27T00:39:00Z" w16du:dateUtc="2025-03-27T00:39:00Z"/>
                    <w:sz w:val="20"/>
                    <w:szCs w:val="20"/>
                  </w:rPr>
                </w:rPrChange>
              </w:rPr>
            </w:pPr>
            <w:del w:id="6385" w:author="ANANDHAKRISHNAN MADATHIL REMESH" w:date="2025-03-27T00:39:00Z" w16du:dateUtc="2025-03-27T00:39:00Z">
              <w:r w:rsidRPr="00272B1A" w:rsidDel="00963382">
                <w:rPr>
                  <w:rFonts w:ascii="Trebuchet MS" w:hAnsi="Trebuchet MS"/>
                  <w:sz w:val="20"/>
                  <w:szCs w:val="20"/>
                  <w:rPrChange w:id="6386" w:author="ANANDHAKRISHNAN MADATHIL REMESH" w:date="2025-03-27T01:05:00Z" w16du:dateUtc="2025-03-27T01:05:00Z">
                    <w:rPr>
                      <w:sz w:val="20"/>
                      <w:szCs w:val="20"/>
                    </w:rPr>
                  </w:rPrChange>
                </w:rPr>
                <w:delText>Column Head</w:delText>
              </w:r>
            </w:del>
          </w:p>
        </w:tc>
        <w:tc>
          <w:tcPr>
            <w:tcW w:w="1858" w:type="dxa"/>
          </w:tcPr>
          <w:p w14:paraId="3E7CA21A" w14:textId="0CCC71D0" w:rsidR="00CF4465" w:rsidRPr="00272B1A" w:rsidDel="00963382" w:rsidRDefault="00CF4465" w:rsidP="00CF4465">
            <w:pPr>
              <w:rPr>
                <w:del w:id="6387" w:author="ANANDHAKRISHNAN MADATHIL REMESH" w:date="2025-03-27T00:39:00Z" w16du:dateUtc="2025-03-27T00:39:00Z"/>
                <w:rFonts w:ascii="Trebuchet MS" w:hAnsi="Trebuchet MS"/>
                <w:sz w:val="20"/>
                <w:szCs w:val="20"/>
                <w:rPrChange w:id="6388" w:author="ANANDHAKRISHNAN MADATHIL REMESH" w:date="2025-03-27T01:05:00Z" w16du:dateUtc="2025-03-27T01:05:00Z">
                  <w:rPr>
                    <w:del w:id="6389" w:author="ANANDHAKRISHNAN MADATHIL REMESH" w:date="2025-03-27T00:39:00Z" w16du:dateUtc="2025-03-27T00:39:00Z"/>
                    <w:sz w:val="20"/>
                    <w:szCs w:val="20"/>
                  </w:rPr>
                </w:rPrChange>
              </w:rPr>
            </w:pPr>
            <w:del w:id="6390" w:author="ANANDHAKRISHNAN MADATHIL REMESH" w:date="2025-03-27T00:39:00Z" w16du:dateUtc="2025-03-27T00:39:00Z">
              <w:r w:rsidRPr="00272B1A" w:rsidDel="00963382">
                <w:rPr>
                  <w:rFonts w:ascii="Trebuchet MS" w:hAnsi="Trebuchet MS"/>
                  <w:sz w:val="20"/>
                  <w:szCs w:val="20"/>
                  <w:rPrChange w:id="6391" w:author="ANANDHAKRISHNAN MADATHIL REMESH" w:date="2025-03-27T01:05:00Z" w16du:dateUtc="2025-03-27T01:05:00Z">
                    <w:rPr>
                      <w:sz w:val="20"/>
                      <w:szCs w:val="20"/>
                    </w:rPr>
                  </w:rPrChange>
                </w:rPr>
                <w:delText>123.00</w:delText>
              </w:r>
            </w:del>
          </w:p>
        </w:tc>
        <w:tc>
          <w:tcPr>
            <w:tcW w:w="1857" w:type="dxa"/>
          </w:tcPr>
          <w:p w14:paraId="4E639A55" w14:textId="4794329B" w:rsidR="00CF4465" w:rsidRPr="00272B1A" w:rsidDel="00963382" w:rsidRDefault="00CF4465" w:rsidP="00CF4465">
            <w:pPr>
              <w:rPr>
                <w:del w:id="6392" w:author="ANANDHAKRISHNAN MADATHIL REMESH" w:date="2025-03-27T00:39:00Z" w16du:dateUtc="2025-03-27T00:39:00Z"/>
                <w:rFonts w:ascii="Trebuchet MS" w:hAnsi="Trebuchet MS"/>
                <w:sz w:val="20"/>
                <w:szCs w:val="20"/>
                <w:rPrChange w:id="6393" w:author="ANANDHAKRISHNAN MADATHIL REMESH" w:date="2025-03-27T01:05:00Z" w16du:dateUtc="2025-03-27T01:05:00Z">
                  <w:rPr>
                    <w:del w:id="6394" w:author="ANANDHAKRISHNAN MADATHIL REMESH" w:date="2025-03-27T00:39:00Z" w16du:dateUtc="2025-03-27T00:39:00Z"/>
                    <w:sz w:val="20"/>
                    <w:szCs w:val="20"/>
                  </w:rPr>
                </w:rPrChange>
              </w:rPr>
            </w:pPr>
            <w:del w:id="6395" w:author="ANANDHAKRISHNAN MADATHIL REMESH" w:date="2025-03-27T00:39:00Z" w16du:dateUtc="2025-03-27T00:39:00Z">
              <w:r w:rsidRPr="00272B1A" w:rsidDel="00963382">
                <w:rPr>
                  <w:rFonts w:ascii="Trebuchet MS" w:hAnsi="Trebuchet MS"/>
                  <w:sz w:val="20"/>
                  <w:szCs w:val="20"/>
                  <w:rPrChange w:id="6396" w:author="ANANDHAKRISHNAN MADATHIL REMESH" w:date="2025-03-27T01:05:00Z" w16du:dateUtc="2025-03-27T01:05:00Z">
                    <w:rPr>
                      <w:sz w:val="20"/>
                      <w:szCs w:val="20"/>
                    </w:rPr>
                  </w:rPrChange>
                </w:rPr>
                <w:delText>123.00</w:delText>
              </w:r>
            </w:del>
          </w:p>
        </w:tc>
        <w:tc>
          <w:tcPr>
            <w:tcW w:w="1857" w:type="dxa"/>
          </w:tcPr>
          <w:p w14:paraId="5E249561" w14:textId="3EACCF7C" w:rsidR="00CF4465" w:rsidRPr="00272B1A" w:rsidDel="00963382" w:rsidRDefault="00CF4465" w:rsidP="00CF4465">
            <w:pPr>
              <w:rPr>
                <w:del w:id="6397" w:author="ANANDHAKRISHNAN MADATHIL REMESH" w:date="2025-03-27T00:39:00Z" w16du:dateUtc="2025-03-27T00:39:00Z"/>
                <w:rFonts w:ascii="Trebuchet MS" w:hAnsi="Trebuchet MS"/>
                <w:sz w:val="20"/>
                <w:szCs w:val="20"/>
                <w:rPrChange w:id="6398" w:author="ANANDHAKRISHNAN MADATHIL REMESH" w:date="2025-03-27T01:05:00Z" w16du:dateUtc="2025-03-27T01:05:00Z">
                  <w:rPr>
                    <w:del w:id="6399" w:author="ANANDHAKRISHNAN MADATHIL REMESH" w:date="2025-03-27T00:39:00Z" w16du:dateUtc="2025-03-27T00:39:00Z"/>
                    <w:sz w:val="20"/>
                    <w:szCs w:val="20"/>
                  </w:rPr>
                </w:rPrChange>
              </w:rPr>
            </w:pPr>
            <w:del w:id="6400" w:author="ANANDHAKRISHNAN MADATHIL REMESH" w:date="2025-03-27T00:39:00Z" w16du:dateUtc="2025-03-27T00:39:00Z">
              <w:r w:rsidRPr="00272B1A" w:rsidDel="00963382">
                <w:rPr>
                  <w:rFonts w:ascii="Trebuchet MS" w:hAnsi="Trebuchet MS"/>
                  <w:sz w:val="20"/>
                  <w:szCs w:val="20"/>
                  <w:rPrChange w:id="6401" w:author="ANANDHAKRISHNAN MADATHIL REMESH" w:date="2025-03-27T01:05:00Z" w16du:dateUtc="2025-03-27T01:05:00Z">
                    <w:rPr>
                      <w:sz w:val="20"/>
                      <w:szCs w:val="20"/>
                    </w:rPr>
                  </w:rPrChange>
                </w:rPr>
                <w:delText>123.00</w:delText>
              </w:r>
            </w:del>
          </w:p>
        </w:tc>
        <w:tc>
          <w:tcPr>
            <w:tcW w:w="1857" w:type="dxa"/>
          </w:tcPr>
          <w:p w14:paraId="3C8396A9" w14:textId="57F71B19" w:rsidR="00CF4465" w:rsidRPr="00272B1A" w:rsidDel="00963382" w:rsidRDefault="00CF4465" w:rsidP="00CF4465">
            <w:pPr>
              <w:rPr>
                <w:del w:id="6402" w:author="ANANDHAKRISHNAN MADATHIL REMESH" w:date="2025-03-27T00:39:00Z" w16du:dateUtc="2025-03-27T00:39:00Z"/>
                <w:rFonts w:ascii="Trebuchet MS" w:hAnsi="Trebuchet MS"/>
                <w:sz w:val="20"/>
                <w:szCs w:val="20"/>
                <w:rPrChange w:id="6403" w:author="ANANDHAKRISHNAN MADATHIL REMESH" w:date="2025-03-27T01:05:00Z" w16du:dateUtc="2025-03-27T01:05:00Z">
                  <w:rPr>
                    <w:del w:id="6404" w:author="ANANDHAKRISHNAN MADATHIL REMESH" w:date="2025-03-27T00:39:00Z" w16du:dateUtc="2025-03-27T00:39:00Z"/>
                    <w:sz w:val="20"/>
                    <w:szCs w:val="20"/>
                  </w:rPr>
                </w:rPrChange>
              </w:rPr>
            </w:pPr>
            <w:del w:id="6405" w:author="ANANDHAKRISHNAN MADATHIL REMESH" w:date="2025-03-27T00:39:00Z" w16du:dateUtc="2025-03-27T00:39:00Z">
              <w:r w:rsidRPr="00272B1A" w:rsidDel="00963382">
                <w:rPr>
                  <w:rFonts w:ascii="Trebuchet MS" w:hAnsi="Trebuchet MS"/>
                  <w:sz w:val="20"/>
                  <w:szCs w:val="20"/>
                  <w:rPrChange w:id="6406" w:author="ANANDHAKRISHNAN MADATHIL REMESH" w:date="2025-03-27T01:05:00Z" w16du:dateUtc="2025-03-27T01:05:00Z">
                    <w:rPr>
                      <w:sz w:val="20"/>
                      <w:szCs w:val="20"/>
                    </w:rPr>
                  </w:rPrChange>
                </w:rPr>
                <w:delText>123.00</w:delText>
              </w:r>
            </w:del>
          </w:p>
        </w:tc>
      </w:tr>
      <w:tr w:rsidR="00CF4465" w:rsidRPr="00272B1A" w:rsidDel="00963382" w14:paraId="5BABB40D" w14:textId="6DFD210F" w:rsidTr="009566E8">
        <w:trPr>
          <w:jc w:val="center"/>
          <w:del w:id="6407" w:author="ANANDHAKRISHNAN MADATHIL REMESH" w:date="2025-03-27T00:39:00Z"/>
        </w:trPr>
        <w:tc>
          <w:tcPr>
            <w:tcW w:w="1858" w:type="dxa"/>
          </w:tcPr>
          <w:p w14:paraId="34BC9976" w14:textId="2056D901" w:rsidR="00CF4465" w:rsidRPr="00272B1A" w:rsidDel="00963382" w:rsidRDefault="00CF4465" w:rsidP="00CF4465">
            <w:pPr>
              <w:rPr>
                <w:del w:id="6408" w:author="ANANDHAKRISHNAN MADATHIL REMESH" w:date="2025-03-27T00:39:00Z" w16du:dateUtc="2025-03-27T00:39:00Z"/>
                <w:rFonts w:ascii="Trebuchet MS" w:hAnsi="Trebuchet MS"/>
                <w:sz w:val="20"/>
                <w:szCs w:val="20"/>
                <w:rPrChange w:id="6409" w:author="ANANDHAKRISHNAN MADATHIL REMESH" w:date="2025-03-27T01:05:00Z" w16du:dateUtc="2025-03-27T01:05:00Z">
                  <w:rPr>
                    <w:del w:id="6410" w:author="ANANDHAKRISHNAN MADATHIL REMESH" w:date="2025-03-27T00:39:00Z" w16du:dateUtc="2025-03-27T00:39:00Z"/>
                    <w:sz w:val="20"/>
                    <w:szCs w:val="20"/>
                  </w:rPr>
                </w:rPrChange>
              </w:rPr>
            </w:pPr>
            <w:del w:id="6411" w:author="ANANDHAKRISHNAN MADATHIL REMESH" w:date="2025-03-27T00:39:00Z" w16du:dateUtc="2025-03-27T00:39:00Z">
              <w:r w:rsidRPr="00272B1A" w:rsidDel="00963382">
                <w:rPr>
                  <w:rFonts w:ascii="Trebuchet MS" w:hAnsi="Trebuchet MS"/>
                  <w:sz w:val="20"/>
                  <w:szCs w:val="20"/>
                  <w:rPrChange w:id="6412" w:author="ANANDHAKRISHNAN MADATHIL REMESH" w:date="2025-03-27T01:05:00Z" w16du:dateUtc="2025-03-27T01:05:00Z">
                    <w:rPr>
                      <w:sz w:val="20"/>
                      <w:szCs w:val="20"/>
                    </w:rPr>
                  </w:rPrChange>
                </w:rPr>
                <w:delText>Column Head</w:delText>
              </w:r>
            </w:del>
          </w:p>
        </w:tc>
        <w:tc>
          <w:tcPr>
            <w:tcW w:w="1858" w:type="dxa"/>
          </w:tcPr>
          <w:p w14:paraId="42582247" w14:textId="43EE57B0" w:rsidR="00CF4465" w:rsidRPr="00272B1A" w:rsidDel="00963382" w:rsidRDefault="00CF4465" w:rsidP="00CF4465">
            <w:pPr>
              <w:rPr>
                <w:del w:id="6413" w:author="ANANDHAKRISHNAN MADATHIL REMESH" w:date="2025-03-27T00:39:00Z" w16du:dateUtc="2025-03-27T00:39:00Z"/>
                <w:rFonts w:ascii="Trebuchet MS" w:hAnsi="Trebuchet MS"/>
                <w:sz w:val="20"/>
                <w:szCs w:val="20"/>
                <w:rPrChange w:id="6414" w:author="ANANDHAKRISHNAN MADATHIL REMESH" w:date="2025-03-27T01:05:00Z" w16du:dateUtc="2025-03-27T01:05:00Z">
                  <w:rPr>
                    <w:del w:id="6415" w:author="ANANDHAKRISHNAN MADATHIL REMESH" w:date="2025-03-27T00:39:00Z" w16du:dateUtc="2025-03-27T00:39:00Z"/>
                    <w:sz w:val="20"/>
                    <w:szCs w:val="20"/>
                  </w:rPr>
                </w:rPrChange>
              </w:rPr>
            </w:pPr>
            <w:del w:id="6416" w:author="ANANDHAKRISHNAN MADATHIL REMESH" w:date="2025-03-27T00:39:00Z" w16du:dateUtc="2025-03-27T00:39:00Z">
              <w:r w:rsidRPr="00272B1A" w:rsidDel="00963382">
                <w:rPr>
                  <w:rFonts w:ascii="Trebuchet MS" w:hAnsi="Trebuchet MS"/>
                  <w:sz w:val="20"/>
                  <w:szCs w:val="20"/>
                  <w:rPrChange w:id="6417" w:author="ANANDHAKRISHNAN MADATHIL REMESH" w:date="2025-03-27T01:05:00Z" w16du:dateUtc="2025-03-27T01:05:00Z">
                    <w:rPr>
                      <w:sz w:val="20"/>
                      <w:szCs w:val="20"/>
                    </w:rPr>
                  </w:rPrChange>
                </w:rPr>
                <w:delText>456.00</w:delText>
              </w:r>
            </w:del>
          </w:p>
        </w:tc>
        <w:tc>
          <w:tcPr>
            <w:tcW w:w="1857" w:type="dxa"/>
          </w:tcPr>
          <w:p w14:paraId="4A27D289" w14:textId="7E71BCA7" w:rsidR="00CF4465" w:rsidRPr="00272B1A" w:rsidDel="00963382" w:rsidRDefault="00CF4465" w:rsidP="00CF4465">
            <w:pPr>
              <w:rPr>
                <w:del w:id="6418" w:author="ANANDHAKRISHNAN MADATHIL REMESH" w:date="2025-03-27T00:39:00Z" w16du:dateUtc="2025-03-27T00:39:00Z"/>
                <w:rFonts w:ascii="Trebuchet MS" w:hAnsi="Trebuchet MS"/>
                <w:sz w:val="20"/>
                <w:szCs w:val="20"/>
                <w:rPrChange w:id="6419" w:author="ANANDHAKRISHNAN MADATHIL REMESH" w:date="2025-03-27T01:05:00Z" w16du:dateUtc="2025-03-27T01:05:00Z">
                  <w:rPr>
                    <w:del w:id="6420" w:author="ANANDHAKRISHNAN MADATHIL REMESH" w:date="2025-03-27T00:39:00Z" w16du:dateUtc="2025-03-27T00:39:00Z"/>
                    <w:sz w:val="20"/>
                    <w:szCs w:val="20"/>
                  </w:rPr>
                </w:rPrChange>
              </w:rPr>
            </w:pPr>
            <w:del w:id="6421" w:author="ANANDHAKRISHNAN MADATHIL REMESH" w:date="2025-03-27T00:39:00Z" w16du:dateUtc="2025-03-27T00:39:00Z">
              <w:r w:rsidRPr="00272B1A" w:rsidDel="00963382">
                <w:rPr>
                  <w:rFonts w:ascii="Trebuchet MS" w:hAnsi="Trebuchet MS"/>
                  <w:sz w:val="20"/>
                  <w:szCs w:val="20"/>
                  <w:rPrChange w:id="6422" w:author="ANANDHAKRISHNAN MADATHIL REMESH" w:date="2025-03-27T01:05:00Z" w16du:dateUtc="2025-03-27T01:05:00Z">
                    <w:rPr>
                      <w:sz w:val="20"/>
                      <w:szCs w:val="20"/>
                    </w:rPr>
                  </w:rPrChange>
                </w:rPr>
                <w:delText>456.00</w:delText>
              </w:r>
            </w:del>
          </w:p>
        </w:tc>
        <w:tc>
          <w:tcPr>
            <w:tcW w:w="1857" w:type="dxa"/>
          </w:tcPr>
          <w:p w14:paraId="74C4BC51" w14:textId="20FDBB1F" w:rsidR="00CF4465" w:rsidRPr="00272B1A" w:rsidDel="00963382" w:rsidRDefault="00CF4465" w:rsidP="00CF4465">
            <w:pPr>
              <w:rPr>
                <w:del w:id="6423" w:author="ANANDHAKRISHNAN MADATHIL REMESH" w:date="2025-03-27T00:39:00Z" w16du:dateUtc="2025-03-27T00:39:00Z"/>
                <w:rFonts w:ascii="Trebuchet MS" w:hAnsi="Trebuchet MS"/>
                <w:sz w:val="20"/>
                <w:szCs w:val="20"/>
                <w:rPrChange w:id="6424" w:author="ANANDHAKRISHNAN MADATHIL REMESH" w:date="2025-03-27T01:05:00Z" w16du:dateUtc="2025-03-27T01:05:00Z">
                  <w:rPr>
                    <w:del w:id="6425" w:author="ANANDHAKRISHNAN MADATHIL REMESH" w:date="2025-03-27T00:39:00Z" w16du:dateUtc="2025-03-27T00:39:00Z"/>
                    <w:sz w:val="20"/>
                    <w:szCs w:val="20"/>
                  </w:rPr>
                </w:rPrChange>
              </w:rPr>
            </w:pPr>
            <w:del w:id="6426" w:author="ANANDHAKRISHNAN MADATHIL REMESH" w:date="2025-03-27T00:39:00Z" w16du:dateUtc="2025-03-27T00:39:00Z">
              <w:r w:rsidRPr="00272B1A" w:rsidDel="00963382">
                <w:rPr>
                  <w:rFonts w:ascii="Trebuchet MS" w:hAnsi="Trebuchet MS"/>
                  <w:sz w:val="20"/>
                  <w:szCs w:val="20"/>
                  <w:rPrChange w:id="6427" w:author="ANANDHAKRISHNAN MADATHIL REMESH" w:date="2025-03-27T01:05:00Z" w16du:dateUtc="2025-03-27T01:05:00Z">
                    <w:rPr>
                      <w:sz w:val="20"/>
                      <w:szCs w:val="20"/>
                    </w:rPr>
                  </w:rPrChange>
                </w:rPr>
                <w:delText>456.00</w:delText>
              </w:r>
            </w:del>
          </w:p>
        </w:tc>
        <w:tc>
          <w:tcPr>
            <w:tcW w:w="1857" w:type="dxa"/>
          </w:tcPr>
          <w:p w14:paraId="3A795481" w14:textId="45B28DF7" w:rsidR="00CF4465" w:rsidRPr="00272B1A" w:rsidDel="00963382" w:rsidRDefault="00CF4465" w:rsidP="00CF4465">
            <w:pPr>
              <w:rPr>
                <w:del w:id="6428" w:author="ANANDHAKRISHNAN MADATHIL REMESH" w:date="2025-03-27T00:39:00Z" w16du:dateUtc="2025-03-27T00:39:00Z"/>
                <w:rFonts w:ascii="Trebuchet MS" w:hAnsi="Trebuchet MS"/>
                <w:sz w:val="20"/>
                <w:szCs w:val="20"/>
                <w:rPrChange w:id="6429" w:author="ANANDHAKRISHNAN MADATHIL REMESH" w:date="2025-03-27T01:05:00Z" w16du:dateUtc="2025-03-27T01:05:00Z">
                  <w:rPr>
                    <w:del w:id="6430" w:author="ANANDHAKRISHNAN MADATHIL REMESH" w:date="2025-03-27T00:39:00Z" w16du:dateUtc="2025-03-27T00:39:00Z"/>
                    <w:sz w:val="20"/>
                    <w:szCs w:val="20"/>
                  </w:rPr>
                </w:rPrChange>
              </w:rPr>
            </w:pPr>
            <w:del w:id="6431" w:author="ANANDHAKRISHNAN MADATHIL REMESH" w:date="2025-03-27T00:39:00Z" w16du:dateUtc="2025-03-27T00:39:00Z">
              <w:r w:rsidRPr="00272B1A" w:rsidDel="00963382">
                <w:rPr>
                  <w:rFonts w:ascii="Trebuchet MS" w:hAnsi="Trebuchet MS"/>
                  <w:sz w:val="20"/>
                  <w:szCs w:val="20"/>
                  <w:rPrChange w:id="6432" w:author="ANANDHAKRISHNAN MADATHIL REMESH" w:date="2025-03-27T01:05:00Z" w16du:dateUtc="2025-03-27T01:05:00Z">
                    <w:rPr>
                      <w:sz w:val="20"/>
                      <w:szCs w:val="20"/>
                    </w:rPr>
                  </w:rPrChange>
                </w:rPr>
                <w:delText>456.00</w:delText>
              </w:r>
            </w:del>
          </w:p>
        </w:tc>
      </w:tr>
      <w:tr w:rsidR="00CF4465" w:rsidRPr="00272B1A" w:rsidDel="00963382" w14:paraId="0FC33E9B" w14:textId="01636C3C" w:rsidTr="009566E8">
        <w:trPr>
          <w:jc w:val="center"/>
          <w:del w:id="6433" w:author="ANANDHAKRISHNAN MADATHIL REMESH" w:date="2025-03-27T00:39:00Z"/>
        </w:trPr>
        <w:tc>
          <w:tcPr>
            <w:tcW w:w="1858" w:type="dxa"/>
          </w:tcPr>
          <w:p w14:paraId="652732BC" w14:textId="0AA4F834" w:rsidR="00CF4465" w:rsidRPr="00272B1A" w:rsidDel="00963382" w:rsidRDefault="00CF4465" w:rsidP="00CF4465">
            <w:pPr>
              <w:rPr>
                <w:del w:id="6434" w:author="ANANDHAKRISHNAN MADATHIL REMESH" w:date="2025-03-27T00:39:00Z" w16du:dateUtc="2025-03-27T00:39:00Z"/>
                <w:rFonts w:ascii="Trebuchet MS" w:hAnsi="Trebuchet MS"/>
                <w:sz w:val="20"/>
                <w:szCs w:val="20"/>
                <w:rPrChange w:id="6435" w:author="ANANDHAKRISHNAN MADATHIL REMESH" w:date="2025-03-27T01:05:00Z" w16du:dateUtc="2025-03-27T01:05:00Z">
                  <w:rPr>
                    <w:del w:id="6436" w:author="ANANDHAKRISHNAN MADATHIL REMESH" w:date="2025-03-27T00:39:00Z" w16du:dateUtc="2025-03-27T00:39:00Z"/>
                    <w:sz w:val="20"/>
                    <w:szCs w:val="20"/>
                  </w:rPr>
                </w:rPrChange>
              </w:rPr>
            </w:pPr>
            <w:del w:id="6437" w:author="ANANDHAKRISHNAN MADATHIL REMESH" w:date="2025-03-27T00:39:00Z" w16du:dateUtc="2025-03-27T00:39:00Z">
              <w:r w:rsidRPr="00272B1A" w:rsidDel="00963382">
                <w:rPr>
                  <w:rFonts w:ascii="Trebuchet MS" w:hAnsi="Trebuchet MS"/>
                  <w:sz w:val="20"/>
                  <w:szCs w:val="20"/>
                  <w:rPrChange w:id="6438" w:author="ANANDHAKRISHNAN MADATHIL REMESH" w:date="2025-03-27T01:05:00Z" w16du:dateUtc="2025-03-27T01:05:00Z">
                    <w:rPr>
                      <w:sz w:val="20"/>
                      <w:szCs w:val="20"/>
                    </w:rPr>
                  </w:rPrChange>
                </w:rPr>
                <w:delText>Column Head</w:delText>
              </w:r>
            </w:del>
          </w:p>
        </w:tc>
        <w:tc>
          <w:tcPr>
            <w:tcW w:w="1858" w:type="dxa"/>
          </w:tcPr>
          <w:p w14:paraId="2BD2323C" w14:textId="2B3E418E" w:rsidR="00CF4465" w:rsidRPr="00272B1A" w:rsidDel="00963382" w:rsidRDefault="00CF4465" w:rsidP="00CF4465">
            <w:pPr>
              <w:rPr>
                <w:del w:id="6439" w:author="ANANDHAKRISHNAN MADATHIL REMESH" w:date="2025-03-27T00:39:00Z" w16du:dateUtc="2025-03-27T00:39:00Z"/>
                <w:rFonts w:ascii="Trebuchet MS" w:hAnsi="Trebuchet MS"/>
                <w:sz w:val="20"/>
                <w:szCs w:val="20"/>
                <w:rPrChange w:id="6440" w:author="ANANDHAKRISHNAN MADATHIL REMESH" w:date="2025-03-27T01:05:00Z" w16du:dateUtc="2025-03-27T01:05:00Z">
                  <w:rPr>
                    <w:del w:id="6441" w:author="ANANDHAKRISHNAN MADATHIL REMESH" w:date="2025-03-27T00:39:00Z" w16du:dateUtc="2025-03-27T00:39:00Z"/>
                    <w:sz w:val="20"/>
                    <w:szCs w:val="20"/>
                  </w:rPr>
                </w:rPrChange>
              </w:rPr>
            </w:pPr>
            <w:del w:id="6442" w:author="ANANDHAKRISHNAN MADATHIL REMESH" w:date="2025-03-27T00:39:00Z" w16du:dateUtc="2025-03-27T00:39:00Z">
              <w:r w:rsidRPr="00272B1A" w:rsidDel="00963382">
                <w:rPr>
                  <w:rFonts w:ascii="Trebuchet MS" w:hAnsi="Trebuchet MS"/>
                  <w:sz w:val="20"/>
                  <w:szCs w:val="20"/>
                  <w:rPrChange w:id="6443" w:author="ANANDHAKRISHNAN MADATHIL REMESH" w:date="2025-03-27T01:05:00Z" w16du:dateUtc="2025-03-27T01:05:00Z">
                    <w:rPr>
                      <w:sz w:val="20"/>
                      <w:szCs w:val="20"/>
                    </w:rPr>
                  </w:rPrChange>
                </w:rPr>
                <w:delText>789.00</w:delText>
              </w:r>
            </w:del>
          </w:p>
        </w:tc>
        <w:tc>
          <w:tcPr>
            <w:tcW w:w="1857" w:type="dxa"/>
          </w:tcPr>
          <w:p w14:paraId="39DDFCC4" w14:textId="6D16D1FF" w:rsidR="00CF4465" w:rsidRPr="00272B1A" w:rsidDel="00963382" w:rsidRDefault="00CF4465" w:rsidP="00CF4465">
            <w:pPr>
              <w:rPr>
                <w:del w:id="6444" w:author="ANANDHAKRISHNAN MADATHIL REMESH" w:date="2025-03-27T00:39:00Z" w16du:dateUtc="2025-03-27T00:39:00Z"/>
                <w:rFonts w:ascii="Trebuchet MS" w:hAnsi="Trebuchet MS"/>
                <w:sz w:val="20"/>
                <w:szCs w:val="20"/>
                <w:rPrChange w:id="6445" w:author="ANANDHAKRISHNAN MADATHIL REMESH" w:date="2025-03-27T01:05:00Z" w16du:dateUtc="2025-03-27T01:05:00Z">
                  <w:rPr>
                    <w:del w:id="6446" w:author="ANANDHAKRISHNAN MADATHIL REMESH" w:date="2025-03-27T00:39:00Z" w16du:dateUtc="2025-03-27T00:39:00Z"/>
                    <w:sz w:val="20"/>
                    <w:szCs w:val="20"/>
                  </w:rPr>
                </w:rPrChange>
              </w:rPr>
            </w:pPr>
            <w:del w:id="6447" w:author="ANANDHAKRISHNAN MADATHIL REMESH" w:date="2025-03-27T00:39:00Z" w16du:dateUtc="2025-03-27T00:39:00Z">
              <w:r w:rsidRPr="00272B1A" w:rsidDel="00963382">
                <w:rPr>
                  <w:rFonts w:ascii="Trebuchet MS" w:hAnsi="Trebuchet MS"/>
                  <w:sz w:val="20"/>
                  <w:szCs w:val="20"/>
                  <w:rPrChange w:id="6448" w:author="ANANDHAKRISHNAN MADATHIL REMESH" w:date="2025-03-27T01:05:00Z" w16du:dateUtc="2025-03-27T01:05:00Z">
                    <w:rPr>
                      <w:sz w:val="20"/>
                      <w:szCs w:val="20"/>
                    </w:rPr>
                  </w:rPrChange>
                </w:rPr>
                <w:delText>789.00</w:delText>
              </w:r>
            </w:del>
          </w:p>
        </w:tc>
        <w:tc>
          <w:tcPr>
            <w:tcW w:w="1857" w:type="dxa"/>
          </w:tcPr>
          <w:p w14:paraId="1436C44C" w14:textId="021D2239" w:rsidR="00CF4465" w:rsidRPr="00272B1A" w:rsidDel="00963382" w:rsidRDefault="00CF4465" w:rsidP="00CF4465">
            <w:pPr>
              <w:rPr>
                <w:del w:id="6449" w:author="ANANDHAKRISHNAN MADATHIL REMESH" w:date="2025-03-27T00:39:00Z" w16du:dateUtc="2025-03-27T00:39:00Z"/>
                <w:rFonts w:ascii="Trebuchet MS" w:hAnsi="Trebuchet MS"/>
                <w:sz w:val="20"/>
                <w:szCs w:val="20"/>
                <w:rPrChange w:id="6450" w:author="ANANDHAKRISHNAN MADATHIL REMESH" w:date="2025-03-27T01:05:00Z" w16du:dateUtc="2025-03-27T01:05:00Z">
                  <w:rPr>
                    <w:del w:id="6451" w:author="ANANDHAKRISHNAN MADATHIL REMESH" w:date="2025-03-27T00:39:00Z" w16du:dateUtc="2025-03-27T00:39:00Z"/>
                    <w:sz w:val="20"/>
                    <w:szCs w:val="20"/>
                  </w:rPr>
                </w:rPrChange>
              </w:rPr>
            </w:pPr>
            <w:del w:id="6452" w:author="ANANDHAKRISHNAN MADATHIL REMESH" w:date="2025-03-27T00:39:00Z" w16du:dateUtc="2025-03-27T00:39:00Z">
              <w:r w:rsidRPr="00272B1A" w:rsidDel="00963382">
                <w:rPr>
                  <w:rFonts w:ascii="Trebuchet MS" w:hAnsi="Trebuchet MS"/>
                  <w:sz w:val="20"/>
                  <w:szCs w:val="20"/>
                  <w:rPrChange w:id="6453" w:author="ANANDHAKRISHNAN MADATHIL REMESH" w:date="2025-03-27T01:05:00Z" w16du:dateUtc="2025-03-27T01:05:00Z">
                    <w:rPr>
                      <w:sz w:val="20"/>
                      <w:szCs w:val="20"/>
                    </w:rPr>
                  </w:rPrChange>
                </w:rPr>
                <w:delText>789.00</w:delText>
              </w:r>
            </w:del>
          </w:p>
        </w:tc>
        <w:tc>
          <w:tcPr>
            <w:tcW w:w="1857" w:type="dxa"/>
          </w:tcPr>
          <w:p w14:paraId="141549F7" w14:textId="214F7C61" w:rsidR="00CF4465" w:rsidRPr="00272B1A" w:rsidDel="00963382" w:rsidRDefault="00CF4465" w:rsidP="00CF4465">
            <w:pPr>
              <w:rPr>
                <w:del w:id="6454" w:author="ANANDHAKRISHNAN MADATHIL REMESH" w:date="2025-03-27T00:39:00Z" w16du:dateUtc="2025-03-27T00:39:00Z"/>
                <w:rFonts w:ascii="Trebuchet MS" w:hAnsi="Trebuchet MS"/>
                <w:sz w:val="20"/>
                <w:szCs w:val="20"/>
                <w:rPrChange w:id="6455" w:author="ANANDHAKRISHNAN MADATHIL REMESH" w:date="2025-03-27T01:05:00Z" w16du:dateUtc="2025-03-27T01:05:00Z">
                  <w:rPr>
                    <w:del w:id="6456" w:author="ANANDHAKRISHNAN MADATHIL REMESH" w:date="2025-03-27T00:39:00Z" w16du:dateUtc="2025-03-27T00:39:00Z"/>
                    <w:sz w:val="20"/>
                    <w:szCs w:val="20"/>
                  </w:rPr>
                </w:rPrChange>
              </w:rPr>
            </w:pPr>
            <w:del w:id="6457" w:author="ANANDHAKRISHNAN MADATHIL REMESH" w:date="2025-03-27T00:39:00Z" w16du:dateUtc="2025-03-27T00:39:00Z">
              <w:r w:rsidRPr="00272B1A" w:rsidDel="00963382">
                <w:rPr>
                  <w:rFonts w:ascii="Trebuchet MS" w:hAnsi="Trebuchet MS"/>
                  <w:sz w:val="20"/>
                  <w:szCs w:val="20"/>
                  <w:rPrChange w:id="6458" w:author="ANANDHAKRISHNAN MADATHIL REMESH" w:date="2025-03-27T01:05:00Z" w16du:dateUtc="2025-03-27T01:05:00Z">
                    <w:rPr>
                      <w:sz w:val="20"/>
                      <w:szCs w:val="20"/>
                    </w:rPr>
                  </w:rPrChange>
                </w:rPr>
                <w:delText>789.00</w:delText>
              </w:r>
            </w:del>
          </w:p>
        </w:tc>
      </w:tr>
    </w:tbl>
    <w:p w14:paraId="3D917BCC" w14:textId="77777777" w:rsidR="00B91193" w:rsidRDefault="00B91193">
      <w:pPr>
        <w:keepNext/>
        <w:rPr>
          <w:ins w:id="6459" w:author="ANANDHAKRISHNAN MADATHIL REMESH" w:date="2025-04-11T19:05:00Z" w16du:dateUtc="2025-04-11T18:05:00Z"/>
        </w:rPr>
        <w:pPrChange w:id="6460" w:author="ANANDHAKRISHNAN MADATHIL REMESH" w:date="2025-04-11T19:05:00Z" w16du:dateUtc="2025-04-11T18:05:00Z">
          <w:pPr/>
        </w:pPrChange>
      </w:pPr>
      <w:ins w:id="6461" w:author="ANANDHAKRISHNAN MADATHIL REMESH" w:date="2025-04-11T17:02:00Z" w16du:dateUtc="2025-04-11T16:02:00Z">
        <w:r>
          <w:rPr>
            <w:rFonts w:ascii="Trebuchet MS" w:hAnsi="Trebuchet MS"/>
            <w:noProof/>
            <w:szCs w:val="32"/>
          </w:rPr>
          <w:drawing>
            <wp:inline distT="0" distB="0" distL="0" distR="0" wp14:anchorId="009F0A6B" wp14:editId="3940D1E5">
              <wp:extent cx="4631955" cy="4673316"/>
              <wp:effectExtent l="0" t="0" r="3810" b="635"/>
              <wp:docPr id="898112726" name="Picture 17" descr="A chart of blue and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2726" name="Picture 17" descr="A chart of blue and white circles&#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664902" cy="4706557"/>
                      </a:xfrm>
                      <a:prstGeom prst="rect">
                        <a:avLst/>
                      </a:prstGeom>
                    </pic:spPr>
                  </pic:pic>
                </a:graphicData>
              </a:graphic>
            </wp:inline>
          </w:drawing>
        </w:r>
      </w:ins>
    </w:p>
    <w:p w14:paraId="3DC6CB82" w14:textId="77777777" w:rsidR="00B5074F" w:rsidRDefault="00B5074F" w:rsidP="00B91193">
      <w:pPr>
        <w:rPr>
          <w:ins w:id="6462" w:author="ANANDHAKRISHNAN MADATHIL REMESH" w:date="2025-04-11T19:07:00Z" w16du:dateUtc="2025-04-11T18:07:00Z"/>
          <w:rFonts w:ascii="Trebuchet MS" w:hAnsi="Trebuchet MS"/>
        </w:rPr>
      </w:pPr>
    </w:p>
    <w:p w14:paraId="5AA3C710" w14:textId="17915717" w:rsidR="00974719" w:rsidDel="00B5074F" w:rsidRDefault="00B5074F" w:rsidP="00B91193">
      <w:pPr>
        <w:rPr>
          <w:del w:id="6463" w:author="ANANDHAKRISHNAN MADATHIL REMESH" w:date="2025-03-27T00:39:00Z" w16du:dateUtc="2025-03-27T00:39:00Z"/>
        </w:rPr>
      </w:pPr>
      <w:ins w:id="6464" w:author="ANANDHAKRISHNAN MADATHIL REMESH" w:date="2025-04-11T19:07:00Z" w16du:dateUtc="2025-04-11T18:07:00Z">
        <w:r w:rsidRPr="00272B1A">
          <w:rPr>
            <w:rFonts w:ascii="Trebuchet MS" w:hAnsi="Trebuchet MS"/>
          </w:rPr>
          <w:t xml:space="preserve">Appendix </w:t>
        </w:r>
        <w:r>
          <w:rPr>
            <w:rFonts w:ascii="Trebuchet MS" w:hAnsi="Trebuchet MS"/>
          </w:rPr>
          <w:t>E</w:t>
        </w:r>
        <w:r w:rsidRPr="00272B1A">
          <w:rPr>
            <w:rFonts w:ascii="Trebuchet MS" w:hAnsi="Trebuchet MS"/>
          </w:rPr>
          <w:t xml:space="preserve">: </w:t>
        </w:r>
      </w:ins>
      <w:ins w:id="6465" w:author="ANANDHAKRISHNAN MADATHIL REMESH" w:date="2025-04-11T19:06:00Z" w16du:dateUtc="2025-04-11T18:06:00Z">
        <w:r>
          <w:t>Pair</w:t>
        </w:r>
      </w:ins>
      <w:ins w:id="6466" w:author="ANANDHAKRISHNAN MADATHIL REMESH" w:date="2025-04-11T19:05:00Z" w16du:dateUtc="2025-04-11T18:05:00Z">
        <w:r w:rsidR="00B91193">
          <w:t xml:space="preserve"> Plot of Key Features</w:t>
        </w:r>
      </w:ins>
    </w:p>
    <w:p w14:paraId="629AF464" w14:textId="77777777" w:rsidR="00B5074F" w:rsidRDefault="00B5074F" w:rsidP="00B91193">
      <w:pPr>
        <w:pStyle w:val="Caption"/>
        <w:rPr>
          <w:ins w:id="6467" w:author="ANANDHAKRISHNAN MADATHIL REMESH" w:date="2025-04-11T19:10:00Z" w16du:dateUtc="2025-04-11T18:10:00Z"/>
          <w:bCs w:val="0"/>
          <w:szCs w:val="24"/>
        </w:rPr>
      </w:pPr>
    </w:p>
    <w:p w14:paraId="490D701C" w14:textId="77777777" w:rsidR="00B5074F" w:rsidRDefault="00B5074F" w:rsidP="00B5074F">
      <w:pPr>
        <w:rPr>
          <w:ins w:id="6468" w:author="ANANDHAKRISHNAN MADATHIL REMESH" w:date="2025-04-11T19:10:00Z" w16du:dateUtc="2025-04-11T18:10:00Z"/>
        </w:rPr>
      </w:pPr>
    </w:p>
    <w:p w14:paraId="553C6C48" w14:textId="77777777" w:rsidR="00B5074F" w:rsidRDefault="00B5074F" w:rsidP="00B5074F">
      <w:pPr>
        <w:rPr>
          <w:ins w:id="6469" w:author="ANANDHAKRISHNAN MADATHIL REMESH" w:date="2025-04-11T19:10:00Z" w16du:dateUtc="2025-04-11T18:10:00Z"/>
        </w:rPr>
      </w:pPr>
    </w:p>
    <w:p w14:paraId="2F5D3009" w14:textId="77777777" w:rsidR="00B5074F" w:rsidRDefault="00B5074F" w:rsidP="00B5074F">
      <w:pPr>
        <w:rPr>
          <w:ins w:id="6470" w:author="ANANDHAKRISHNAN MADATHIL REMESH" w:date="2025-04-11T19:10:00Z" w16du:dateUtc="2025-04-11T18:10:00Z"/>
        </w:rPr>
      </w:pPr>
    </w:p>
    <w:p w14:paraId="5366E8E2" w14:textId="77777777" w:rsidR="00B5074F" w:rsidRDefault="00B5074F" w:rsidP="00B5074F">
      <w:pPr>
        <w:rPr>
          <w:ins w:id="6471" w:author="ANANDHAKRISHNAN MADATHIL REMESH" w:date="2025-04-11T19:10:00Z" w16du:dateUtc="2025-04-11T18:10:00Z"/>
        </w:rPr>
      </w:pPr>
    </w:p>
    <w:p w14:paraId="78BAC2F6" w14:textId="27E3B7D6" w:rsidR="00B5074F" w:rsidRDefault="00B5074F" w:rsidP="00B5074F">
      <w:pPr>
        <w:rPr>
          <w:ins w:id="6472" w:author="ANANDHAKRISHNAN MADATHIL REMESH" w:date="2025-04-11T19:20:00Z" w16du:dateUtc="2025-04-11T18:20:00Z"/>
        </w:rPr>
      </w:pPr>
      <w:ins w:id="6473" w:author="ANANDHAKRISHNAN MADATHIL REMESH" w:date="2025-04-11T19:11:00Z" w16du:dateUtc="2025-04-11T18:11:00Z">
        <w:r>
          <w:rPr>
            <w:noProof/>
          </w:rPr>
          <w:lastRenderedPageBreak/>
          <w:drawing>
            <wp:inline distT="0" distB="0" distL="0" distR="0" wp14:anchorId="66104696" wp14:editId="591C5B9E">
              <wp:extent cx="4870466" cy="5360039"/>
              <wp:effectExtent l="0" t="0" r="6350" b="0"/>
              <wp:docPr id="895747793"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47793" name="Picture 18" descr="A screenshot of a graph&#10;&#10;AI-generated content may be incorrect."/>
                      <pic:cNvPicPr/>
                    </pic:nvPicPr>
                    <pic:blipFill rotWithShape="1">
                      <a:blip r:embed="rId74">
                        <a:extLst>
                          <a:ext uri="{28A0092B-C50C-407E-A947-70E740481C1C}">
                            <a14:useLocalDpi xmlns:a14="http://schemas.microsoft.com/office/drawing/2010/main" val="0"/>
                          </a:ext>
                        </a:extLst>
                      </a:blip>
                      <a:srcRect t="998"/>
                      <a:stretch/>
                    </pic:blipFill>
                    <pic:spPr bwMode="auto">
                      <a:xfrm>
                        <a:off x="0" y="0"/>
                        <a:ext cx="4913523" cy="5407424"/>
                      </a:xfrm>
                      <a:prstGeom prst="rect">
                        <a:avLst/>
                      </a:prstGeom>
                      <a:ln>
                        <a:noFill/>
                      </a:ln>
                      <a:extLst>
                        <a:ext uri="{53640926-AAD7-44D8-BBD7-CCE9431645EC}">
                          <a14:shadowObscured xmlns:a14="http://schemas.microsoft.com/office/drawing/2010/main"/>
                        </a:ext>
                      </a:extLst>
                    </pic:spPr>
                  </pic:pic>
                </a:graphicData>
              </a:graphic>
            </wp:inline>
          </w:drawing>
        </w:r>
      </w:ins>
    </w:p>
    <w:p w14:paraId="61A59565" w14:textId="77777777" w:rsidR="00FD5E5C" w:rsidRDefault="00FD5E5C" w:rsidP="00B5074F">
      <w:pPr>
        <w:rPr>
          <w:ins w:id="6474" w:author="ANANDHAKRISHNAN MADATHIL REMESH" w:date="2025-04-11T19:20:00Z" w16du:dateUtc="2025-04-11T18:20:00Z"/>
        </w:rPr>
      </w:pPr>
    </w:p>
    <w:p w14:paraId="70AA0511" w14:textId="77777777" w:rsidR="00FD5E5C" w:rsidRDefault="00FD5E5C" w:rsidP="00FD5E5C">
      <w:pPr>
        <w:keepNext/>
        <w:rPr>
          <w:ins w:id="6475" w:author="ANANDHAKRISHNAN MADATHIL REMESH" w:date="2025-04-11T19:20:00Z" w16du:dateUtc="2025-04-11T18:20:00Z"/>
          <w:rFonts w:ascii="Trebuchet MS" w:hAnsi="Trebuchet MS"/>
        </w:rPr>
      </w:pPr>
      <w:ins w:id="6476" w:author="ANANDHAKRISHNAN MADATHIL REMESH" w:date="2025-04-11T19:20:00Z" w16du:dateUtc="2025-04-11T18:20:00Z">
        <w:r w:rsidRPr="00272B1A">
          <w:rPr>
            <w:rFonts w:ascii="Trebuchet MS" w:hAnsi="Trebuchet MS"/>
          </w:rPr>
          <w:t xml:space="preserve">Appendix </w:t>
        </w:r>
        <w:r>
          <w:rPr>
            <w:rFonts w:ascii="Trebuchet MS" w:hAnsi="Trebuchet MS"/>
          </w:rPr>
          <w:t>F</w:t>
        </w:r>
        <w:r w:rsidRPr="00272B1A">
          <w:rPr>
            <w:rFonts w:ascii="Trebuchet MS" w:hAnsi="Trebuchet MS"/>
          </w:rPr>
          <w:t xml:space="preserve">: </w:t>
        </w:r>
        <w:r>
          <w:rPr>
            <w:rFonts w:ascii="Trebuchet MS" w:hAnsi="Trebuchet MS"/>
          </w:rPr>
          <w:t>F</w:t>
        </w:r>
        <w:r w:rsidRPr="00B5074F">
          <w:rPr>
            <w:rFonts w:ascii="Trebuchet MS" w:hAnsi="Trebuchet MS"/>
          </w:rPr>
          <w:t>eature distribution plots</w:t>
        </w:r>
      </w:ins>
    </w:p>
    <w:p w14:paraId="1F50D38D" w14:textId="77777777" w:rsidR="00FD5E5C" w:rsidRPr="00B5074F" w:rsidRDefault="00FD5E5C" w:rsidP="00B5074F">
      <w:pPr>
        <w:rPr>
          <w:ins w:id="6477" w:author="ANANDHAKRISHNAN MADATHIL REMESH" w:date="2025-04-11T19:10:00Z" w16du:dateUtc="2025-04-11T18:10:00Z"/>
        </w:rPr>
      </w:pPr>
    </w:p>
    <w:p w14:paraId="77DEFC56" w14:textId="0C0E2AC1" w:rsidR="0093434A" w:rsidDel="00B5074F" w:rsidRDefault="0093434A" w:rsidP="00B91193">
      <w:pPr>
        <w:rPr>
          <w:del w:id="6478" w:author="ANANDHAKRISHNAN MADATHIL REMESH" w:date="2025-03-27T00:39:00Z" w16du:dateUtc="2025-03-27T00:39:00Z"/>
          <w:rFonts w:ascii="Trebuchet MS" w:hAnsi="Trebuchet MS"/>
        </w:rPr>
      </w:pPr>
      <w:del w:id="6479" w:author="ANANDHAKRISHNAN MADATHIL REMESH" w:date="2025-03-27T00:39:00Z" w16du:dateUtc="2025-03-27T00:39:00Z">
        <w:r w:rsidRPr="00272B1A" w:rsidDel="00963382">
          <w:rPr>
            <w:rFonts w:ascii="Trebuchet MS" w:hAnsi="Trebuchet MS"/>
            <w:noProof/>
            <w:rPrChange w:id="6480" w:author="ANANDHAKRISHNAN MADATHIL REMESH" w:date="2025-03-27T01:05:00Z" w16du:dateUtc="2025-03-27T01:05:00Z">
              <w:rPr>
                <w:noProof/>
              </w:rPr>
            </w:rPrChange>
          </w:rPr>
          <w:lastRenderedPageBreak/>
          <w:drawing>
            <wp:inline distT="0" distB="0" distL="0" distR="0" wp14:anchorId="255C3625" wp14:editId="5D95F3B2">
              <wp:extent cx="5092995" cy="2534094"/>
              <wp:effectExtent l="0" t="0" r="12700" b="6350"/>
              <wp:docPr id="2" name="Chart 2" descr="Clustered column chart showing the values of 3 series for 4 categor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del>
    </w:p>
    <w:p w14:paraId="1B9AE878" w14:textId="77777777" w:rsidR="00B5074F" w:rsidRDefault="00B5074F" w:rsidP="009566E8">
      <w:pPr>
        <w:keepNext/>
        <w:jc w:val="center"/>
        <w:rPr>
          <w:ins w:id="6481" w:author="ANANDHAKRISHNAN MADATHIL REMESH" w:date="2025-04-11T19:11:00Z" w16du:dateUtc="2025-04-11T18:11:00Z"/>
          <w:rFonts w:ascii="Trebuchet MS" w:hAnsi="Trebuchet MS"/>
        </w:rPr>
      </w:pPr>
    </w:p>
    <w:p w14:paraId="42753E83" w14:textId="7ECB98E1" w:rsidR="00B5074F" w:rsidRDefault="00B5074F" w:rsidP="00B5074F">
      <w:pPr>
        <w:keepNext/>
        <w:rPr>
          <w:ins w:id="6482" w:author="ANANDHAKRISHNAN MADATHIL REMESH" w:date="2025-04-11T19:16:00Z" w16du:dateUtc="2025-04-11T18:16:00Z"/>
          <w:rFonts w:ascii="Trebuchet MS" w:hAnsi="Trebuchet MS"/>
        </w:rPr>
      </w:pPr>
      <w:ins w:id="6483" w:author="ANANDHAKRISHNAN MADATHIL REMESH" w:date="2025-04-11T19:11:00Z" w16du:dateUtc="2025-04-11T18:11:00Z">
        <w:r w:rsidRPr="00272B1A">
          <w:rPr>
            <w:rFonts w:ascii="Trebuchet MS" w:hAnsi="Trebuchet MS"/>
          </w:rPr>
          <w:t xml:space="preserve">Appendix </w:t>
        </w:r>
      </w:ins>
      <w:ins w:id="6484" w:author="ANANDHAKRISHNAN MADATHIL REMESH" w:date="2025-04-11T19:20:00Z" w16du:dateUtc="2025-04-11T18:20:00Z">
        <w:r w:rsidR="00FD5E5C">
          <w:rPr>
            <w:rFonts w:ascii="Trebuchet MS" w:hAnsi="Trebuchet MS"/>
          </w:rPr>
          <w:t>G</w:t>
        </w:r>
      </w:ins>
      <w:ins w:id="6485" w:author="ANANDHAKRISHNAN MADATHIL REMESH" w:date="2025-04-11T19:11:00Z" w16du:dateUtc="2025-04-11T18:11:00Z">
        <w:r w:rsidRPr="00272B1A">
          <w:rPr>
            <w:rFonts w:ascii="Trebuchet MS" w:hAnsi="Trebuchet MS"/>
          </w:rPr>
          <w:t xml:space="preserve">: </w:t>
        </w:r>
      </w:ins>
      <w:ins w:id="6486" w:author="ANANDHAKRISHNAN MADATHIL REMESH" w:date="2025-04-11T19:22:00Z" w16du:dateUtc="2025-04-11T18:22:00Z">
        <w:r w:rsidR="00FD5E5C">
          <w:rPr>
            <w:rFonts w:ascii="Trebuchet MS" w:hAnsi="Trebuchet MS"/>
          </w:rPr>
          <w:t>Streamlit Interface</w:t>
        </w:r>
      </w:ins>
      <w:ins w:id="6487" w:author="ANANDHAKRISHNAN MADATHIL REMESH" w:date="2025-04-11T19:20:00Z" w16du:dateUtc="2025-04-11T18:20:00Z">
        <w:r w:rsidR="00FD5E5C">
          <w:rPr>
            <w:rFonts w:ascii="Trebuchet MS" w:hAnsi="Trebuchet MS"/>
          </w:rPr>
          <w:t xml:space="preserve"> </w:t>
        </w:r>
      </w:ins>
    </w:p>
    <w:p w14:paraId="346B67B5" w14:textId="77777777" w:rsidR="00B5074F" w:rsidRDefault="00B5074F" w:rsidP="00B5074F">
      <w:pPr>
        <w:keepNext/>
        <w:rPr>
          <w:ins w:id="6488" w:author="ANANDHAKRISHNAN MADATHIL REMESH" w:date="2025-04-11T19:16:00Z" w16du:dateUtc="2025-04-11T18:16:00Z"/>
          <w:rFonts w:ascii="Trebuchet MS" w:hAnsi="Trebuchet MS"/>
        </w:rPr>
      </w:pPr>
    </w:p>
    <w:p w14:paraId="199613AD" w14:textId="77777777" w:rsidR="00B5074F" w:rsidRDefault="00B5074F" w:rsidP="00B5074F">
      <w:pPr>
        <w:keepNext/>
        <w:rPr>
          <w:ins w:id="6489" w:author="ANANDHAKRISHNAN MADATHIL REMESH" w:date="2025-04-11T19:16:00Z" w16du:dateUtc="2025-04-11T18:16:00Z"/>
          <w:rFonts w:ascii="Trebuchet MS" w:hAnsi="Trebuchet MS"/>
        </w:rPr>
      </w:pPr>
    </w:p>
    <w:p w14:paraId="4854F7EE" w14:textId="77777777" w:rsidR="00B5074F" w:rsidRDefault="00B5074F" w:rsidP="00B5074F">
      <w:pPr>
        <w:keepNext/>
        <w:rPr>
          <w:ins w:id="6490" w:author="ANANDHAKRISHNAN MADATHIL REMESH" w:date="2025-04-11T19:16:00Z" w16du:dateUtc="2025-04-11T18:16:00Z"/>
          <w:rFonts w:ascii="Trebuchet MS" w:hAnsi="Trebuchet MS"/>
        </w:rPr>
      </w:pPr>
    </w:p>
    <w:p w14:paraId="3D9FFDC6" w14:textId="586218C8" w:rsidR="00B5074F" w:rsidRDefault="00B5074F" w:rsidP="00B5074F">
      <w:pPr>
        <w:keepNext/>
        <w:rPr>
          <w:ins w:id="6491" w:author="ANANDHAKRISHNAN MADATHIL REMESH" w:date="2025-04-11T19:17:00Z" w16du:dateUtc="2025-04-11T18:17:00Z"/>
          <w:rFonts w:ascii="Trebuchet MS" w:hAnsi="Trebuchet MS"/>
        </w:rPr>
      </w:pPr>
      <w:ins w:id="6492" w:author="ANANDHAKRISHNAN MADATHIL REMESH" w:date="2025-04-11T19:16:00Z" w16du:dateUtc="2025-04-11T18:16:00Z">
        <w:r>
          <w:rPr>
            <w:rFonts w:ascii="Trebuchet MS" w:hAnsi="Trebuchet MS"/>
            <w:noProof/>
          </w:rPr>
          <w:drawing>
            <wp:inline distT="0" distB="0" distL="0" distR="0" wp14:anchorId="465D9090" wp14:editId="52B0B4D6">
              <wp:extent cx="4882544" cy="1814470"/>
              <wp:effectExtent l="0" t="0" r="0" b="1905"/>
              <wp:docPr id="1623998043" name="Picture 19" descr="A river flow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98043" name="Picture 19" descr="A river flowing through a city&#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21972" cy="1829122"/>
                      </a:xfrm>
                      <a:prstGeom prst="rect">
                        <a:avLst/>
                      </a:prstGeom>
                    </pic:spPr>
                  </pic:pic>
                </a:graphicData>
              </a:graphic>
            </wp:inline>
          </w:drawing>
        </w:r>
      </w:ins>
    </w:p>
    <w:p w14:paraId="225886E6" w14:textId="77777777" w:rsidR="00FD5E5C" w:rsidRPr="00272B1A" w:rsidRDefault="00FD5E5C">
      <w:pPr>
        <w:keepNext/>
        <w:rPr>
          <w:ins w:id="6493" w:author="ANANDHAKRISHNAN MADATHIL REMESH" w:date="2025-04-11T19:11:00Z" w16du:dateUtc="2025-04-11T18:11:00Z"/>
          <w:rFonts w:ascii="Trebuchet MS" w:hAnsi="Trebuchet MS"/>
          <w:rPrChange w:id="6494" w:author="ANANDHAKRISHNAN MADATHIL REMESH" w:date="2025-03-27T01:05:00Z" w16du:dateUtc="2025-03-27T01:05:00Z">
            <w:rPr>
              <w:ins w:id="6495" w:author="ANANDHAKRISHNAN MADATHIL REMESH" w:date="2025-04-11T19:11:00Z" w16du:dateUtc="2025-04-11T18:11:00Z"/>
            </w:rPr>
          </w:rPrChange>
        </w:rPr>
        <w:pPrChange w:id="6496" w:author="ANANDHAKRISHNAN MADATHIL REMESH" w:date="2025-04-11T19:13:00Z" w16du:dateUtc="2025-04-11T18:13:00Z">
          <w:pPr>
            <w:keepNext/>
            <w:jc w:val="center"/>
          </w:pPr>
        </w:pPrChange>
      </w:pPr>
    </w:p>
    <w:p w14:paraId="6E5BC8AA" w14:textId="77777777" w:rsidR="00FD5E5C" w:rsidRDefault="00FD5E5C" w:rsidP="00B91193">
      <w:pPr>
        <w:rPr>
          <w:ins w:id="6497" w:author="ANANDHAKRISHNAN MADATHIL REMESH" w:date="2025-04-11T19:18:00Z" w16du:dateUtc="2025-04-11T18:18:00Z"/>
          <w:rFonts w:ascii="Trebuchet MS" w:hAnsi="Trebuchet MS"/>
          <w:szCs w:val="18"/>
        </w:rPr>
      </w:pPr>
      <w:ins w:id="6498" w:author="ANANDHAKRISHNAN MADATHIL REMESH" w:date="2025-04-11T19:17:00Z" w16du:dateUtc="2025-04-11T18:17:00Z">
        <w:r>
          <w:rPr>
            <w:rFonts w:ascii="Trebuchet MS" w:hAnsi="Trebuchet MS"/>
            <w:noProof/>
            <w:szCs w:val="18"/>
          </w:rPr>
          <w:drawing>
            <wp:inline distT="0" distB="0" distL="0" distR="0" wp14:anchorId="2620A308" wp14:editId="4F3A5631">
              <wp:extent cx="4882515" cy="2545948"/>
              <wp:effectExtent l="0" t="0" r="0" b="0"/>
              <wp:docPr id="57066479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4794" name="Picture 20"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6050" cy="2667723"/>
                      </a:xfrm>
                      <a:prstGeom prst="rect">
                        <a:avLst/>
                      </a:prstGeom>
                    </pic:spPr>
                  </pic:pic>
                </a:graphicData>
              </a:graphic>
            </wp:inline>
          </w:drawing>
        </w:r>
      </w:ins>
    </w:p>
    <w:p w14:paraId="5E925828" w14:textId="77777777" w:rsidR="00FD5E5C" w:rsidRDefault="00FD5E5C" w:rsidP="00B91193">
      <w:pPr>
        <w:rPr>
          <w:ins w:id="6499" w:author="ANANDHAKRISHNAN MADATHIL REMESH" w:date="2025-04-11T19:18:00Z" w16du:dateUtc="2025-04-11T18:18:00Z"/>
          <w:rFonts w:ascii="Trebuchet MS" w:hAnsi="Trebuchet MS"/>
          <w:szCs w:val="18"/>
        </w:rPr>
      </w:pPr>
    </w:p>
    <w:p w14:paraId="351BCCAC" w14:textId="33D0DA84" w:rsidR="0093434A" w:rsidRPr="00272B1A" w:rsidDel="00963382" w:rsidRDefault="00FD5E5C" w:rsidP="00E60FF8">
      <w:pPr>
        <w:pStyle w:val="Caption"/>
        <w:jc w:val="center"/>
        <w:rPr>
          <w:del w:id="6500" w:author="ANANDHAKRISHNAN MADATHIL REMESH" w:date="2025-03-27T00:39:00Z" w16du:dateUtc="2025-03-27T00:39:00Z"/>
          <w:rFonts w:ascii="Trebuchet MS" w:hAnsi="Trebuchet MS"/>
          <w:bCs w:val="0"/>
          <w:rPrChange w:id="6501" w:author="ANANDHAKRISHNAN MADATHIL REMESH" w:date="2025-03-27T01:05:00Z" w16du:dateUtc="2025-03-27T01:05:00Z">
            <w:rPr>
              <w:del w:id="6502" w:author="ANANDHAKRISHNAN MADATHIL REMESH" w:date="2025-03-27T00:39:00Z" w16du:dateUtc="2025-03-27T00:39:00Z"/>
            </w:rPr>
          </w:rPrChange>
        </w:rPr>
      </w:pPr>
      <w:ins w:id="6503" w:author="ANANDHAKRISHNAN MADATHIL REMESH" w:date="2025-04-11T19:18:00Z" w16du:dateUtc="2025-04-11T18:18:00Z">
        <w:r>
          <w:rPr>
            <w:rFonts w:ascii="Trebuchet MS" w:hAnsi="Trebuchet MS"/>
            <w:bCs w:val="0"/>
            <w:noProof/>
          </w:rPr>
          <w:drawing>
            <wp:inline distT="0" distB="0" distL="0" distR="0" wp14:anchorId="2ADE25D7" wp14:editId="4E341383">
              <wp:extent cx="4882515" cy="2893850"/>
              <wp:effectExtent l="0" t="0" r="0" b="1905"/>
              <wp:docPr id="1421280588" name="Picture 2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80588" name="Picture 21" descr="A screenshot of a black screen&#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900149" cy="2904302"/>
                      </a:xfrm>
                      <a:prstGeom prst="rect">
                        <a:avLst/>
                      </a:prstGeom>
                    </pic:spPr>
                  </pic:pic>
                </a:graphicData>
              </a:graphic>
            </wp:inline>
          </w:drawing>
        </w:r>
      </w:ins>
      <w:del w:id="6504" w:author="ANANDHAKRISHNAN MADATHIL REMESH" w:date="2025-03-27T00:39:00Z" w16du:dateUtc="2025-03-27T00:39:00Z">
        <w:r w:rsidR="0093434A" w:rsidRPr="00272B1A" w:rsidDel="00963382">
          <w:rPr>
            <w:rFonts w:ascii="Trebuchet MS" w:hAnsi="Trebuchet MS"/>
            <w:bCs w:val="0"/>
            <w:rPrChange w:id="6505" w:author="ANANDHAKRISHNAN MADATHIL REMESH" w:date="2025-03-27T01:05:00Z" w16du:dateUtc="2025-03-27T01:05:00Z">
              <w:rPr>
                <w:bCs w:val="0"/>
              </w:rPr>
            </w:rPrChange>
          </w:rPr>
          <w:delText xml:space="preserve">Figure </w:delText>
        </w:r>
        <w:r w:rsidR="00C613D4" w:rsidRPr="00272B1A" w:rsidDel="00963382">
          <w:rPr>
            <w:rFonts w:ascii="Trebuchet MS" w:hAnsi="Trebuchet MS"/>
            <w:bCs w:val="0"/>
            <w:rPrChange w:id="6506" w:author="ANANDHAKRISHNAN MADATHIL REMESH" w:date="2025-03-27T01:05:00Z" w16du:dateUtc="2025-03-27T01:05:00Z">
              <w:rPr>
                <w:bCs w:val="0"/>
              </w:rPr>
            </w:rPrChange>
          </w:rPr>
          <w:fldChar w:fldCharType="begin"/>
        </w:r>
        <w:r w:rsidR="00C613D4" w:rsidRPr="00272B1A" w:rsidDel="00963382">
          <w:rPr>
            <w:rFonts w:ascii="Trebuchet MS" w:hAnsi="Trebuchet MS"/>
            <w:bCs w:val="0"/>
            <w:rPrChange w:id="6507" w:author="ANANDHAKRISHNAN MADATHIL REMESH" w:date="2025-03-27T01:05:00Z" w16du:dateUtc="2025-03-27T01:05:00Z">
              <w:rPr>
                <w:bCs w:val="0"/>
              </w:rPr>
            </w:rPrChange>
          </w:rPr>
          <w:delInstrText xml:space="preserve"> SEQ Figure \* ARABIC </w:delInstrText>
        </w:r>
        <w:r w:rsidR="00C613D4" w:rsidRPr="00272B1A" w:rsidDel="00963382">
          <w:rPr>
            <w:rFonts w:ascii="Trebuchet MS" w:hAnsi="Trebuchet MS"/>
            <w:bCs w:val="0"/>
            <w:rPrChange w:id="6508" w:author="ANANDHAKRISHNAN MADATHIL REMESH" w:date="2025-03-27T01:05:00Z" w16du:dateUtc="2025-03-27T01:05:00Z">
              <w:rPr>
                <w:bCs w:val="0"/>
                <w:noProof/>
              </w:rPr>
            </w:rPrChange>
          </w:rPr>
          <w:fldChar w:fldCharType="separate"/>
        </w:r>
        <w:r w:rsidR="00C613D4" w:rsidRPr="00272B1A" w:rsidDel="00963382">
          <w:rPr>
            <w:rFonts w:ascii="Trebuchet MS" w:hAnsi="Trebuchet MS"/>
            <w:bCs w:val="0"/>
            <w:noProof/>
            <w:rPrChange w:id="6509" w:author="ANANDHAKRISHNAN MADATHIL REMESH" w:date="2025-03-27T01:05:00Z" w16du:dateUtc="2025-03-27T01:05:00Z">
              <w:rPr>
                <w:bCs w:val="0"/>
                <w:noProof/>
              </w:rPr>
            </w:rPrChange>
          </w:rPr>
          <w:delText>1</w:delText>
        </w:r>
        <w:r w:rsidR="00C613D4" w:rsidRPr="00272B1A" w:rsidDel="00963382">
          <w:rPr>
            <w:rFonts w:ascii="Trebuchet MS" w:hAnsi="Trebuchet MS"/>
            <w:bCs w:val="0"/>
            <w:noProof/>
            <w:rPrChange w:id="6510" w:author="ANANDHAKRISHNAN MADATHIL REMESH" w:date="2025-03-27T01:05:00Z" w16du:dateUtc="2025-03-27T01:05:00Z">
              <w:rPr>
                <w:bCs w:val="0"/>
                <w:noProof/>
              </w:rPr>
            </w:rPrChange>
          </w:rPr>
          <w:fldChar w:fldCharType="end"/>
        </w:r>
        <w:r w:rsidR="0093434A" w:rsidRPr="00272B1A" w:rsidDel="00963382">
          <w:rPr>
            <w:rFonts w:ascii="Trebuchet MS" w:hAnsi="Trebuchet MS"/>
            <w:bCs w:val="0"/>
            <w:rPrChange w:id="6511" w:author="ANANDHAKRISHNAN MADATHIL REMESH" w:date="2025-03-27T01:05:00Z" w16du:dateUtc="2025-03-27T01:05:00Z">
              <w:rPr>
                <w:bCs w:val="0"/>
              </w:rPr>
            </w:rPrChange>
          </w:rPr>
          <w:delText>: Write the title of the figure here.</w:delText>
        </w:r>
      </w:del>
    </w:p>
    <w:p w14:paraId="540D43DD" w14:textId="3E857EDB" w:rsidR="003B58F5" w:rsidRPr="00272B1A" w:rsidDel="00963382" w:rsidRDefault="003B58F5" w:rsidP="003B58F5">
      <w:pPr>
        <w:rPr>
          <w:del w:id="6512" w:author="ANANDHAKRISHNAN MADATHIL REMESH" w:date="2025-03-27T00:39:00Z" w16du:dateUtc="2025-03-27T00:39:00Z"/>
          <w:rFonts w:ascii="Trebuchet MS" w:hAnsi="Trebuchet MS"/>
          <w:rPrChange w:id="6513" w:author="ANANDHAKRISHNAN MADATHIL REMESH" w:date="2025-03-27T01:05:00Z" w16du:dateUtc="2025-03-27T01:05:00Z">
            <w:rPr>
              <w:del w:id="6514" w:author="ANANDHAKRISHNAN MADATHIL REMESH" w:date="2025-03-27T00:39:00Z" w16du:dateUtc="2025-03-27T00:39:00Z"/>
            </w:rPr>
          </w:rPrChange>
        </w:rPr>
      </w:pPr>
    </w:p>
    <w:p w14:paraId="0B5D3146" w14:textId="2E2E4278" w:rsidR="00497080" w:rsidRPr="00272B1A" w:rsidDel="00963382" w:rsidRDefault="00515411" w:rsidP="003B58F5">
      <w:pPr>
        <w:pStyle w:val="Heading2"/>
        <w:rPr>
          <w:del w:id="6515" w:author="ANANDHAKRISHNAN MADATHIL REMESH" w:date="2025-03-27T00:39:00Z" w16du:dateUtc="2025-03-27T00:39:00Z"/>
          <w:rStyle w:val="SubtleReference"/>
          <w:bCs w:val="0"/>
          <w:smallCaps w:val="0"/>
          <w:u w:val="none"/>
          <w:rPrChange w:id="6516" w:author="ANANDHAKRISHNAN MADATHIL REMESH" w:date="2025-03-27T01:05:00Z" w16du:dateUtc="2025-03-27T01:05:00Z">
            <w:rPr>
              <w:del w:id="6517" w:author="ANANDHAKRISHNAN MADATHIL REMESH" w:date="2025-03-27T00:39:00Z" w16du:dateUtc="2025-03-27T00:39:00Z"/>
              <w:rStyle w:val="SubtleReference"/>
              <w:rFonts w:ascii="Times New Roman" w:eastAsiaTheme="minorEastAsia" w:hAnsi="Times New Roman" w:cstheme="minorBidi"/>
              <w:bCs w:val="0"/>
              <w:caps w:val="0"/>
              <w:smallCaps w:val="0"/>
              <w:sz w:val="24"/>
              <w:szCs w:val="22"/>
              <w:u w:val="none"/>
            </w:rPr>
          </w:rPrChange>
        </w:rPr>
      </w:pPr>
      <w:del w:id="6518" w:author="ANANDHAKRISHNAN MADATHIL REMESH" w:date="2025-03-27T00:39:00Z" w16du:dateUtc="2025-03-27T00:39:00Z">
        <w:r w:rsidRPr="00EF4DD2" w:rsidDel="00963382">
          <w:rPr>
            <w:rStyle w:val="SubtleReference"/>
            <w:bCs w:val="0"/>
            <w:caps w:val="0"/>
            <w:smallCaps w:val="0"/>
            <w:u w:val="none"/>
          </w:rPr>
          <w:delText>P</w:delText>
        </w:r>
        <w:r w:rsidR="00410307" w:rsidRPr="00EF4DD2" w:rsidDel="00963382">
          <w:rPr>
            <w:rStyle w:val="SubtleReference"/>
            <w:bCs w:val="0"/>
            <w:caps w:val="0"/>
            <w:smallCaps w:val="0"/>
            <w:u w:val="none"/>
          </w:rPr>
          <w:delText xml:space="preserve">roject </w:delText>
        </w:r>
        <w:r w:rsidRPr="00EF4DD2" w:rsidDel="00963382">
          <w:rPr>
            <w:rStyle w:val="SubtleReference"/>
            <w:bCs w:val="0"/>
            <w:caps w:val="0"/>
            <w:smallCaps w:val="0"/>
            <w:u w:val="none"/>
          </w:rPr>
          <w:delText>I</w:delText>
        </w:r>
        <w:r w:rsidR="00497080" w:rsidRPr="00EF4DD2" w:rsidDel="00963382">
          <w:rPr>
            <w:rStyle w:val="SubtleReference"/>
            <w:bCs w:val="0"/>
            <w:caps w:val="0"/>
            <w:smallCaps w:val="0"/>
            <w:u w:val="none"/>
          </w:rPr>
          <w:delText xml:space="preserve">mplementation </w:delText>
        </w:r>
        <w:r w:rsidRPr="00EF4DD2" w:rsidDel="00963382">
          <w:rPr>
            <w:rStyle w:val="SubtleReference"/>
            <w:bCs w:val="0"/>
            <w:caps w:val="0"/>
            <w:smallCaps w:val="0"/>
            <w:u w:val="none"/>
          </w:rPr>
          <w:delText>P</w:delText>
        </w:r>
        <w:r w:rsidR="00497080" w:rsidRPr="00EF4DD2" w:rsidDel="00963382">
          <w:rPr>
            <w:rStyle w:val="SubtleReference"/>
            <w:bCs w:val="0"/>
            <w:caps w:val="0"/>
            <w:smallCaps w:val="0"/>
            <w:u w:val="none"/>
          </w:rPr>
          <w:delText>lan</w:delText>
        </w:r>
      </w:del>
    </w:p>
    <w:p w14:paraId="3D3C303C" w14:textId="4E98FC64" w:rsidR="00584A88" w:rsidRPr="00272B1A" w:rsidDel="00963382" w:rsidRDefault="00584A88" w:rsidP="00515411">
      <w:pPr>
        <w:rPr>
          <w:del w:id="6519" w:author="ANANDHAKRISHNAN MADATHIL REMESH" w:date="2025-03-27T00:39:00Z" w16du:dateUtc="2025-03-27T00:39:00Z"/>
          <w:rFonts w:ascii="Trebuchet MS" w:hAnsi="Trebuchet MS"/>
          <w:rPrChange w:id="6520" w:author="ANANDHAKRISHNAN MADATHIL REMESH" w:date="2025-03-27T01:05:00Z" w16du:dateUtc="2025-03-27T01:05:00Z">
            <w:rPr>
              <w:del w:id="6521" w:author="ANANDHAKRISHNAN MADATHIL REMESH" w:date="2025-03-27T00:39:00Z" w16du:dateUtc="2025-03-27T00:39:00Z"/>
            </w:rPr>
          </w:rPrChange>
        </w:rPr>
      </w:pPr>
      <w:del w:id="6522" w:author="ANANDHAKRISHNAN MADATHIL REMESH" w:date="2025-03-27T00:39:00Z" w16du:dateUtc="2025-03-27T00:39:00Z">
        <w:r w:rsidRPr="00272B1A" w:rsidDel="00963382">
          <w:rPr>
            <w:rFonts w:ascii="Trebuchet MS" w:hAnsi="Trebuchet MS"/>
            <w:rPrChange w:id="6523" w:author="ANANDHAKRISHNAN MADATHIL REMESH" w:date="2025-03-27T01:05:00Z" w16du:dateUtc="2025-03-27T01:05:00Z">
              <w:rPr/>
            </w:rPrChange>
          </w:rPr>
          <w:delText>Fig</w:delText>
        </w:r>
        <w:r w:rsidR="00515411" w:rsidRPr="00272B1A" w:rsidDel="00963382">
          <w:rPr>
            <w:rFonts w:ascii="Trebuchet MS" w:hAnsi="Trebuchet MS"/>
            <w:rPrChange w:id="6524" w:author="ANANDHAKRISHNAN MADATHIL REMESH" w:date="2025-03-27T01:05:00Z" w16du:dateUtc="2025-03-27T01:05:00Z">
              <w:rPr/>
            </w:rPrChange>
          </w:rPr>
          <w:delText>.</w:delText>
        </w:r>
        <w:r w:rsidRPr="00272B1A" w:rsidDel="00963382">
          <w:rPr>
            <w:rFonts w:ascii="Trebuchet MS" w:hAnsi="Trebuchet MS"/>
            <w:rPrChange w:id="6525" w:author="ANANDHAKRISHNAN MADATHIL REMESH" w:date="2025-03-27T01:05:00Z" w16du:dateUtc="2025-03-27T01:05:00Z">
              <w:rPr/>
            </w:rPrChange>
          </w:rPr>
          <w:delText xml:space="preserve"> </w:delText>
        </w:r>
        <w:r w:rsidR="005D0F7B" w:rsidRPr="00272B1A" w:rsidDel="00963382">
          <w:rPr>
            <w:rFonts w:ascii="Trebuchet MS" w:hAnsi="Trebuchet MS"/>
            <w:rPrChange w:id="6526" w:author="ANANDHAKRISHNAN MADATHIL REMESH" w:date="2025-03-27T01:05:00Z" w16du:dateUtc="2025-03-27T01:05:00Z">
              <w:rPr/>
            </w:rPrChange>
          </w:rPr>
          <w:delText>2</w:delText>
        </w:r>
        <w:r w:rsidRPr="00272B1A" w:rsidDel="00963382">
          <w:rPr>
            <w:rFonts w:ascii="Trebuchet MS" w:hAnsi="Trebuchet MS"/>
            <w:rPrChange w:id="6527" w:author="ANANDHAKRISHNAN MADATHIL REMESH" w:date="2025-03-27T01:05:00Z" w16du:dateUtc="2025-03-27T01:05:00Z">
              <w:rPr/>
            </w:rPrChange>
          </w:rPr>
          <w:delText xml:space="preserve"> shows the implementation plan for the </w:delText>
        </w:r>
        <w:r w:rsidR="005E5141" w:rsidRPr="00272B1A" w:rsidDel="00963382">
          <w:rPr>
            <w:rFonts w:ascii="Trebuchet MS" w:hAnsi="Trebuchet MS"/>
            <w:rPrChange w:id="6528" w:author="ANANDHAKRISHNAN MADATHIL REMESH" w:date="2025-03-27T01:05:00Z" w16du:dateUtc="2025-03-27T01:05:00Z">
              <w:rPr/>
            </w:rPrChange>
          </w:rPr>
          <w:delText>dissertation project</w:delText>
        </w:r>
        <w:r w:rsidRPr="00272B1A" w:rsidDel="00963382">
          <w:rPr>
            <w:rFonts w:ascii="Trebuchet MS" w:hAnsi="Trebuchet MS"/>
            <w:rPrChange w:id="6529" w:author="ANANDHAKRISHNAN MADATHIL REMESH" w:date="2025-03-27T01:05:00Z" w16du:dateUtc="2025-03-27T01:05:00Z">
              <w:rPr/>
            </w:rPrChange>
          </w:rPr>
          <w:delText>.</w:delText>
        </w:r>
      </w:del>
    </w:p>
    <w:p w14:paraId="56E124F1" w14:textId="5E177306" w:rsidR="009E4A77" w:rsidRPr="00272B1A" w:rsidDel="00963382" w:rsidRDefault="009E4A77" w:rsidP="00515411">
      <w:pPr>
        <w:rPr>
          <w:del w:id="6530" w:author="ANANDHAKRISHNAN MADATHIL REMESH" w:date="2025-03-27T00:39:00Z" w16du:dateUtc="2025-03-27T00:39:00Z"/>
          <w:rFonts w:ascii="Trebuchet MS" w:hAnsi="Trebuchet MS"/>
          <w:rPrChange w:id="6531" w:author="ANANDHAKRISHNAN MADATHIL REMESH" w:date="2025-03-27T01:05:00Z" w16du:dateUtc="2025-03-27T01:05:00Z">
            <w:rPr>
              <w:del w:id="6532" w:author="ANANDHAKRISHNAN MADATHIL REMESH" w:date="2025-03-27T00:39:00Z" w16du:dateUtc="2025-03-27T00:39:00Z"/>
            </w:rPr>
          </w:rPrChange>
        </w:rPr>
      </w:pPr>
    </w:p>
    <w:p w14:paraId="2E670960" w14:textId="7AA27108" w:rsidR="00515411" w:rsidRPr="00272B1A" w:rsidDel="00963382" w:rsidRDefault="00584A88" w:rsidP="009566E8">
      <w:pPr>
        <w:pStyle w:val="Caption"/>
        <w:jc w:val="center"/>
        <w:rPr>
          <w:del w:id="6533" w:author="ANANDHAKRISHNAN MADATHIL REMESH" w:date="2025-03-27T00:39:00Z" w16du:dateUtc="2025-03-27T00:39:00Z"/>
          <w:rFonts w:ascii="Trebuchet MS" w:hAnsi="Trebuchet MS"/>
          <w:bCs w:val="0"/>
          <w:rPrChange w:id="6534" w:author="ANANDHAKRISHNAN MADATHIL REMESH" w:date="2025-03-27T01:05:00Z" w16du:dateUtc="2025-03-27T01:05:00Z">
            <w:rPr>
              <w:del w:id="6535" w:author="ANANDHAKRISHNAN MADATHIL REMESH" w:date="2025-03-27T00:39:00Z" w16du:dateUtc="2025-03-27T00:39:00Z"/>
            </w:rPr>
          </w:rPrChange>
        </w:rPr>
      </w:pPr>
      <w:del w:id="6536" w:author="ANANDHAKRISHNAN MADATHIL REMESH" w:date="2025-03-27T00:39:00Z" w16du:dateUtc="2025-03-27T00:39:00Z">
        <w:r w:rsidRPr="00272B1A" w:rsidDel="00963382">
          <w:rPr>
            <w:rFonts w:ascii="Trebuchet MS" w:hAnsi="Trebuchet MS"/>
            <w:bCs w:val="0"/>
            <w:noProof/>
            <w:rPrChange w:id="6537" w:author="ANANDHAKRISHNAN MADATHIL REMESH" w:date="2025-03-27T01:05:00Z" w16du:dateUtc="2025-03-27T01:05:00Z">
              <w:rPr>
                <w:bCs w:val="0"/>
                <w:noProof/>
              </w:rPr>
            </w:rPrChange>
          </w:rPr>
          <w:drawing>
            <wp:inline distT="0" distB="0" distL="0" distR="0" wp14:anchorId="75DBA72C" wp14:editId="2B185093">
              <wp:extent cx="5258583" cy="2467610"/>
              <wp:effectExtent l="19050" t="19050" r="0" b="8890"/>
              <wp:docPr id="912953535" name="Picture 912953535"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3535" name="Picture 6" descr="A picture containing text, screenshot, font, plot&#10;&#10;Description automatically generated"/>
                      <pic:cNvPicPr/>
                    </pic:nvPicPr>
                    <pic:blipFill rotWithShape="1">
                      <a:blip r:embed="rId79">
                        <a:extLst>
                          <a:ext uri="{28A0092B-C50C-407E-A947-70E740481C1C}">
                            <a14:useLocalDpi xmlns:a14="http://schemas.microsoft.com/office/drawing/2010/main" val="0"/>
                          </a:ext>
                        </a:extLst>
                      </a:blip>
                      <a:srcRect l="1196" t="2513"/>
                      <a:stretch/>
                    </pic:blipFill>
                    <pic:spPr bwMode="auto">
                      <a:xfrm>
                        <a:off x="0" y="0"/>
                        <a:ext cx="5288707" cy="2481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757FACAA" w14:textId="1F73AA37" w:rsidR="00696588" w:rsidRPr="00272B1A" w:rsidDel="00963382" w:rsidRDefault="00515411" w:rsidP="00770F4B">
      <w:pPr>
        <w:pStyle w:val="Caption"/>
        <w:jc w:val="center"/>
        <w:rPr>
          <w:del w:id="6538" w:author="ANANDHAKRISHNAN MADATHIL REMESH" w:date="2025-03-27T00:39:00Z" w16du:dateUtc="2025-03-27T00:39:00Z"/>
          <w:rFonts w:ascii="Trebuchet MS" w:hAnsi="Trebuchet MS"/>
          <w:bCs w:val="0"/>
          <w:rPrChange w:id="6539" w:author="ANANDHAKRISHNAN MADATHIL REMESH" w:date="2025-03-27T01:05:00Z" w16du:dateUtc="2025-03-27T01:05:00Z">
            <w:rPr>
              <w:del w:id="6540" w:author="ANANDHAKRISHNAN MADATHIL REMESH" w:date="2025-03-27T00:39:00Z" w16du:dateUtc="2025-03-27T00:39:00Z"/>
            </w:rPr>
          </w:rPrChange>
        </w:rPr>
      </w:pPr>
      <w:del w:id="6541" w:author="ANANDHAKRISHNAN MADATHIL REMESH" w:date="2025-03-27T00:39:00Z" w16du:dateUtc="2025-03-27T00:39:00Z">
        <w:r w:rsidRPr="00272B1A" w:rsidDel="00963382">
          <w:rPr>
            <w:rFonts w:ascii="Trebuchet MS" w:hAnsi="Trebuchet MS"/>
            <w:bCs w:val="0"/>
            <w:rPrChange w:id="6542" w:author="ANANDHAKRISHNAN MADATHIL REMESH" w:date="2025-03-27T01:05:00Z" w16du:dateUtc="2025-03-27T01:05:00Z">
              <w:rPr>
                <w:bCs w:val="0"/>
              </w:rPr>
            </w:rPrChange>
          </w:rPr>
          <w:delText xml:space="preserve">Figure </w:delText>
        </w:r>
        <w:r w:rsidR="00C613D4" w:rsidRPr="00272B1A" w:rsidDel="00963382">
          <w:rPr>
            <w:rFonts w:ascii="Trebuchet MS" w:hAnsi="Trebuchet MS"/>
            <w:bCs w:val="0"/>
            <w:rPrChange w:id="6543" w:author="ANANDHAKRISHNAN MADATHIL REMESH" w:date="2025-03-27T01:05:00Z" w16du:dateUtc="2025-03-27T01:05:00Z">
              <w:rPr>
                <w:bCs w:val="0"/>
              </w:rPr>
            </w:rPrChange>
          </w:rPr>
          <w:fldChar w:fldCharType="begin"/>
        </w:r>
        <w:r w:rsidR="00C613D4" w:rsidRPr="00272B1A" w:rsidDel="00963382">
          <w:rPr>
            <w:rFonts w:ascii="Trebuchet MS" w:hAnsi="Trebuchet MS"/>
            <w:bCs w:val="0"/>
            <w:rPrChange w:id="6544" w:author="ANANDHAKRISHNAN MADATHIL REMESH" w:date="2025-03-27T01:05:00Z" w16du:dateUtc="2025-03-27T01:05:00Z">
              <w:rPr>
                <w:bCs w:val="0"/>
              </w:rPr>
            </w:rPrChange>
          </w:rPr>
          <w:delInstrText xml:space="preserve"> SEQ Figure \* ARABIC </w:delInstrText>
        </w:r>
        <w:r w:rsidR="00C613D4" w:rsidRPr="00272B1A" w:rsidDel="00963382">
          <w:rPr>
            <w:rFonts w:ascii="Trebuchet MS" w:hAnsi="Trebuchet MS"/>
            <w:bCs w:val="0"/>
            <w:rPrChange w:id="6545" w:author="ANANDHAKRISHNAN MADATHIL REMESH" w:date="2025-03-27T01:05:00Z" w16du:dateUtc="2025-03-27T01:05:00Z">
              <w:rPr>
                <w:bCs w:val="0"/>
                <w:noProof/>
              </w:rPr>
            </w:rPrChange>
          </w:rPr>
          <w:fldChar w:fldCharType="separate"/>
        </w:r>
        <w:r w:rsidR="00C613D4" w:rsidRPr="00272B1A" w:rsidDel="00963382">
          <w:rPr>
            <w:rFonts w:ascii="Trebuchet MS" w:hAnsi="Trebuchet MS"/>
            <w:bCs w:val="0"/>
            <w:noProof/>
            <w:rPrChange w:id="6546" w:author="ANANDHAKRISHNAN MADATHIL REMESH" w:date="2025-03-27T01:05:00Z" w16du:dateUtc="2025-03-27T01:05:00Z">
              <w:rPr>
                <w:bCs w:val="0"/>
                <w:noProof/>
              </w:rPr>
            </w:rPrChange>
          </w:rPr>
          <w:delText>2</w:delText>
        </w:r>
        <w:r w:rsidR="00C613D4" w:rsidRPr="00272B1A" w:rsidDel="00963382">
          <w:rPr>
            <w:rFonts w:ascii="Trebuchet MS" w:hAnsi="Trebuchet MS"/>
            <w:bCs w:val="0"/>
            <w:noProof/>
            <w:rPrChange w:id="6547" w:author="ANANDHAKRISHNAN MADATHIL REMESH" w:date="2025-03-27T01:05:00Z" w16du:dateUtc="2025-03-27T01:05:00Z">
              <w:rPr>
                <w:bCs w:val="0"/>
                <w:noProof/>
              </w:rPr>
            </w:rPrChange>
          </w:rPr>
          <w:fldChar w:fldCharType="end"/>
        </w:r>
        <w:r w:rsidRPr="00272B1A" w:rsidDel="00963382">
          <w:rPr>
            <w:rFonts w:ascii="Trebuchet MS" w:hAnsi="Trebuchet MS"/>
            <w:bCs w:val="0"/>
            <w:rPrChange w:id="6548" w:author="ANANDHAKRISHNAN MADATHIL REMESH" w:date="2025-03-27T01:05:00Z" w16du:dateUtc="2025-03-27T01:05:00Z">
              <w:rPr>
                <w:bCs w:val="0"/>
              </w:rPr>
            </w:rPrChange>
          </w:rPr>
          <w:delText>: Project implementation plan</w:delText>
        </w:r>
      </w:del>
    </w:p>
    <w:p w14:paraId="701B78EA" w14:textId="7BE34960" w:rsidR="00A75D79" w:rsidRPr="00272B1A" w:rsidDel="00963382" w:rsidRDefault="00510794" w:rsidP="00770F4B">
      <w:pPr>
        <w:pStyle w:val="Heading1"/>
        <w:tabs>
          <w:tab w:val="left" w:pos="851"/>
        </w:tabs>
        <w:spacing w:before="960" w:after="960"/>
        <w:rPr>
          <w:del w:id="6549" w:author="ANANDHAKRISHNAN MADATHIL REMESH" w:date="2025-03-27T00:39:00Z" w16du:dateUtc="2025-03-27T00:39:00Z"/>
          <w:rStyle w:val="SubtleReference"/>
          <w:bCs w:val="0"/>
          <w:smallCaps w:val="0"/>
          <w:color w:val="000000" w:themeColor="text1"/>
          <w:u w:val="none"/>
          <w:rPrChange w:id="6550" w:author="ANANDHAKRISHNAN MADATHIL REMESH" w:date="2025-03-27T01:05:00Z" w16du:dateUtc="2025-03-27T01:05:00Z">
            <w:rPr>
              <w:del w:id="6551" w:author="ANANDHAKRISHNAN MADATHIL REMESH" w:date="2025-03-27T00:39:00Z" w16du:dateUtc="2025-03-27T00:39:00Z"/>
              <w:rStyle w:val="SubtleReference"/>
              <w:rFonts w:ascii="Times New Roman" w:eastAsiaTheme="minorEastAsia" w:hAnsi="Times New Roman" w:cstheme="minorBidi"/>
              <w:bCs w:val="0"/>
              <w:smallCaps w:val="0"/>
              <w:color w:val="000000" w:themeColor="text1"/>
              <w:sz w:val="24"/>
              <w:szCs w:val="22"/>
              <w:u w:val="none"/>
            </w:rPr>
          </w:rPrChange>
        </w:rPr>
      </w:pPr>
      <w:del w:id="6552" w:author="ANANDHAKRISHNAN MADATHIL REMESH" w:date="2025-03-27T00:39:00Z" w16du:dateUtc="2025-03-27T00:39:00Z">
        <w:r w:rsidRPr="00EF4DD2" w:rsidDel="00963382">
          <w:rPr>
            <w:rStyle w:val="SubtleReference"/>
            <w:bCs w:val="0"/>
            <w:smallCaps w:val="0"/>
            <w:color w:val="000000" w:themeColor="text1"/>
            <w:u w:val="none"/>
          </w:rPr>
          <w:delText>Conclusion</w:delText>
        </w:r>
      </w:del>
    </w:p>
    <w:p w14:paraId="39B8EE67" w14:textId="73BE2238" w:rsidR="00770F4B" w:rsidRPr="00272B1A" w:rsidDel="00963382" w:rsidRDefault="00770F4B" w:rsidP="00DD366F">
      <w:pPr>
        <w:rPr>
          <w:del w:id="6553" w:author="ANANDHAKRISHNAN MADATHIL REMESH" w:date="2025-03-27T00:39:00Z" w16du:dateUtc="2025-03-27T00:39:00Z"/>
          <w:rFonts w:ascii="Trebuchet MS" w:hAnsi="Trebuchet MS"/>
          <w:rPrChange w:id="6554" w:author="ANANDHAKRISHNAN MADATHIL REMESH" w:date="2025-03-27T01:05:00Z" w16du:dateUtc="2025-03-27T01:05:00Z">
            <w:rPr>
              <w:del w:id="6555" w:author="ANANDHAKRISHNAN MADATHIL REMESH" w:date="2025-03-27T00:39:00Z" w16du:dateUtc="2025-03-27T00:39:00Z"/>
            </w:rPr>
          </w:rPrChange>
        </w:rPr>
      </w:pPr>
      <w:del w:id="6556" w:author="ANANDHAKRISHNAN MADATHIL REMESH" w:date="2025-03-27T00:39:00Z" w16du:dateUtc="2025-03-27T00:39:00Z">
        <w:r w:rsidRPr="00272B1A" w:rsidDel="00963382">
          <w:rPr>
            <w:rFonts w:ascii="Trebuchet MS" w:hAnsi="Trebuchet MS"/>
            <w:rPrChange w:id="6557" w:author="ANANDHAKRISHNAN MADATHIL REMESH" w:date="2025-03-27T01:05:00Z" w16du:dateUtc="2025-03-27T01:05:00Z">
              <w:rPr/>
            </w:rPrChange>
          </w:rPr>
          <w:delText>This chapter contains conclusions, limitations, and recommendations. Where to from here? What are the practical implications? Discussion of where the study may be extended.</w:delText>
        </w:r>
        <w:r w:rsidR="00DD366F" w:rsidRPr="00272B1A" w:rsidDel="00963382">
          <w:rPr>
            <w:rFonts w:ascii="Trebuchet MS" w:hAnsi="Trebuchet MS"/>
            <w:rPrChange w:id="6558" w:author="ANANDHAKRISHNAN MADATHIL REMESH" w:date="2025-03-27T01:05:00Z" w16du:dateUtc="2025-03-27T01:05:00Z">
              <w:rPr/>
            </w:rPrChange>
          </w:rPr>
          <w:delText xml:space="preserve"> </w:delText>
        </w:r>
        <w:r w:rsidR="00936CA8" w:rsidRPr="00272B1A" w:rsidDel="00963382">
          <w:rPr>
            <w:rFonts w:ascii="Trebuchet MS" w:hAnsi="Trebuchet MS"/>
            <w:rPrChange w:id="6559" w:author="ANANDHAKRISHNAN MADATHIL REMESH" w:date="2025-03-27T01:05:00Z" w16du:dateUtc="2025-03-27T01:05:00Z">
              <w:rPr/>
            </w:rPrChange>
          </w:rPr>
          <w:delText xml:space="preserve">This chapter should present </w:delText>
        </w:r>
        <w:r w:rsidRPr="00272B1A" w:rsidDel="00963382">
          <w:rPr>
            <w:rFonts w:ascii="Trebuchet MS" w:hAnsi="Trebuchet MS"/>
            <w:rPrChange w:id="6560" w:author="ANANDHAKRISHNAN MADATHIL REMESH" w:date="2025-03-27T01:05:00Z" w16du:dateUtc="2025-03-27T01:05:00Z">
              <w:rPr/>
            </w:rPrChange>
          </w:rPr>
          <w:delText>“so what” of the findings – often the research question(s) restated as inferences with some degree of definitive commitment and generalisability, and the raising of new and pertinent questions for future research.</w:delText>
        </w:r>
      </w:del>
    </w:p>
    <w:p w14:paraId="069EB6DE" w14:textId="3D5B246F" w:rsidR="00770F4B" w:rsidRPr="00272B1A" w:rsidDel="00963382" w:rsidRDefault="00770F4B" w:rsidP="00770F4B">
      <w:pPr>
        <w:rPr>
          <w:del w:id="6561" w:author="ANANDHAKRISHNAN MADATHIL REMESH" w:date="2025-03-27T00:39:00Z" w16du:dateUtc="2025-03-27T00:39:00Z"/>
          <w:rFonts w:ascii="Trebuchet MS" w:hAnsi="Trebuchet MS"/>
          <w:rPrChange w:id="6562" w:author="ANANDHAKRISHNAN MADATHIL REMESH" w:date="2025-03-27T01:05:00Z" w16du:dateUtc="2025-03-27T01:05:00Z">
            <w:rPr>
              <w:del w:id="6563" w:author="ANANDHAKRISHNAN MADATHIL REMESH" w:date="2025-03-27T00:39:00Z" w16du:dateUtc="2025-03-27T00:39:00Z"/>
            </w:rPr>
          </w:rPrChange>
        </w:rPr>
      </w:pPr>
      <w:del w:id="6564" w:author="ANANDHAKRISHNAN MADATHIL REMESH" w:date="2025-03-27T00:39:00Z" w16du:dateUtc="2025-03-27T00:39:00Z">
        <w:r w:rsidRPr="00272B1A" w:rsidDel="00963382">
          <w:rPr>
            <w:rFonts w:ascii="Trebuchet MS" w:hAnsi="Trebuchet MS"/>
            <w:rPrChange w:id="6565" w:author="ANANDHAKRISHNAN MADATHIL REMESH" w:date="2025-03-27T01:05:00Z" w16du:dateUtc="2025-03-27T01:05:00Z">
              <w:rPr/>
            </w:rPrChange>
          </w:rPr>
          <w:delText>It can be useful to use the purposes from Chapter 1 as an organising structure for this chapter. The chapter should also include a discussion of any limitations of the research, and should end with your final recommendations – practical suggestions for implementation of the findings/outcomes or for additional research.</w:delText>
        </w:r>
      </w:del>
    </w:p>
    <w:p w14:paraId="2689E729" w14:textId="057A57C3" w:rsidR="005606C8" w:rsidRPr="00272B1A" w:rsidDel="00963382" w:rsidRDefault="00770F4B" w:rsidP="00012BC8">
      <w:pPr>
        <w:rPr>
          <w:del w:id="6566" w:author="ANANDHAKRISHNAN MADATHIL REMESH" w:date="2025-03-27T00:39:00Z" w16du:dateUtc="2025-03-27T00:39:00Z"/>
          <w:rFonts w:ascii="Trebuchet MS" w:hAnsi="Trebuchet MS"/>
          <w:rPrChange w:id="6567" w:author="ANANDHAKRISHNAN MADATHIL REMESH" w:date="2025-03-27T01:05:00Z" w16du:dateUtc="2025-03-27T01:05:00Z">
            <w:rPr>
              <w:del w:id="6568" w:author="ANANDHAKRISHNAN MADATHIL REMESH" w:date="2025-03-27T00:39:00Z" w16du:dateUtc="2025-03-27T00:39:00Z"/>
            </w:rPr>
          </w:rPrChange>
        </w:rPr>
      </w:pPr>
      <w:del w:id="6569" w:author="ANANDHAKRISHNAN MADATHIL REMESH" w:date="2025-03-27T00:39:00Z" w16du:dateUtc="2025-03-27T00:39:00Z">
        <w:r w:rsidRPr="00272B1A" w:rsidDel="00963382">
          <w:rPr>
            <w:rFonts w:ascii="Trebuchet MS" w:hAnsi="Trebuchet MS"/>
            <w:rPrChange w:id="6570" w:author="ANANDHAKRISHNAN MADATHIL REMESH" w:date="2025-03-27T01:05:00Z" w16du:dateUtc="2025-03-27T01:05:00Z">
              <w:rPr/>
            </w:rPrChange>
          </w:rPr>
          <w:delText>Be sure to check that this chapter presents a coherent narrative with your Abstract and Chapter 1: Introduction.</w:delText>
        </w:r>
        <w:bookmarkEnd w:id="627"/>
      </w:del>
    </w:p>
    <w:p w14:paraId="0A4CAB04" w14:textId="711F9E53" w:rsidR="00A75D79" w:rsidRPr="00272B1A" w:rsidDel="00963382" w:rsidRDefault="00EC773F" w:rsidP="00EC773F">
      <w:pPr>
        <w:pStyle w:val="NoSpacing"/>
        <w:spacing w:before="960" w:after="960"/>
        <w:rPr>
          <w:del w:id="6571" w:author="ANANDHAKRISHNAN MADATHIL REMESH" w:date="2025-03-27T00:39:00Z" w16du:dateUtc="2025-03-27T00:39:00Z"/>
          <w:rStyle w:val="SubtleReference"/>
          <w:rFonts w:cs="Times New Roman"/>
          <w:szCs w:val="24"/>
          <w:u w:val="none"/>
          <w:rPrChange w:id="6572" w:author="ANANDHAKRISHNAN MADATHIL REMESH" w:date="2025-03-27T01:05:00Z" w16du:dateUtc="2025-03-27T01:05:00Z">
            <w:rPr>
              <w:del w:id="6573" w:author="ANANDHAKRISHNAN MADATHIL REMESH" w:date="2025-03-27T00:39:00Z" w16du:dateUtc="2025-03-27T00:39:00Z"/>
              <w:rStyle w:val="SubtleReference"/>
              <w:rFonts w:ascii="Times New Roman" w:hAnsi="Times New Roman" w:cs="Times New Roman"/>
              <w:bCs/>
              <w:i/>
              <w:iCs/>
              <w:sz w:val="24"/>
              <w:szCs w:val="24"/>
              <w:u w:val="none"/>
            </w:rPr>
          </w:rPrChange>
        </w:rPr>
      </w:pPr>
      <w:del w:id="6574" w:author="ANANDHAKRISHNAN MADATHIL REMESH" w:date="2025-03-27T00:39:00Z" w16du:dateUtc="2025-03-27T00:39:00Z">
        <w:r w:rsidRPr="00272B1A" w:rsidDel="00963382">
          <w:rPr>
            <w:rStyle w:val="SubtleReference"/>
            <w:smallCaps w:val="0"/>
            <w:u w:val="none"/>
          </w:rPr>
          <w:delText>R</w:delText>
        </w:r>
        <w:r w:rsidR="00A75D79" w:rsidRPr="00272B1A" w:rsidDel="00963382">
          <w:rPr>
            <w:rStyle w:val="SubtleReference"/>
            <w:smallCaps w:val="0"/>
            <w:u w:val="none"/>
          </w:rPr>
          <w:delText>eference</w:delText>
        </w:r>
      </w:del>
    </w:p>
    <w:p w14:paraId="26E25645" w14:textId="615CE50C" w:rsidR="007B03CD" w:rsidRPr="00272B1A" w:rsidDel="00963382" w:rsidRDefault="007B03CD" w:rsidP="007B03CD">
      <w:pPr>
        <w:pStyle w:val="PhDReference"/>
        <w:rPr>
          <w:del w:id="6575" w:author="ANANDHAKRISHNAN MADATHIL REMESH" w:date="2025-03-27T00:39:00Z" w16du:dateUtc="2025-03-27T00:39:00Z"/>
          <w:rFonts w:ascii="Trebuchet MS" w:hAnsi="Trebuchet MS"/>
          <w:rPrChange w:id="6576" w:author="ANANDHAKRISHNAN MADATHIL REMESH" w:date="2025-03-27T01:05:00Z" w16du:dateUtc="2025-03-27T01:05:00Z">
            <w:rPr>
              <w:del w:id="6577" w:author="ANANDHAKRISHNAN MADATHIL REMESH" w:date="2025-03-27T00:39:00Z" w16du:dateUtc="2025-03-27T00:39:00Z"/>
            </w:rPr>
          </w:rPrChange>
        </w:rPr>
      </w:pPr>
      <w:del w:id="6578" w:author="ANANDHAKRISHNAN MADATHIL REMESH" w:date="2025-03-27T00:39:00Z" w16du:dateUtc="2025-03-27T00:39:00Z">
        <w:r w:rsidRPr="00272B1A" w:rsidDel="00963382">
          <w:rPr>
            <w:rFonts w:ascii="Trebuchet MS" w:hAnsi="Trebuchet MS"/>
            <w:rPrChange w:id="6579" w:author="ANANDHAKRISHNAN MADATHIL REMESH" w:date="2025-03-27T01:05:00Z" w16du:dateUtc="2025-03-27T01:05:00Z">
              <w:rPr/>
            </w:rPrChange>
          </w:rPr>
          <w:delText xml:space="preserve">American Psychological Association (APA). (2010). </w:delText>
        </w:r>
        <w:r w:rsidRPr="00272B1A" w:rsidDel="00963382">
          <w:rPr>
            <w:rFonts w:ascii="Trebuchet MS" w:hAnsi="Trebuchet MS"/>
            <w:rPrChange w:id="6580" w:author="ANANDHAKRISHNAN MADATHIL REMESH" w:date="2025-03-27T01:05:00Z" w16du:dateUtc="2025-03-27T01:05:00Z">
              <w:rPr>
                <w:i/>
              </w:rPr>
            </w:rPrChange>
          </w:rPr>
          <w:delText>Publication Manual of the American Psychological Association</w:delText>
        </w:r>
        <w:r w:rsidRPr="00272B1A" w:rsidDel="00963382">
          <w:rPr>
            <w:rFonts w:ascii="Trebuchet MS" w:hAnsi="Trebuchet MS"/>
            <w:rPrChange w:id="6581" w:author="ANANDHAKRISHNAN MADATHIL REMESH" w:date="2025-03-27T01:05:00Z" w16du:dateUtc="2025-03-27T01:05:00Z">
              <w:rPr/>
            </w:rPrChange>
          </w:rPr>
          <w:delText xml:space="preserve"> (6</w:delText>
        </w:r>
        <w:r w:rsidRPr="00272B1A" w:rsidDel="00963382">
          <w:rPr>
            <w:rFonts w:ascii="Trebuchet MS" w:hAnsi="Trebuchet MS"/>
            <w:vertAlign w:val="superscript"/>
            <w:rPrChange w:id="6582" w:author="ANANDHAKRISHNAN MADATHIL REMESH" w:date="2025-03-27T01:05:00Z" w16du:dateUtc="2025-03-27T01:05:00Z">
              <w:rPr>
                <w:vertAlign w:val="superscript"/>
              </w:rPr>
            </w:rPrChange>
          </w:rPr>
          <w:delText>th</w:delText>
        </w:r>
        <w:r w:rsidRPr="00272B1A" w:rsidDel="00963382">
          <w:rPr>
            <w:rFonts w:ascii="Trebuchet MS" w:hAnsi="Trebuchet MS"/>
            <w:rPrChange w:id="6583" w:author="ANANDHAKRISHNAN MADATHIL REMESH" w:date="2025-03-27T01:05:00Z" w16du:dateUtc="2025-03-27T01:05:00Z">
              <w:rPr/>
            </w:rPrChange>
          </w:rPr>
          <w:delText xml:space="preserve"> Ed.). Washington, DC: Author.</w:delText>
        </w:r>
      </w:del>
    </w:p>
    <w:p w14:paraId="54144C83" w14:textId="43CBF133" w:rsidR="007B03CD" w:rsidRPr="00272B1A" w:rsidDel="00963382" w:rsidRDefault="007B03CD" w:rsidP="007B03CD">
      <w:pPr>
        <w:pStyle w:val="PhDReference"/>
        <w:rPr>
          <w:del w:id="6584" w:author="ANANDHAKRISHNAN MADATHIL REMESH" w:date="2025-03-27T00:39:00Z" w16du:dateUtc="2025-03-27T00:39:00Z"/>
          <w:rFonts w:ascii="Trebuchet MS" w:hAnsi="Trebuchet MS"/>
          <w:rPrChange w:id="6585" w:author="ANANDHAKRISHNAN MADATHIL REMESH" w:date="2025-03-27T01:05:00Z" w16du:dateUtc="2025-03-27T01:05:00Z">
            <w:rPr>
              <w:del w:id="6586" w:author="ANANDHAKRISHNAN MADATHIL REMESH" w:date="2025-03-27T00:39:00Z" w16du:dateUtc="2025-03-27T00:39:00Z"/>
            </w:rPr>
          </w:rPrChange>
        </w:rPr>
      </w:pPr>
    </w:p>
    <w:p w14:paraId="33FBE0D7" w14:textId="30D4CC0D" w:rsidR="00B7056F" w:rsidRPr="00272B1A" w:rsidDel="00963382" w:rsidRDefault="007B03CD" w:rsidP="007B03CD">
      <w:pPr>
        <w:pStyle w:val="PhDNormal"/>
        <w:rPr>
          <w:del w:id="6587" w:author="ANANDHAKRISHNAN MADATHIL REMESH" w:date="2025-03-27T00:39:00Z" w16du:dateUtc="2025-03-27T00:39:00Z"/>
          <w:rFonts w:ascii="Trebuchet MS" w:hAnsi="Trebuchet MS"/>
          <w:rPrChange w:id="6588" w:author="ANANDHAKRISHNAN MADATHIL REMESH" w:date="2025-03-27T01:05:00Z" w16du:dateUtc="2025-03-27T01:05:00Z">
            <w:rPr>
              <w:del w:id="6589" w:author="ANANDHAKRISHNAN MADATHIL REMESH" w:date="2025-03-27T00:39:00Z" w16du:dateUtc="2025-03-27T00:39:00Z"/>
            </w:rPr>
          </w:rPrChange>
        </w:rPr>
      </w:pPr>
      <w:del w:id="6590" w:author="ANANDHAKRISHNAN MADATHIL REMESH" w:date="2025-03-27T00:39:00Z" w16du:dateUtc="2025-03-27T00:39:00Z">
        <w:r w:rsidRPr="00272B1A" w:rsidDel="00963382">
          <w:rPr>
            <w:rFonts w:ascii="Trebuchet MS" w:hAnsi="Trebuchet MS"/>
            <w:rPrChange w:id="6591" w:author="ANANDHAKRISHNAN MADATHIL REMESH" w:date="2025-03-27T01:05:00Z" w16du:dateUtc="2025-03-27T01:05:00Z">
              <w:rPr/>
            </w:rPrChange>
          </w:rPr>
          <w:delText>For further information on citations and referencing, see</w:delText>
        </w:r>
        <w:r w:rsidRPr="00272B1A" w:rsidDel="00963382">
          <w:rPr>
            <w:rFonts w:ascii="Trebuchet MS" w:hAnsi="Trebuchet MS"/>
            <w:rPrChange w:id="6592" w:author="ANANDHAKRISHNAN MADATHIL REMESH" w:date="2025-03-27T01:05:00Z" w16du:dateUtc="2025-03-27T01:05:00Z">
              <w:rPr>
                <w:i/>
              </w:rPr>
            </w:rPrChange>
          </w:rPr>
          <w:delText xml:space="preserve"> https://apastyle.apa.org/</w:delText>
        </w:r>
        <w:r w:rsidRPr="00272B1A" w:rsidDel="00963382">
          <w:rPr>
            <w:rFonts w:ascii="Trebuchet MS" w:hAnsi="Trebuchet MS"/>
            <w:rPrChange w:id="6593" w:author="ANANDHAKRISHNAN MADATHIL REMESH" w:date="2025-03-27T01:05:00Z" w16du:dateUtc="2025-03-27T01:05:00Z">
              <w:rPr/>
            </w:rPrChange>
          </w:rPr>
          <w:delText>.</w:delText>
        </w:r>
      </w:del>
    </w:p>
    <w:p w14:paraId="0476F274" w14:textId="6EA4EE41" w:rsidR="00B7056F" w:rsidRPr="00272B1A" w:rsidDel="00963382" w:rsidRDefault="00B7056F" w:rsidP="00BC51A3">
      <w:pPr>
        <w:pStyle w:val="NormalWeb"/>
        <w:ind w:left="567" w:hanging="567"/>
        <w:jc w:val="center"/>
        <w:rPr>
          <w:del w:id="6594" w:author="ANANDHAKRISHNAN MADATHIL REMESH" w:date="2025-03-27T00:39:00Z" w16du:dateUtc="2025-03-27T00:39:00Z"/>
          <w:rFonts w:ascii="Trebuchet MS" w:hAnsi="Trebuchet MS"/>
          <w:rPrChange w:id="6595" w:author="ANANDHAKRISHNAN MADATHIL REMESH" w:date="2025-03-27T01:05:00Z" w16du:dateUtc="2025-03-27T01:05:00Z">
            <w:rPr>
              <w:del w:id="6596" w:author="ANANDHAKRISHNAN MADATHIL REMESH" w:date="2025-03-27T00:39:00Z" w16du:dateUtc="2025-03-27T00:39:00Z"/>
            </w:rPr>
          </w:rPrChange>
        </w:rPr>
      </w:pPr>
    </w:p>
    <w:p w14:paraId="3FE738CA" w14:textId="48552428" w:rsidR="004D5B3C" w:rsidRPr="00272B1A" w:rsidDel="00963382" w:rsidRDefault="004D5B3C" w:rsidP="00BC51A3">
      <w:pPr>
        <w:pStyle w:val="NormalWeb"/>
        <w:ind w:left="567" w:hanging="567"/>
        <w:jc w:val="center"/>
        <w:rPr>
          <w:del w:id="6597" w:author="ANANDHAKRISHNAN MADATHIL REMESH" w:date="2025-03-27T00:39:00Z" w16du:dateUtc="2025-03-27T00:39:00Z"/>
          <w:rFonts w:ascii="Trebuchet MS" w:hAnsi="Trebuchet MS"/>
          <w:rPrChange w:id="6598" w:author="ANANDHAKRISHNAN MADATHIL REMESH" w:date="2025-03-27T01:05:00Z" w16du:dateUtc="2025-03-27T01:05:00Z">
            <w:rPr>
              <w:del w:id="6599" w:author="ANANDHAKRISHNAN MADATHIL REMESH" w:date="2025-03-27T00:39:00Z" w16du:dateUtc="2025-03-27T00:39:00Z"/>
            </w:rPr>
          </w:rPrChange>
        </w:rPr>
      </w:pPr>
    </w:p>
    <w:p w14:paraId="786F49F8" w14:textId="0558E5A1" w:rsidR="005F5946" w:rsidRPr="00272B1A" w:rsidDel="00963382" w:rsidRDefault="005F5946" w:rsidP="00BC51A3">
      <w:pPr>
        <w:pStyle w:val="NormalWeb"/>
        <w:ind w:left="567" w:hanging="567"/>
        <w:jc w:val="center"/>
        <w:rPr>
          <w:del w:id="6600" w:author="ANANDHAKRISHNAN MADATHIL REMESH" w:date="2025-03-27T00:39:00Z" w16du:dateUtc="2025-03-27T00:39:00Z"/>
          <w:rFonts w:ascii="Trebuchet MS" w:hAnsi="Trebuchet MS"/>
          <w:rPrChange w:id="6601" w:author="ANANDHAKRISHNAN MADATHIL REMESH" w:date="2025-03-27T01:05:00Z" w16du:dateUtc="2025-03-27T01:05:00Z">
            <w:rPr>
              <w:del w:id="6602" w:author="ANANDHAKRISHNAN MADATHIL REMESH" w:date="2025-03-27T00:39:00Z" w16du:dateUtc="2025-03-27T00:39:00Z"/>
            </w:rPr>
          </w:rPrChange>
        </w:rPr>
      </w:pPr>
    </w:p>
    <w:p w14:paraId="2A6C1F7E" w14:textId="3E6E15D3" w:rsidR="00881A41" w:rsidRPr="00272B1A" w:rsidDel="00963382" w:rsidRDefault="00881A41" w:rsidP="00BC51A3">
      <w:pPr>
        <w:pStyle w:val="NormalWeb"/>
        <w:ind w:left="567" w:hanging="567"/>
        <w:jc w:val="center"/>
        <w:rPr>
          <w:del w:id="6603" w:author="ANANDHAKRISHNAN MADATHIL REMESH" w:date="2025-03-27T00:39:00Z" w16du:dateUtc="2025-03-27T00:39:00Z"/>
          <w:rFonts w:ascii="Trebuchet MS" w:hAnsi="Trebuchet MS"/>
          <w:rPrChange w:id="6604" w:author="ANANDHAKRISHNAN MADATHIL REMESH" w:date="2025-03-27T01:05:00Z" w16du:dateUtc="2025-03-27T01:05:00Z">
            <w:rPr>
              <w:del w:id="6605" w:author="ANANDHAKRISHNAN MADATHIL REMESH" w:date="2025-03-27T00:39:00Z" w16du:dateUtc="2025-03-27T00:39:00Z"/>
            </w:rPr>
          </w:rPrChange>
        </w:rPr>
      </w:pPr>
    </w:p>
    <w:p w14:paraId="7572104F" w14:textId="20480C4E" w:rsidR="00F748A7" w:rsidRPr="00272B1A" w:rsidDel="00963382" w:rsidRDefault="00F748A7" w:rsidP="00BC51A3">
      <w:pPr>
        <w:pStyle w:val="NormalWeb"/>
        <w:ind w:left="567" w:hanging="567"/>
        <w:jc w:val="center"/>
        <w:rPr>
          <w:del w:id="6606" w:author="ANANDHAKRISHNAN MADATHIL REMESH" w:date="2025-03-27T00:39:00Z" w16du:dateUtc="2025-03-27T00:39:00Z"/>
          <w:rFonts w:ascii="Trebuchet MS" w:hAnsi="Trebuchet MS"/>
          <w:rPrChange w:id="6607" w:author="ANANDHAKRISHNAN MADATHIL REMESH" w:date="2025-03-27T01:05:00Z" w16du:dateUtc="2025-03-27T01:05:00Z">
            <w:rPr>
              <w:del w:id="6608" w:author="ANANDHAKRISHNAN MADATHIL REMESH" w:date="2025-03-27T00:39:00Z" w16du:dateUtc="2025-03-27T00:39:00Z"/>
            </w:rPr>
          </w:rPrChange>
        </w:rPr>
      </w:pPr>
    </w:p>
    <w:p w14:paraId="03DAAA4C" w14:textId="070CDF36" w:rsidR="00742239" w:rsidRPr="00272B1A" w:rsidDel="00963382" w:rsidRDefault="00742239" w:rsidP="00742239">
      <w:pPr>
        <w:pStyle w:val="NormalWeb"/>
        <w:ind w:left="567" w:hanging="567"/>
        <w:jc w:val="center"/>
        <w:rPr>
          <w:del w:id="6609" w:author="ANANDHAKRISHNAN MADATHIL REMESH" w:date="2025-03-27T00:39:00Z" w16du:dateUtc="2025-03-27T00:39:00Z"/>
          <w:rFonts w:ascii="Trebuchet MS" w:hAnsi="Trebuchet MS"/>
          <w:rPrChange w:id="6610" w:author="ANANDHAKRISHNAN MADATHIL REMESH" w:date="2025-03-27T01:05:00Z" w16du:dateUtc="2025-03-27T01:05:00Z">
            <w:rPr>
              <w:del w:id="6611" w:author="ANANDHAKRISHNAN MADATHIL REMESH" w:date="2025-03-27T00:39:00Z" w16du:dateUtc="2025-03-27T00:39:00Z"/>
            </w:rPr>
          </w:rPrChange>
        </w:rPr>
        <w:sectPr w:rsidR="00742239" w:rsidRPr="00272B1A" w:rsidDel="00963382" w:rsidSect="00F800B9">
          <w:pgSz w:w="11907" w:h="16840" w:code="9"/>
          <w:pgMar w:top="1418" w:right="1418" w:bottom="1418" w:left="1418" w:header="0" w:footer="431" w:gutter="0"/>
          <w:pgNumType w:start="1"/>
          <w:cols w:space="720"/>
          <w:docGrid w:linePitch="360"/>
        </w:sectPr>
      </w:pPr>
    </w:p>
    <w:p w14:paraId="6735AE02" w14:textId="2D9EBFA0" w:rsidR="0042355D" w:rsidRPr="00272B1A" w:rsidDel="00963382" w:rsidRDefault="00EC773F" w:rsidP="00EC773F">
      <w:pPr>
        <w:pStyle w:val="NoSpacing"/>
        <w:spacing w:before="960" w:after="960"/>
        <w:rPr>
          <w:del w:id="6612" w:author="ANANDHAKRISHNAN MADATHIL REMESH" w:date="2025-03-27T00:39:00Z" w16du:dateUtc="2025-03-27T00:39:00Z"/>
          <w:rStyle w:val="SubtleReference"/>
          <w:smallCaps w:val="0"/>
          <w:u w:val="none"/>
          <w:rPrChange w:id="6613" w:author="ANANDHAKRISHNAN MADATHIL REMESH" w:date="2025-03-27T01:05:00Z" w16du:dateUtc="2025-03-27T01:05:00Z">
            <w:rPr>
              <w:del w:id="6614" w:author="ANANDHAKRISHNAN MADATHIL REMESH" w:date="2025-03-27T00:39:00Z" w16du:dateUtc="2025-03-27T00:39:00Z"/>
              <w:rStyle w:val="SubtleReference"/>
              <w:rFonts w:ascii="Times New Roman" w:hAnsi="Times New Roman" w:cs="Times New Roman"/>
              <w:smallCaps w:val="0"/>
              <w:sz w:val="24"/>
              <w:szCs w:val="24"/>
              <w:u w:val="none"/>
            </w:rPr>
          </w:rPrChange>
        </w:rPr>
      </w:pPr>
      <w:del w:id="6615" w:author="ANANDHAKRISHNAN MADATHIL REMESH" w:date="2025-03-27T00:39:00Z" w16du:dateUtc="2025-03-27T00:39:00Z">
        <w:r w:rsidRPr="00272B1A" w:rsidDel="00963382">
          <w:rPr>
            <w:rStyle w:val="SubtleReference"/>
            <w:smallCaps w:val="0"/>
            <w:u w:val="none"/>
          </w:rPr>
          <w:delText>A</w:delText>
        </w:r>
        <w:r w:rsidR="00AF1009" w:rsidRPr="00272B1A" w:rsidDel="00963382">
          <w:rPr>
            <w:rStyle w:val="SubtleReference"/>
            <w:smallCaps w:val="0"/>
            <w:u w:val="none"/>
          </w:rPr>
          <w:delText>ppendices</w:delText>
        </w:r>
      </w:del>
    </w:p>
    <w:p w14:paraId="53EF3181" w14:textId="6E56C3A6" w:rsidR="002205D1" w:rsidRPr="00272B1A" w:rsidDel="00963382" w:rsidRDefault="00073BAA" w:rsidP="00715657">
      <w:pPr>
        <w:rPr>
          <w:del w:id="6616" w:author="ANANDHAKRISHNAN MADATHIL REMESH" w:date="2025-03-27T00:39:00Z" w16du:dateUtc="2025-03-27T00:39:00Z"/>
          <w:rFonts w:ascii="Trebuchet MS" w:hAnsi="Trebuchet MS"/>
          <w:rPrChange w:id="6617" w:author="ANANDHAKRISHNAN MADATHIL REMESH" w:date="2025-03-27T01:05:00Z" w16du:dateUtc="2025-03-27T01:05:00Z">
            <w:rPr>
              <w:del w:id="6618" w:author="ANANDHAKRISHNAN MADATHIL REMESH" w:date="2025-03-27T00:39:00Z" w16du:dateUtc="2025-03-27T00:39:00Z"/>
              <w:b/>
              <w:bCs/>
            </w:rPr>
          </w:rPrChange>
        </w:rPr>
      </w:pPr>
      <w:del w:id="6619" w:author="ANANDHAKRISHNAN MADATHIL REMESH" w:date="2025-03-27T00:39:00Z" w16du:dateUtc="2025-03-27T00:39:00Z">
        <w:r w:rsidRPr="00272B1A" w:rsidDel="00963382">
          <w:rPr>
            <w:rFonts w:ascii="Trebuchet MS" w:hAnsi="Trebuchet MS"/>
            <w:rPrChange w:id="6620" w:author="ANANDHAKRISHNAN MADATHIL REMESH" w:date="2025-03-27T01:05:00Z" w16du:dateUtc="2025-03-27T01:05:00Z">
              <w:rPr>
                <w:b/>
                <w:bCs/>
              </w:rPr>
            </w:rPrChange>
          </w:rPr>
          <w:delText>Appendix A:</w:delText>
        </w:r>
        <w:r w:rsidR="00A244EC" w:rsidRPr="00272B1A" w:rsidDel="00963382">
          <w:rPr>
            <w:rFonts w:ascii="Trebuchet MS" w:hAnsi="Trebuchet MS"/>
            <w:rPrChange w:id="6621" w:author="ANANDHAKRISHNAN MADATHIL REMESH" w:date="2025-03-27T01:05:00Z" w16du:dateUtc="2025-03-27T01:05:00Z">
              <w:rPr>
                <w:b/>
                <w:bCs/>
              </w:rPr>
            </w:rPrChange>
          </w:rPr>
          <w:delText xml:space="preserve"> Academic </w:delText>
        </w:r>
        <w:r w:rsidR="009E56B7" w:rsidRPr="00272B1A" w:rsidDel="00963382">
          <w:rPr>
            <w:rFonts w:ascii="Trebuchet MS" w:hAnsi="Trebuchet MS"/>
            <w:rPrChange w:id="6622" w:author="ANANDHAKRISHNAN MADATHIL REMESH" w:date="2025-03-27T01:05:00Z" w16du:dateUtc="2025-03-27T01:05:00Z">
              <w:rPr>
                <w:b/>
                <w:bCs/>
              </w:rPr>
            </w:rPrChange>
          </w:rPr>
          <w:delText>e</w:delText>
        </w:r>
        <w:r w:rsidR="00A244EC" w:rsidRPr="00272B1A" w:rsidDel="00963382">
          <w:rPr>
            <w:rFonts w:ascii="Trebuchet MS" w:hAnsi="Trebuchet MS"/>
            <w:rPrChange w:id="6623" w:author="ANANDHAKRISHNAN MADATHIL REMESH" w:date="2025-03-27T01:05:00Z" w16du:dateUtc="2025-03-27T01:05:00Z">
              <w:rPr>
                <w:b/>
                <w:bCs/>
              </w:rPr>
            </w:rPrChange>
          </w:rPr>
          <w:delText xml:space="preserve">thics </w:delText>
        </w:r>
        <w:r w:rsidR="009E56B7" w:rsidRPr="00272B1A" w:rsidDel="00963382">
          <w:rPr>
            <w:rFonts w:ascii="Trebuchet MS" w:hAnsi="Trebuchet MS"/>
            <w:rPrChange w:id="6624" w:author="ANANDHAKRISHNAN MADATHIL REMESH" w:date="2025-03-27T01:05:00Z" w16du:dateUtc="2025-03-27T01:05:00Z">
              <w:rPr>
                <w:b/>
                <w:bCs/>
              </w:rPr>
            </w:rPrChange>
          </w:rPr>
          <w:delText>a</w:delText>
        </w:r>
        <w:r w:rsidR="00A244EC" w:rsidRPr="00272B1A" w:rsidDel="00963382">
          <w:rPr>
            <w:rFonts w:ascii="Trebuchet MS" w:hAnsi="Trebuchet MS"/>
            <w:rPrChange w:id="6625" w:author="ANANDHAKRISHNAN MADATHIL REMESH" w:date="2025-03-27T01:05:00Z" w16du:dateUtc="2025-03-27T01:05:00Z">
              <w:rPr>
                <w:b/>
                <w:bCs/>
              </w:rPr>
            </w:rPrChange>
          </w:rPr>
          <w:delText>pproval</w:delText>
        </w:r>
      </w:del>
    </w:p>
    <w:p w14:paraId="5B30FB4B" w14:textId="472BFC95" w:rsidR="002205D1" w:rsidRPr="00272B1A" w:rsidDel="00963382" w:rsidRDefault="002205D1" w:rsidP="00BC51A3">
      <w:pPr>
        <w:jc w:val="center"/>
        <w:rPr>
          <w:del w:id="6626" w:author="ANANDHAKRISHNAN MADATHIL REMESH" w:date="2025-03-27T00:39:00Z" w16du:dateUtc="2025-03-27T00:39:00Z"/>
          <w:rFonts w:ascii="Trebuchet MS" w:hAnsi="Trebuchet MS"/>
          <w:rPrChange w:id="6627" w:author="ANANDHAKRISHNAN MADATHIL REMESH" w:date="2025-03-27T01:05:00Z" w16du:dateUtc="2025-03-27T01:05:00Z">
            <w:rPr>
              <w:del w:id="6628" w:author="ANANDHAKRISHNAN MADATHIL REMESH" w:date="2025-03-27T00:39:00Z" w16du:dateUtc="2025-03-27T00:39:00Z"/>
            </w:rPr>
          </w:rPrChange>
        </w:rPr>
      </w:pPr>
      <w:del w:id="6629" w:author="ANANDHAKRISHNAN MADATHIL REMESH" w:date="2025-03-27T00:39:00Z" w16du:dateUtc="2025-03-27T00:39:00Z">
        <w:r w:rsidRPr="00272B1A" w:rsidDel="00963382">
          <w:rPr>
            <w:rFonts w:ascii="Trebuchet MS" w:hAnsi="Trebuchet MS"/>
            <w:noProof/>
            <w:rPrChange w:id="6630" w:author="ANANDHAKRISHNAN MADATHIL REMESH" w:date="2025-03-27T01:05:00Z" w16du:dateUtc="2025-03-27T01:05:00Z">
              <w:rPr>
                <w:noProof/>
              </w:rPr>
            </w:rPrChange>
          </w:rPr>
          <w:drawing>
            <wp:inline distT="0" distB="0" distL="0" distR="0" wp14:anchorId="0CD97EE0" wp14:editId="77EBFDB7">
              <wp:extent cx="4121150" cy="2063234"/>
              <wp:effectExtent l="19050" t="19050" r="0" b="0"/>
              <wp:docPr id="231846379" name="Picture 231846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6379" name="Picture 1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22580" cy="2063950"/>
                      </a:xfrm>
                      <a:prstGeom prst="rect">
                        <a:avLst/>
                      </a:prstGeom>
                      <a:ln>
                        <a:solidFill>
                          <a:schemeClr val="tx1"/>
                        </a:solidFill>
                      </a:ln>
                    </pic:spPr>
                  </pic:pic>
                </a:graphicData>
              </a:graphic>
            </wp:inline>
          </w:drawing>
        </w:r>
      </w:del>
    </w:p>
    <w:p w14:paraId="76719000" w14:textId="05244D45" w:rsidR="002205D1" w:rsidRPr="00272B1A" w:rsidDel="00963382" w:rsidRDefault="002205D1" w:rsidP="00BC51A3">
      <w:pPr>
        <w:jc w:val="center"/>
        <w:rPr>
          <w:del w:id="6631" w:author="ANANDHAKRISHNAN MADATHIL REMESH" w:date="2025-03-27T00:39:00Z" w16du:dateUtc="2025-03-27T00:39:00Z"/>
          <w:rFonts w:ascii="Trebuchet MS" w:hAnsi="Trebuchet MS"/>
          <w:rPrChange w:id="6632" w:author="ANANDHAKRISHNAN MADATHIL REMESH" w:date="2025-03-27T01:05:00Z" w16du:dateUtc="2025-03-27T01:05:00Z">
            <w:rPr>
              <w:del w:id="6633" w:author="ANANDHAKRISHNAN MADATHIL REMESH" w:date="2025-03-27T00:39:00Z" w16du:dateUtc="2025-03-27T00:39:00Z"/>
            </w:rPr>
          </w:rPrChange>
        </w:rPr>
      </w:pPr>
      <w:del w:id="6634" w:author="ANANDHAKRISHNAN MADATHIL REMESH" w:date="2025-03-27T00:39:00Z" w16du:dateUtc="2025-03-27T00:39:00Z">
        <w:r w:rsidRPr="00272B1A" w:rsidDel="00963382">
          <w:rPr>
            <w:rFonts w:ascii="Trebuchet MS" w:hAnsi="Trebuchet MS"/>
            <w:noProof/>
            <w:rPrChange w:id="6635" w:author="ANANDHAKRISHNAN MADATHIL REMESH" w:date="2025-03-27T01:05:00Z" w16du:dateUtc="2025-03-27T01:05:00Z">
              <w:rPr>
                <w:noProof/>
              </w:rPr>
            </w:rPrChange>
          </w:rPr>
          <w:drawing>
            <wp:inline distT="0" distB="0" distL="0" distR="0" wp14:anchorId="47B50FCF" wp14:editId="23FCF4F9">
              <wp:extent cx="4813300" cy="4113407"/>
              <wp:effectExtent l="19050" t="19050" r="6350" b="1905"/>
              <wp:docPr id="1175089696" name="Picture 1175089696"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9696" name="Picture 10" descr="A screenshot of a checklis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4340" cy="4114296"/>
                      </a:xfrm>
                      <a:prstGeom prst="rect">
                        <a:avLst/>
                      </a:prstGeom>
                      <a:ln>
                        <a:solidFill>
                          <a:schemeClr val="tx1"/>
                        </a:solidFill>
                      </a:ln>
                    </pic:spPr>
                  </pic:pic>
                </a:graphicData>
              </a:graphic>
            </wp:inline>
          </w:drawing>
        </w:r>
      </w:del>
    </w:p>
    <w:p w14:paraId="1CE0409E" w14:textId="5CB4F382" w:rsidR="002205D1" w:rsidRPr="00272B1A" w:rsidDel="00963382" w:rsidRDefault="002205D1" w:rsidP="00BC51A3">
      <w:pPr>
        <w:jc w:val="center"/>
        <w:rPr>
          <w:del w:id="6636" w:author="ANANDHAKRISHNAN MADATHIL REMESH" w:date="2025-03-27T00:39:00Z" w16du:dateUtc="2025-03-27T00:39:00Z"/>
          <w:rFonts w:ascii="Trebuchet MS" w:hAnsi="Trebuchet MS"/>
          <w:rPrChange w:id="6637" w:author="ANANDHAKRISHNAN MADATHIL REMESH" w:date="2025-03-27T01:05:00Z" w16du:dateUtc="2025-03-27T01:05:00Z">
            <w:rPr>
              <w:del w:id="6638" w:author="ANANDHAKRISHNAN MADATHIL REMESH" w:date="2025-03-27T00:39:00Z" w16du:dateUtc="2025-03-27T00:39:00Z"/>
            </w:rPr>
          </w:rPrChange>
        </w:rPr>
      </w:pPr>
    </w:p>
    <w:p w14:paraId="54AA3279" w14:textId="24EE98D8" w:rsidR="00F748A7" w:rsidRPr="00272B1A" w:rsidDel="00963382" w:rsidRDefault="00F748A7" w:rsidP="00BC51A3">
      <w:pPr>
        <w:jc w:val="center"/>
        <w:rPr>
          <w:del w:id="6639" w:author="ANANDHAKRISHNAN MADATHIL REMESH" w:date="2025-03-27T00:39:00Z" w16du:dateUtc="2025-03-27T00:39:00Z"/>
          <w:rFonts w:ascii="Trebuchet MS" w:hAnsi="Trebuchet MS"/>
          <w:rPrChange w:id="6640" w:author="ANANDHAKRISHNAN MADATHIL REMESH" w:date="2025-03-27T01:05:00Z" w16du:dateUtc="2025-03-27T01:05:00Z">
            <w:rPr>
              <w:del w:id="6641" w:author="ANANDHAKRISHNAN MADATHIL REMESH" w:date="2025-03-27T00:39:00Z" w16du:dateUtc="2025-03-27T00:39:00Z"/>
            </w:rPr>
          </w:rPrChange>
        </w:rPr>
      </w:pPr>
    </w:p>
    <w:p w14:paraId="0262DCEA" w14:textId="706A6F68" w:rsidR="00A244EC" w:rsidRPr="00272B1A" w:rsidDel="00963382" w:rsidRDefault="00A244EC" w:rsidP="00A244EC">
      <w:pPr>
        <w:rPr>
          <w:del w:id="6642" w:author="ANANDHAKRISHNAN MADATHIL REMESH" w:date="2025-03-27T00:39:00Z" w16du:dateUtc="2025-03-27T00:39:00Z"/>
          <w:rFonts w:ascii="Trebuchet MS" w:hAnsi="Trebuchet MS"/>
          <w:rPrChange w:id="6643" w:author="ANANDHAKRISHNAN MADATHIL REMESH" w:date="2025-03-27T01:05:00Z" w16du:dateUtc="2025-03-27T01:05:00Z">
            <w:rPr>
              <w:del w:id="6644" w:author="ANANDHAKRISHNAN MADATHIL REMESH" w:date="2025-03-27T00:39:00Z" w16du:dateUtc="2025-03-27T00:39:00Z"/>
              <w:b/>
              <w:bCs/>
            </w:rPr>
          </w:rPrChange>
        </w:rPr>
      </w:pPr>
    </w:p>
    <w:p w14:paraId="5E0FBA26" w14:textId="70835F9C" w:rsidR="00A244EC" w:rsidRPr="00272B1A" w:rsidDel="00963382" w:rsidRDefault="002205D1" w:rsidP="00715657">
      <w:pPr>
        <w:rPr>
          <w:del w:id="6645" w:author="ANANDHAKRISHNAN MADATHIL REMESH" w:date="2025-03-27T00:39:00Z" w16du:dateUtc="2025-03-27T00:39:00Z"/>
          <w:rFonts w:ascii="Trebuchet MS" w:hAnsi="Trebuchet MS"/>
          <w:rPrChange w:id="6646" w:author="ANANDHAKRISHNAN MADATHIL REMESH" w:date="2025-03-27T01:05:00Z" w16du:dateUtc="2025-03-27T01:05:00Z">
            <w:rPr>
              <w:del w:id="6647" w:author="ANANDHAKRISHNAN MADATHIL REMESH" w:date="2025-03-27T00:39:00Z" w16du:dateUtc="2025-03-27T00:39:00Z"/>
              <w:b/>
              <w:bCs/>
            </w:rPr>
          </w:rPrChange>
        </w:rPr>
      </w:pPr>
      <w:del w:id="6648" w:author="ANANDHAKRISHNAN MADATHIL REMESH" w:date="2025-03-27T00:39:00Z" w16du:dateUtc="2025-03-27T00:39:00Z">
        <w:r w:rsidRPr="00272B1A" w:rsidDel="00963382">
          <w:rPr>
            <w:rFonts w:ascii="Trebuchet MS" w:hAnsi="Trebuchet MS"/>
            <w:rPrChange w:id="6649" w:author="ANANDHAKRISHNAN MADATHIL REMESH" w:date="2025-03-27T01:05:00Z" w16du:dateUtc="2025-03-27T01:05:00Z">
              <w:rPr>
                <w:b/>
                <w:bCs/>
              </w:rPr>
            </w:rPrChange>
          </w:rPr>
          <w:delText>Appendix B:</w:delText>
        </w:r>
        <w:r w:rsidR="00A244EC" w:rsidRPr="00272B1A" w:rsidDel="00963382">
          <w:rPr>
            <w:rFonts w:ascii="Trebuchet MS" w:hAnsi="Trebuchet MS"/>
            <w:rPrChange w:id="6650" w:author="ANANDHAKRISHNAN MADATHIL REMESH" w:date="2025-03-27T01:05:00Z" w16du:dateUtc="2025-03-27T01:05:00Z">
              <w:rPr>
                <w:b/>
                <w:bCs/>
              </w:rPr>
            </w:rPrChange>
          </w:rPr>
          <w:delText xml:space="preserve"> Python </w:delText>
        </w:r>
        <w:r w:rsidR="009E56B7" w:rsidRPr="00272B1A" w:rsidDel="00963382">
          <w:rPr>
            <w:rFonts w:ascii="Trebuchet MS" w:hAnsi="Trebuchet MS"/>
            <w:rPrChange w:id="6651" w:author="ANANDHAKRISHNAN MADATHIL REMESH" w:date="2025-03-27T01:05:00Z" w16du:dateUtc="2025-03-27T01:05:00Z">
              <w:rPr>
                <w:b/>
                <w:bCs/>
              </w:rPr>
            </w:rPrChange>
          </w:rPr>
          <w:delText>l</w:delText>
        </w:r>
        <w:r w:rsidR="00A244EC" w:rsidRPr="00272B1A" w:rsidDel="00963382">
          <w:rPr>
            <w:rFonts w:ascii="Trebuchet MS" w:hAnsi="Trebuchet MS"/>
            <w:rPrChange w:id="6652" w:author="ANANDHAKRISHNAN MADATHIL REMESH" w:date="2025-03-27T01:05:00Z" w16du:dateUtc="2025-03-27T01:05:00Z">
              <w:rPr>
                <w:b/>
                <w:bCs/>
              </w:rPr>
            </w:rPrChange>
          </w:rPr>
          <w:delText xml:space="preserve">ibraries used in </w:delText>
        </w:r>
        <w:r w:rsidR="009E56B7" w:rsidRPr="00272B1A" w:rsidDel="00963382">
          <w:rPr>
            <w:rFonts w:ascii="Trebuchet MS" w:hAnsi="Trebuchet MS"/>
            <w:rPrChange w:id="6653" w:author="ANANDHAKRISHNAN MADATHIL REMESH" w:date="2025-03-27T01:05:00Z" w16du:dateUtc="2025-03-27T01:05:00Z">
              <w:rPr>
                <w:b/>
                <w:bCs/>
              </w:rPr>
            </w:rPrChange>
          </w:rPr>
          <w:delText>d</w:delText>
        </w:r>
        <w:r w:rsidR="00A244EC" w:rsidRPr="00272B1A" w:rsidDel="00963382">
          <w:rPr>
            <w:rFonts w:ascii="Trebuchet MS" w:hAnsi="Trebuchet MS"/>
            <w:rPrChange w:id="6654" w:author="ANANDHAKRISHNAN MADATHIL REMESH" w:date="2025-03-27T01:05:00Z" w16du:dateUtc="2025-03-27T01:05:00Z">
              <w:rPr>
                <w:b/>
                <w:bCs/>
              </w:rPr>
            </w:rPrChange>
          </w:rPr>
          <w:delText xml:space="preserve">ata </w:delText>
        </w:r>
        <w:r w:rsidR="009E56B7" w:rsidRPr="00272B1A" w:rsidDel="00963382">
          <w:rPr>
            <w:rFonts w:ascii="Trebuchet MS" w:hAnsi="Trebuchet MS"/>
            <w:rPrChange w:id="6655" w:author="ANANDHAKRISHNAN MADATHIL REMESH" w:date="2025-03-27T01:05:00Z" w16du:dateUtc="2025-03-27T01:05:00Z">
              <w:rPr>
                <w:b/>
                <w:bCs/>
              </w:rPr>
            </w:rPrChange>
          </w:rPr>
          <w:delText>a</w:delText>
        </w:r>
        <w:r w:rsidR="00A244EC" w:rsidRPr="00272B1A" w:rsidDel="00963382">
          <w:rPr>
            <w:rFonts w:ascii="Trebuchet MS" w:hAnsi="Trebuchet MS"/>
            <w:rPrChange w:id="6656" w:author="ANANDHAKRISHNAN MADATHIL REMESH" w:date="2025-03-27T01:05:00Z" w16du:dateUtc="2025-03-27T01:05:00Z">
              <w:rPr>
                <w:b/>
                <w:bCs/>
              </w:rPr>
            </w:rPrChange>
          </w:rPr>
          <w:delText xml:space="preserve">nalysis, model </w:delText>
        </w:r>
        <w:r w:rsidR="009E56B7" w:rsidRPr="00272B1A" w:rsidDel="00963382">
          <w:rPr>
            <w:rFonts w:ascii="Trebuchet MS" w:hAnsi="Trebuchet MS"/>
            <w:rPrChange w:id="6657" w:author="ANANDHAKRISHNAN MADATHIL REMESH" w:date="2025-03-27T01:05:00Z" w16du:dateUtc="2025-03-27T01:05:00Z">
              <w:rPr>
                <w:b/>
                <w:bCs/>
              </w:rPr>
            </w:rPrChange>
          </w:rPr>
          <w:delText>t</w:delText>
        </w:r>
        <w:r w:rsidR="00A244EC" w:rsidRPr="00272B1A" w:rsidDel="00963382">
          <w:rPr>
            <w:rFonts w:ascii="Trebuchet MS" w:hAnsi="Trebuchet MS"/>
            <w:rPrChange w:id="6658" w:author="ANANDHAKRISHNAN MADATHIL REMESH" w:date="2025-03-27T01:05:00Z" w16du:dateUtc="2025-03-27T01:05:00Z">
              <w:rPr>
                <w:b/>
                <w:bCs/>
              </w:rPr>
            </w:rPrChange>
          </w:rPr>
          <w:delText xml:space="preserve">raining, and </w:delText>
        </w:r>
        <w:r w:rsidR="009E56B7" w:rsidRPr="00272B1A" w:rsidDel="00963382">
          <w:rPr>
            <w:rFonts w:ascii="Trebuchet MS" w:hAnsi="Trebuchet MS"/>
            <w:rPrChange w:id="6659" w:author="ANANDHAKRISHNAN MADATHIL REMESH" w:date="2025-03-27T01:05:00Z" w16du:dateUtc="2025-03-27T01:05:00Z">
              <w:rPr>
                <w:b/>
                <w:bCs/>
              </w:rPr>
            </w:rPrChange>
          </w:rPr>
          <w:delText>e</w:delText>
        </w:r>
        <w:r w:rsidR="00A244EC" w:rsidRPr="00272B1A" w:rsidDel="00963382">
          <w:rPr>
            <w:rFonts w:ascii="Trebuchet MS" w:hAnsi="Trebuchet MS"/>
            <w:rPrChange w:id="6660" w:author="ANANDHAKRISHNAN MADATHIL REMESH" w:date="2025-03-27T01:05:00Z" w16du:dateUtc="2025-03-27T01:05:00Z">
              <w:rPr>
                <w:b/>
                <w:bCs/>
              </w:rPr>
            </w:rPrChange>
          </w:rPr>
          <w:delText>valuation</w:delText>
        </w:r>
      </w:del>
    </w:p>
    <w:p w14:paraId="56F8F2C0" w14:textId="4013D118" w:rsidR="00377538" w:rsidRPr="00272B1A" w:rsidDel="00963382" w:rsidRDefault="00073BAA" w:rsidP="00BC51A3">
      <w:pPr>
        <w:jc w:val="center"/>
        <w:rPr>
          <w:del w:id="6661" w:author="ANANDHAKRISHNAN MADATHIL REMESH" w:date="2025-03-27T00:39:00Z" w16du:dateUtc="2025-03-27T00:39:00Z"/>
          <w:rFonts w:ascii="Trebuchet MS" w:hAnsi="Trebuchet MS"/>
          <w:rPrChange w:id="6662" w:author="ANANDHAKRISHNAN MADATHIL REMESH" w:date="2025-03-27T01:05:00Z" w16du:dateUtc="2025-03-27T01:05:00Z">
            <w:rPr>
              <w:del w:id="6663" w:author="ANANDHAKRISHNAN MADATHIL REMESH" w:date="2025-03-27T00:39:00Z" w16du:dateUtc="2025-03-27T00:39:00Z"/>
            </w:rPr>
          </w:rPrChange>
        </w:rPr>
      </w:pPr>
      <w:del w:id="6664" w:author="ANANDHAKRISHNAN MADATHIL REMESH" w:date="2025-03-27T00:39:00Z" w16du:dateUtc="2025-03-27T00:39:00Z">
        <w:r w:rsidRPr="00272B1A" w:rsidDel="00963382">
          <w:rPr>
            <w:rFonts w:ascii="Trebuchet MS" w:hAnsi="Trebuchet MS"/>
            <w:noProof/>
            <w:rPrChange w:id="6665" w:author="ANANDHAKRISHNAN MADATHIL REMESH" w:date="2025-03-27T01:05:00Z" w16du:dateUtc="2025-03-27T01:05:00Z">
              <w:rPr>
                <w:noProof/>
              </w:rPr>
            </w:rPrChange>
          </w:rPr>
          <w:drawing>
            <wp:inline distT="0" distB="0" distL="0" distR="0" wp14:anchorId="67A2CC52" wp14:editId="4F376447">
              <wp:extent cx="5780599" cy="1984832"/>
              <wp:effectExtent l="19050" t="19050" r="0" b="0"/>
              <wp:docPr id="1479565264" name="Picture 14795652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5264" name="Picture 1" descr="A screen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88951" cy="1987700"/>
                      </a:xfrm>
                      <a:prstGeom prst="rect">
                        <a:avLst/>
                      </a:prstGeom>
                      <a:ln>
                        <a:solidFill>
                          <a:schemeClr val="tx1"/>
                        </a:solidFill>
                      </a:ln>
                    </pic:spPr>
                  </pic:pic>
                </a:graphicData>
              </a:graphic>
            </wp:inline>
          </w:drawing>
        </w:r>
      </w:del>
    </w:p>
    <w:p w14:paraId="5C7F939A" w14:textId="1FA4C068" w:rsidR="00A244EC" w:rsidRPr="00272B1A" w:rsidDel="00963382" w:rsidRDefault="00073BAA" w:rsidP="00715657">
      <w:pPr>
        <w:pStyle w:val="NormalWeb"/>
        <w:rPr>
          <w:del w:id="6666" w:author="ANANDHAKRISHNAN MADATHIL REMESH" w:date="2025-03-27T00:39:00Z" w16du:dateUtc="2025-03-27T00:39:00Z"/>
          <w:rFonts w:ascii="Trebuchet MS" w:hAnsi="Trebuchet MS"/>
          <w:rPrChange w:id="6667" w:author="ANANDHAKRISHNAN MADATHIL REMESH" w:date="2025-03-27T01:05:00Z" w16du:dateUtc="2025-03-27T01:05:00Z">
            <w:rPr>
              <w:del w:id="6668" w:author="ANANDHAKRISHNAN MADATHIL REMESH" w:date="2025-03-27T00:39:00Z" w16du:dateUtc="2025-03-27T00:39:00Z"/>
            </w:rPr>
          </w:rPrChange>
        </w:rPr>
      </w:pPr>
      <w:del w:id="6669" w:author="ANANDHAKRISHNAN MADATHIL REMESH" w:date="2025-03-27T00:39:00Z" w16du:dateUtc="2025-03-27T00:39:00Z">
        <w:r w:rsidRPr="00272B1A" w:rsidDel="00963382">
          <w:rPr>
            <w:rFonts w:ascii="Trebuchet MS" w:hAnsi="Trebuchet MS"/>
            <w:rPrChange w:id="6670" w:author="ANANDHAKRISHNAN MADATHIL REMESH" w:date="2025-03-27T01:05:00Z" w16du:dateUtc="2025-03-27T01:05:00Z">
              <w:rPr>
                <w:b/>
                <w:bCs/>
              </w:rPr>
            </w:rPrChange>
          </w:rPr>
          <w:delText xml:space="preserve">Appendix </w:delText>
        </w:r>
        <w:r w:rsidR="002205D1" w:rsidRPr="00272B1A" w:rsidDel="00963382">
          <w:rPr>
            <w:rFonts w:ascii="Trebuchet MS" w:hAnsi="Trebuchet MS"/>
            <w:rPrChange w:id="6671" w:author="ANANDHAKRISHNAN MADATHIL REMESH" w:date="2025-03-27T01:05:00Z" w16du:dateUtc="2025-03-27T01:05:00Z">
              <w:rPr>
                <w:b/>
                <w:bCs/>
              </w:rPr>
            </w:rPrChange>
          </w:rPr>
          <w:delText>C</w:delText>
        </w:r>
        <w:r w:rsidRPr="00272B1A" w:rsidDel="00963382">
          <w:rPr>
            <w:rFonts w:ascii="Trebuchet MS" w:hAnsi="Trebuchet MS"/>
            <w:rPrChange w:id="6672" w:author="ANANDHAKRISHNAN MADATHIL REMESH" w:date="2025-03-27T01:05:00Z" w16du:dateUtc="2025-03-27T01:05:00Z">
              <w:rPr/>
            </w:rPrChange>
          </w:rPr>
          <w:delText>:</w:delText>
        </w:r>
        <w:r w:rsidR="00A244EC" w:rsidRPr="00272B1A" w:rsidDel="00963382">
          <w:rPr>
            <w:rFonts w:ascii="Trebuchet MS" w:hAnsi="Trebuchet MS"/>
            <w:rPrChange w:id="6673" w:author="ANANDHAKRISHNAN MADATHIL REMESH" w:date="2025-03-27T01:05:00Z" w16du:dateUtc="2025-03-27T01:05:00Z">
              <w:rPr/>
            </w:rPrChange>
          </w:rPr>
          <w:delText xml:space="preserve"> </w:delText>
        </w:r>
        <w:r w:rsidR="00A244EC" w:rsidRPr="00272B1A" w:rsidDel="00963382">
          <w:rPr>
            <w:rFonts w:ascii="Trebuchet MS" w:hAnsi="Trebuchet MS"/>
            <w:rPrChange w:id="6674" w:author="ANANDHAKRISHNAN MADATHIL REMESH" w:date="2025-03-27T01:05:00Z" w16du:dateUtc="2025-03-27T01:05:00Z">
              <w:rPr>
                <w:b/>
                <w:bCs/>
              </w:rPr>
            </w:rPrChange>
          </w:rPr>
          <w:delText xml:space="preserve">Python Libraries used in </w:delText>
        </w:r>
        <w:r w:rsidR="00A244EC" w:rsidRPr="00272B1A" w:rsidDel="00963382">
          <w:rPr>
            <w:rFonts w:ascii="Trebuchet MS" w:hAnsi="Trebuchet MS"/>
            <w:rPrChange w:id="6675" w:author="ANANDHAKRISHNAN MADATHIL REMESH" w:date="2025-03-27T01:05:00Z" w16du:dateUtc="2025-03-27T01:05:00Z">
              <w:rPr>
                <w:b/>
                <w:bCs/>
                <w:i/>
                <w:iCs/>
              </w:rPr>
            </w:rPrChange>
          </w:rPr>
          <w:delText>Streamlit</w:delText>
        </w:r>
        <w:r w:rsidR="00A244EC" w:rsidRPr="00272B1A" w:rsidDel="00963382">
          <w:rPr>
            <w:rFonts w:ascii="Trebuchet MS" w:hAnsi="Trebuchet MS"/>
            <w:rPrChange w:id="6676" w:author="ANANDHAKRISHNAN MADATHIL REMESH" w:date="2025-03-27T01:05:00Z" w16du:dateUtc="2025-03-27T01:05:00Z">
              <w:rPr>
                <w:b/>
                <w:bCs/>
              </w:rPr>
            </w:rPrChange>
          </w:rPr>
          <w:delText xml:space="preserve"> development.</w:delText>
        </w:r>
      </w:del>
    </w:p>
    <w:p w14:paraId="1EF88131" w14:textId="4268EC41" w:rsidR="000D1F0A" w:rsidRPr="00272B1A" w:rsidDel="00963382" w:rsidRDefault="00073BAA" w:rsidP="00BC51A3">
      <w:pPr>
        <w:pStyle w:val="NormalWeb"/>
        <w:ind w:left="567" w:hanging="567"/>
        <w:jc w:val="center"/>
        <w:rPr>
          <w:del w:id="6677" w:author="ANANDHAKRISHNAN MADATHIL REMESH" w:date="2025-03-27T00:39:00Z" w16du:dateUtc="2025-03-27T00:39:00Z"/>
          <w:rFonts w:ascii="Trebuchet MS" w:hAnsi="Trebuchet MS"/>
          <w:rPrChange w:id="6678" w:author="ANANDHAKRISHNAN MADATHIL REMESH" w:date="2025-03-27T01:05:00Z" w16du:dateUtc="2025-03-27T01:05:00Z">
            <w:rPr>
              <w:del w:id="6679" w:author="ANANDHAKRISHNAN MADATHIL REMESH" w:date="2025-03-27T00:39:00Z" w16du:dateUtc="2025-03-27T00:39:00Z"/>
            </w:rPr>
          </w:rPrChange>
        </w:rPr>
      </w:pPr>
      <w:del w:id="6680" w:author="ANANDHAKRISHNAN MADATHIL REMESH" w:date="2025-03-27T00:39:00Z" w16du:dateUtc="2025-03-27T00:39:00Z">
        <w:r w:rsidRPr="00272B1A" w:rsidDel="00963382">
          <w:rPr>
            <w:rFonts w:ascii="Trebuchet MS" w:hAnsi="Trebuchet MS"/>
            <w:noProof/>
            <w:rPrChange w:id="6681" w:author="ANANDHAKRISHNAN MADATHIL REMESH" w:date="2025-03-27T01:05:00Z" w16du:dateUtc="2025-03-27T01:05:00Z">
              <w:rPr>
                <w:noProof/>
              </w:rPr>
            </w:rPrChange>
          </w:rPr>
          <w:drawing>
            <wp:inline distT="0" distB="0" distL="0" distR="0" wp14:anchorId="084A29A2" wp14:editId="4C1E0277">
              <wp:extent cx="2025754" cy="1358970"/>
              <wp:effectExtent l="0" t="0" r="0" b="0"/>
              <wp:docPr id="253261924" name="Picture 2532619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1924" name="Picture 2"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025754" cy="1358970"/>
                      </a:xfrm>
                      <a:prstGeom prst="rect">
                        <a:avLst/>
                      </a:prstGeom>
                    </pic:spPr>
                  </pic:pic>
                </a:graphicData>
              </a:graphic>
            </wp:inline>
          </w:drawing>
        </w:r>
      </w:del>
    </w:p>
    <w:p w14:paraId="2481243F" w14:textId="5C8903BA" w:rsidR="004F2ADC" w:rsidRPr="00272B1A" w:rsidDel="00963382" w:rsidRDefault="00073BAA" w:rsidP="00A244EC">
      <w:pPr>
        <w:pStyle w:val="NormalWeb"/>
        <w:ind w:left="567" w:hanging="567"/>
        <w:rPr>
          <w:del w:id="6682" w:author="ANANDHAKRISHNAN MADATHIL REMESH" w:date="2025-03-27T00:39:00Z" w16du:dateUtc="2025-03-27T00:39:00Z"/>
          <w:rFonts w:ascii="Trebuchet MS" w:hAnsi="Trebuchet MS"/>
          <w:rPrChange w:id="6683" w:author="ANANDHAKRISHNAN MADATHIL REMESH" w:date="2025-03-27T01:05:00Z" w16du:dateUtc="2025-03-27T01:05:00Z">
            <w:rPr>
              <w:del w:id="6684" w:author="ANANDHAKRISHNAN MADATHIL REMESH" w:date="2025-03-27T00:39:00Z" w16du:dateUtc="2025-03-27T00:39:00Z"/>
              <w:b/>
              <w:bCs/>
            </w:rPr>
          </w:rPrChange>
        </w:rPr>
      </w:pPr>
      <w:del w:id="6685" w:author="ANANDHAKRISHNAN MADATHIL REMESH" w:date="2025-03-27T00:39:00Z" w16du:dateUtc="2025-03-27T00:39:00Z">
        <w:r w:rsidRPr="00272B1A" w:rsidDel="00963382">
          <w:rPr>
            <w:rFonts w:ascii="Trebuchet MS" w:hAnsi="Trebuchet MS"/>
            <w:rPrChange w:id="6686" w:author="ANANDHAKRISHNAN MADATHIL REMESH" w:date="2025-03-27T01:05:00Z" w16du:dateUtc="2025-03-27T01:05:00Z">
              <w:rPr>
                <w:b/>
                <w:bCs/>
              </w:rPr>
            </w:rPrChange>
          </w:rPr>
          <w:delText xml:space="preserve">Appendix </w:delText>
        </w:r>
        <w:r w:rsidR="002205D1" w:rsidRPr="00272B1A" w:rsidDel="00963382">
          <w:rPr>
            <w:rFonts w:ascii="Trebuchet MS" w:hAnsi="Trebuchet MS"/>
            <w:rPrChange w:id="6687" w:author="ANANDHAKRISHNAN MADATHIL REMESH" w:date="2025-03-27T01:05:00Z" w16du:dateUtc="2025-03-27T01:05:00Z">
              <w:rPr>
                <w:b/>
                <w:bCs/>
              </w:rPr>
            </w:rPrChange>
          </w:rPr>
          <w:delText>D</w:delText>
        </w:r>
        <w:r w:rsidRPr="00272B1A" w:rsidDel="00963382">
          <w:rPr>
            <w:rFonts w:ascii="Trebuchet MS" w:hAnsi="Trebuchet MS"/>
            <w:rPrChange w:id="6688" w:author="ANANDHAKRISHNAN MADATHIL REMESH" w:date="2025-03-27T01:05:00Z" w16du:dateUtc="2025-03-27T01:05:00Z">
              <w:rPr>
                <w:b/>
                <w:bCs/>
              </w:rPr>
            </w:rPrChange>
          </w:rPr>
          <w:delText>:</w:delText>
        </w:r>
        <w:r w:rsidR="00A244EC" w:rsidRPr="00272B1A" w:rsidDel="00963382">
          <w:rPr>
            <w:rFonts w:ascii="Trebuchet MS" w:hAnsi="Trebuchet MS"/>
            <w:rPrChange w:id="6689" w:author="ANANDHAKRISHNAN MADATHIL REMESH" w:date="2025-03-27T01:05:00Z" w16du:dateUtc="2025-03-27T01:05:00Z">
              <w:rPr>
                <w:b/>
                <w:bCs/>
              </w:rPr>
            </w:rPrChange>
          </w:rPr>
          <w:delText xml:space="preserve"> Code snippet for boxplot to visualize outliers</w:delText>
        </w:r>
      </w:del>
    </w:p>
    <w:p w14:paraId="4C741124" w14:textId="3C2D9954" w:rsidR="00B228AF" w:rsidRPr="00272B1A" w:rsidDel="00963382" w:rsidRDefault="004F2ADC" w:rsidP="00BC51A3">
      <w:pPr>
        <w:pStyle w:val="NormalWeb"/>
        <w:ind w:left="567" w:hanging="567"/>
        <w:jc w:val="center"/>
        <w:rPr>
          <w:del w:id="6690" w:author="ANANDHAKRISHNAN MADATHIL REMESH" w:date="2025-03-27T00:39:00Z" w16du:dateUtc="2025-03-27T00:39:00Z"/>
          <w:rFonts w:ascii="Trebuchet MS" w:hAnsi="Trebuchet MS"/>
          <w:rPrChange w:id="6691" w:author="ANANDHAKRISHNAN MADATHIL REMESH" w:date="2025-03-27T01:05:00Z" w16du:dateUtc="2025-03-27T01:05:00Z">
            <w:rPr>
              <w:del w:id="6692" w:author="ANANDHAKRISHNAN MADATHIL REMESH" w:date="2025-03-27T00:39:00Z" w16du:dateUtc="2025-03-27T00:39:00Z"/>
              <w:b/>
              <w:bCs/>
            </w:rPr>
          </w:rPrChange>
        </w:rPr>
      </w:pPr>
      <w:del w:id="6693" w:author="ANANDHAKRISHNAN MADATHIL REMESH" w:date="2025-03-27T00:39:00Z" w16du:dateUtc="2025-03-27T00:39:00Z">
        <w:r w:rsidRPr="00272B1A" w:rsidDel="00963382">
          <w:rPr>
            <w:rFonts w:ascii="Trebuchet MS" w:hAnsi="Trebuchet MS"/>
            <w:noProof/>
            <w:rPrChange w:id="6694" w:author="ANANDHAKRISHNAN MADATHIL REMESH" w:date="2025-03-27T01:05:00Z" w16du:dateUtc="2025-03-27T01:05:00Z">
              <w:rPr>
                <w:noProof/>
              </w:rPr>
            </w:rPrChange>
          </w:rPr>
          <w:drawing>
            <wp:inline distT="0" distB="0" distL="0" distR="0" wp14:anchorId="5A376E6D" wp14:editId="0D7FE02F">
              <wp:extent cx="4102311" cy="1924149"/>
              <wp:effectExtent l="19050" t="19050" r="0" b="0"/>
              <wp:docPr id="180189382" name="Picture 1801893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9382" name="Picture 3" descr="A screen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102311" cy="1924149"/>
                      </a:xfrm>
                      <a:prstGeom prst="rect">
                        <a:avLst/>
                      </a:prstGeom>
                      <a:ln>
                        <a:solidFill>
                          <a:schemeClr val="tx1"/>
                        </a:solidFill>
                      </a:ln>
                    </pic:spPr>
                  </pic:pic>
                </a:graphicData>
              </a:graphic>
            </wp:inline>
          </w:drawing>
        </w:r>
      </w:del>
    </w:p>
    <w:p w14:paraId="3302A129" w14:textId="3682D67E" w:rsidR="00F748A7" w:rsidRPr="00272B1A" w:rsidRDefault="00F748A7">
      <w:pPr>
        <w:rPr>
          <w:rFonts w:ascii="Trebuchet MS" w:hAnsi="Trebuchet MS"/>
          <w:rPrChange w:id="6695" w:author="ANANDHAKRISHNAN MADATHIL REMESH" w:date="2025-03-27T01:05:00Z" w16du:dateUtc="2025-03-27T01:05:00Z">
            <w:rPr>
              <w:b/>
              <w:bCs/>
            </w:rPr>
          </w:rPrChange>
        </w:rPr>
        <w:pPrChange w:id="6696" w:author="ANANDHAKRISHNAN MADATHIL REMESH" w:date="2025-04-11T17:02:00Z" w16du:dateUtc="2025-04-11T16:02:00Z">
          <w:pPr>
            <w:jc w:val="center"/>
          </w:pPr>
        </w:pPrChange>
      </w:pPr>
      <w:del w:id="6697" w:author="ANANDHAKRISHNAN MADATHIL REMESH" w:date="2025-04-11T17:00:00Z" w16du:dateUtc="2025-04-11T16:00:00Z">
        <w:r w:rsidRPr="00272B1A" w:rsidDel="00B91193">
          <w:rPr>
            <w:rFonts w:ascii="Trebuchet MS" w:hAnsi="Trebuchet MS"/>
            <w:noProof/>
            <w:rPrChange w:id="6698" w:author="ANANDHAKRISHNAN MADATHIL REMESH" w:date="2025-03-27T01:05:00Z" w16du:dateUtc="2025-03-27T01:05:00Z">
              <w:rPr>
                <w:b/>
                <w:bCs/>
                <w:noProof/>
              </w:rPr>
            </w:rPrChange>
          </w:rPr>
          <w:drawing>
            <wp:inline distT="0" distB="0" distL="0" distR="0" wp14:anchorId="5F6A6974" wp14:editId="546B80E1">
              <wp:extent cx="4831405" cy="1822596"/>
              <wp:effectExtent l="0" t="0" r="0" b="0"/>
              <wp:docPr id="1305681018" name="Picture 13056810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1018" name="Picture 12" descr="A computer screen shot of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843886" cy="1827304"/>
                      </a:xfrm>
                      <a:prstGeom prst="rect">
                        <a:avLst/>
                      </a:prstGeom>
                    </pic:spPr>
                  </pic:pic>
                </a:graphicData>
              </a:graphic>
            </wp:inline>
          </w:drawing>
        </w:r>
      </w:del>
    </w:p>
    <w:sectPr w:rsidR="00F748A7" w:rsidRPr="00272B1A" w:rsidSect="00F800B9">
      <w:pgSz w:w="11907" w:h="16840" w:code="9"/>
      <w:pgMar w:top="1418" w:right="1418" w:bottom="1418" w:left="1418" w:header="0" w:footer="4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0861B" w14:textId="77777777" w:rsidR="00443953" w:rsidRDefault="00443953">
      <w:r>
        <w:separator/>
      </w:r>
    </w:p>
  </w:endnote>
  <w:endnote w:type="continuationSeparator" w:id="0">
    <w:p w14:paraId="0EE34163" w14:textId="77777777" w:rsidR="00443953" w:rsidRDefault="00443953">
      <w:r>
        <w:continuationSeparator/>
      </w:r>
    </w:p>
  </w:endnote>
  <w:endnote w:type="continuationNotice" w:id="1">
    <w:p w14:paraId="00B7508A" w14:textId="77777777" w:rsidR="00443953" w:rsidRDefault="004439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SMinchoE">
    <w:panose1 w:val="02020900000000000000"/>
    <w:charset w:val="80"/>
    <w:family w:val="roman"/>
    <w:pitch w:val="variable"/>
    <w:sig w:usb0="E00002FF" w:usb1="6AC7FDFB"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HGGothicM">
    <w:altName w:val="Yu Gothic"/>
    <w:panose1 w:val="020B0604020202020204"/>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A1D4F" w14:textId="77777777" w:rsidR="005B5242" w:rsidRDefault="005B5242">
    <w:pPr>
      <w:jc w:val="right"/>
    </w:pPr>
  </w:p>
  <w:p w14:paraId="6063101A" w14:textId="1B3610B0" w:rsidR="005B5242" w:rsidRDefault="00B2656D">
    <w:pPr>
      <w:jc w:val="right"/>
    </w:pPr>
    <w:r>
      <w:fldChar w:fldCharType="begin"/>
    </w:r>
    <w:r>
      <w:instrText xml:space="preserve"> PAGE   \* MERGEFORMAT </w:instrText>
    </w:r>
    <w:r>
      <w:fldChar w:fldCharType="separate"/>
    </w:r>
    <w:r>
      <w:rPr>
        <w:noProof/>
      </w:rPr>
      <w:t>2</w:t>
    </w:r>
    <w:r>
      <w:rPr>
        <w:noProof/>
      </w:rPr>
      <w:fldChar w:fldCharType="end"/>
    </w:r>
    <w:r>
      <w:t xml:space="preserve"> </w:t>
    </w:r>
    <w:r w:rsidRPr="00D81B84">
      <w:rPr>
        <w:rFonts w:ascii="Wingdings 2" w:eastAsia="Wingdings 2" w:hAnsi="Wingdings 2" w:cs="Wingdings 2"/>
        <w:color w:val="9BBB59"/>
      </w:rPr>
      <w:t>□</w:t>
    </w:r>
    <w:r>
      <w:t xml:space="preserve"> </w:t>
    </w:r>
  </w:p>
  <w:p w14:paraId="536D9C52" w14:textId="1C5724E7" w:rsidR="005B5242" w:rsidRDefault="00E16D57">
    <w:pPr>
      <w:jc w:val="right"/>
    </w:pPr>
    <w:r>
      <w:rPr>
        <w:noProof/>
      </w:rPr>
      <mc:AlternateContent>
        <mc:Choice Requires="wpg">
          <w:drawing>
            <wp:inline distT="0" distB="0" distL="0" distR="0" wp14:anchorId="75E84B92" wp14:editId="265707CA">
              <wp:extent cx="2327910" cy="45085"/>
              <wp:effectExtent l="0" t="12700" r="0" b="5715"/>
              <wp:docPr id="170311558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7606" y="15084"/>
                        <a:chExt cx="3666" cy="71"/>
                      </a:xfrm>
                    </wpg:grpSpPr>
                    <wps:wsp>
                      <wps:cNvPr id="1804565228" name="AutoShape 5"/>
                      <wps:cNvCnPr>
                        <a:cxnSpLocks/>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Lst>
                      </wps:spPr>
                      <wps:bodyPr/>
                    </wps:wsp>
                    <wps:wsp>
                      <wps:cNvPr id="23244941" name="AutoShape 6"/>
                      <wps:cNvCnPr>
                        <a:cxnSpLocks/>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144129" id="Group 4" o:spid="_x0000_s1026" style="width:183.3pt;height:3.55pt;mso-position-horizontal-relative:char;mso-position-vertical-relative:line" coordorigin="7606,15084" coordsize="3666,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&#13;&#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" strokecolor="#438086" strokeweight="1.5pt">
                <o:lock v:ext="edit" shapetype="f"/>
              </v:shape>
              <v:shape id="AutoShape 6" o:spid="_x0000_s1028" type="#_x0000_t32" style="position:absolute;left:7606;top:15155;width:3666;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" strokecolor="#438086" strokeweight=".25pt">
                <o:lock v:ext="edit" shapetype="f"/>
              </v:shape>
              <w10:anchorlock/>
            </v:group>
          </w:pict>
        </mc:Fallback>
      </mc:AlternateContent>
    </w:r>
  </w:p>
  <w:p w14:paraId="2F12DEB1" w14:textId="77777777" w:rsidR="005B5242" w:rsidRDefault="005B5242">
    <w:pPr>
      <w:pStyle w:val="NoSpacing"/>
      <w:spacing w:before="960" w:after="960"/>
      <w:rPr>
        <w:sz w:val="2"/>
        <w:szCs w:val="2"/>
      </w:rPr>
    </w:pPr>
  </w:p>
  <w:p w14:paraId="01F5EB2B" w14:textId="77777777" w:rsidR="005B5242" w:rsidRDefault="005B5242"/>
  <w:p w14:paraId="524B934E" w14:textId="77777777" w:rsidR="005B5242" w:rsidRDefault="005B5242"/>
  <w:p w14:paraId="385F0A81" w14:textId="77777777" w:rsidR="005B5242" w:rsidRDefault="005B5242"/>
  <w:p w14:paraId="3122C850" w14:textId="77777777" w:rsidR="00AA7187" w:rsidRDefault="00AA71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868321"/>
      <w:docPartObj>
        <w:docPartGallery w:val="Page Numbers (Bottom of Page)"/>
        <w:docPartUnique/>
      </w:docPartObj>
    </w:sdtPr>
    <w:sdtEndPr>
      <w:rPr>
        <w:noProof/>
        <w:sz w:val="20"/>
        <w:szCs w:val="18"/>
      </w:rPr>
    </w:sdtEndPr>
    <w:sdtContent>
      <w:p w14:paraId="19BCFA73" w14:textId="50BE2808" w:rsidR="00B0543B" w:rsidRDefault="00B0543B" w:rsidP="00BF3E3F">
        <w:pPr>
          <w:pStyle w:val="Footer"/>
          <w:jc w:val="right"/>
        </w:pPr>
        <w:r w:rsidRPr="00B31B9A">
          <w:rPr>
            <w:sz w:val="18"/>
            <w:szCs w:val="16"/>
          </w:rPr>
          <w:fldChar w:fldCharType="begin"/>
        </w:r>
        <w:r w:rsidRPr="00B31B9A">
          <w:rPr>
            <w:sz w:val="18"/>
            <w:szCs w:val="16"/>
          </w:rPr>
          <w:instrText xml:space="preserve"> PAGE   \* MERGEFORMAT </w:instrText>
        </w:r>
        <w:r w:rsidRPr="00B31B9A">
          <w:rPr>
            <w:sz w:val="18"/>
            <w:szCs w:val="16"/>
          </w:rPr>
          <w:fldChar w:fldCharType="separate"/>
        </w:r>
        <w:r w:rsidR="00BC617E" w:rsidRPr="00B31B9A">
          <w:rPr>
            <w:noProof/>
            <w:sz w:val="18"/>
            <w:szCs w:val="16"/>
          </w:rPr>
          <w:t>2</w:t>
        </w:r>
        <w:r w:rsidRPr="00B31B9A">
          <w:rPr>
            <w:noProof/>
            <w:sz w:val="18"/>
            <w:szCs w:val="16"/>
          </w:rPr>
          <w:fldChar w:fldCharType="end"/>
        </w:r>
      </w:p>
    </w:sdtContent>
  </w:sdt>
  <w:p w14:paraId="01E0D869" w14:textId="77777777" w:rsidR="00AA7187" w:rsidRDefault="00AA718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200D4" w14:textId="77777777" w:rsidR="00F62EE1" w:rsidRDefault="00F62EE1" w:rsidP="00F62E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EBE7A" w14:textId="77777777" w:rsidR="009354C8" w:rsidRDefault="009354C8">
    <w:pPr>
      <w:jc w:val="right"/>
    </w:pPr>
  </w:p>
  <w:p w14:paraId="74DE16C6" w14:textId="77777777" w:rsidR="009354C8" w:rsidRDefault="009354C8">
    <w:pPr>
      <w:jc w:val="right"/>
    </w:pPr>
    <w:r>
      <w:fldChar w:fldCharType="begin"/>
    </w:r>
    <w:r>
      <w:instrText xml:space="preserve"> PAGE   \* MERGEFORMAT </w:instrText>
    </w:r>
    <w:r>
      <w:fldChar w:fldCharType="separate"/>
    </w:r>
    <w:r>
      <w:rPr>
        <w:noProof/>
      </w:rPr>
      <w:t>2</w:t>
    </w:r>
    <w:r>
      <w:rPr>
        <w:noProof/>
      </w:rPr>
      <w:fldChar w:fldCharType="end"/>
    </w:r>
    <w:r>
      <w:t xml:space="preserve"> </w:t>
    </w:r>
    <w:r w:rsidRPr="00D81B84">
      <w:rPr>
        <w:rFonts w:ascii="Wingdings 2" w:eastAsia="Wingdings 2" w:hAnsi="Wingdings 2" w:cs="Wingdings 2"/>
        <w:color w:val="9BBB59"/>
      </w:rPr>
      <w:t>□</w:t>
    </w:r>
    <w:r>
      <w:t xml:space="preserve"> </w:t>
    </w:r>
  </w:p>
  <w:p w14:paraId="071C9C93" w14:textId="77777777" w:rsidR="009354C8" w:rsidRDefault="009354C8">
    <w:pPr>
      <w:jc w:val="right"/>
    </w:pPr>
    <w:r>
      <w:rPr>
        <w:noProof/>
      </w:rPr>
      <mc:AlternateContent>
        <mc:Choice Requires="wpg">
          <w:drawing>
            <wp:inline distT="0" distB="0" distL="0" distR="0" wp14:anchorId="30AB3847" wp14:editId="339AC719">
              <wp:extent cx="2327910" cy="45085"/>
              <wp:effectExtent l="0" t="12700" r="0" b="5715"/>
              <wp:docPr id="3728645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45085"/>
                        <a:chOff x="7606" y="15084"/>
                        <a:chExt cx="3666" cy="71"/>
                      </a:xfrm>
                    </wpg:grpSpPr>
                    <wps:wsp>
                      <wps:cNvPr id="1248273511" name="AutoShape 5"/>
                      <wps:cNvCnPr>
                        <a:cxnSpLocks/>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Lst>
                      </wps:spPr>
                      <wps:bodyPr/>
                    </wps:wsp>
                    <wps:wsp>
                      <wps:cNvPr id="1811407617" name="AutoShape 6"/>
                      <wps:cNvCnPr>
                        <a:cxnSpLocks/>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A4D07F1" id="Group 4" o:spid="_x0000_s1026" style="width:183.3pt;height:3.55pt;mso-position-horizontal-relative:char;mso-position-vertical-relative:line" coordorigin="7606,15084" coordsize="3666,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&#13;&#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" strokecolor="#438086" strokeweight="1.5pt">
                <o:lock v:ext="edit" shapetype="f"/>
              </v:shape>
              <v:shape id="AutoShape 6" o:spid="_x0000_s1028" type="#_x0000_t32" style="position:absolute;left:7606;top:15155;width:3666;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" strokecolor="#438086" strokeweight=".25pt">
                <o:lock v:ext="edit" shapetype="f"/>
              </v:shape>
              <w10:anchorlock/>
            </v:group>
          </w:pict>
        </mc:Fallback>
      </mc:AlternateContent>
    </w:r>
  </w:p>
  <w:p w14:paraId="6FAF636E" w14:textId="77777777" w:rsidR="009354C8" w:rsidRDefault="009354C8">
    <w:pPr>
      <w:spacing w:before="960" w:after="960"/>
      <w:rPr>
        <w:sz w:val="2"/>
        <w:szCs w:val="2"/>
      </w:rPr>
    </w:pPr>
  </w:p>
  <w:p w14:paraId="36865D5C" w14:textId="77777777" w:rsidR="009354C8" w:rsidRDefault="009354C8"/>
  <w:p w14:paraId="5BB86990" w14:textId="77777777" w:rsidR="009354C8" w:rsidRDefault="009354C8"/>
  <w:p w14:paraId="4CB69CAB" w14:textId="77777777" w:rsidR="009354C8" w:rsidRDefault="009354C8"/>
  <w:p w14:paraId="14A5206B" w14:textId="77777777" w:rsidR="009354C8" w:rsidRDefault="009354C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07537"/>
      <w:docPartObj>
        <w:docPartGallery w:val="Page Numbers (Bottom of Page)"/>
        <w:docPartUnique/>
      </w:docPartObj>
    </w:sdtPr>
    <w:sdtEndPr>
      <w:rPr>
        <w:noProof/>
        <w:sz w:val="20"/>
        <w:szCs w:val="18"/>
      </w:rPr>
    </w:sdtEndPr>
    <w:sdtContent>
      <w:p w14:paraId="38B55D1D" w14:textId="77777777" w:rsidR="009354C8" w:rsidRDefault="009354C8" w:rsidP="00BF3E3F">
        <w:pPr>
          <w:pStyle w:val="Footer"/>
          <w:jc w:val="right"/>
        </w:pPr>
        <w:r w:rsidRPr="00B31B9A">
          <w:rPr>
            <w:sz w:val="18"/>
            <w:szCs w:val="16"/>
          </w:rPr>
          <w:fldChar w:fldCharType="begin"/>
        </w:r>
        <w:r w:rsidRPr="00B31B9A">
          <w:rPr>
            <w:sz w:val="18"/>
            <w:szCs w:val="16"/>
          </w:rPr>
          <w:instrText xml:space="preserve"> PAGE   \* MERGEFORMAT </w:instrText>
        </w:r>
        <w:r w:rsidRPr="00B31B9A">
          <w:rPr>
            <w:sz w:val="18"/>
            <w:szCs w:val="16"/>
          </w:rPr>
          <w:fldChar w:fldCharType="separate"/>
        </w:r>
        <w:r w:rsidRPr="00B31B9A">
          <w:rPr>
            <w:noProof/>
            <w:sz w:val="18"/>
            <w:szCs w:val="16"/>
          </w:rPr>
          <w:t>2</w:t>
        </w:r>
        <w:r w:rsidRPr="00B31B9A">
          <w:rPr>
            <w:noProof/>
            <w:sz w:val="18"/>
            <w:szCs w:val="16"/>
          </w:rPr>
          <w:fldChar w:fldCharType="end"/>
        </w:r>
      </w:p>
    </w:sdtContent>
  </w:sdt>
  <w:p w14:paraId="20C1FA67" w14:textId="77777777" w:rsidR="009354C8" w:rsidRDefault="009354C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56AAC" w14:textId="77777777" w:rsidR="009354C8" w:rsidRDefault="009354C8" w:rsidP="00F62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BA5E0" w14:textId="77777777" w:rsidR="00443953" w:rsidRDefault="00443953">
      <w:r>
        <w:separator/>
      </w:r>
    </w:p>
  </w:footnote>
  <w:footnote w:type="continuationSeparator" w:id="0">
    <w:p w14:paraId="77F349EE" w14:textId="77777777" w:rsidR="00443953" w:rsidRDefault="00443953">
      <w:r>
        <w:continuationSeparator/>
      </w:r>
    </w:p>
  </w:footnote>
  <w:footnote w:type="continuationNotice" w:id="1">
    <w:p w14:paraId="7888EC73" w14:textId="77777777" w:rsidR="00443953" w:rsidRDefault="004439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415FF" w14:textId="56E4A4D0" w:rsidR="005B5242" w:rsidRPr="00D81B84" w:rsidRDefault="005B5242" w:rsidP="000300A7">
    <w:pPr>
      <w:jc w:val="right"/>
      <w:rPr>
        <w:color w:val="EEECE1"/>
      </w:rPr>
    </w:pPr>
  </w:p>
  <w:p w14:paraId="020CCA5B" w14:textId="727DBB30" w:rsidR="005B5242" w:rsidRPr="00D81B84" w:rsidRDefault="00A4251D" w:rsidP="00A4251D">
    <w:pPr>
      <w:tabs>
        <w:tab w:val="center" w:pos="5040"/>
        <w:tab w:val="right" w:pos="10080"/>
      </w:tabs>
      <w:rPr>
        <w:color w:val="4F81BD"/>
      </w:rPr>
    </w:pPr>
    <w:r w:rsidRPr="00D81B84">
      <w:rPr>
        <w:color w:val="4F81BD"/>
      </w:rPr>
      <w:tab/>
    </w:r>
    <w:r w:rsidRPr="00D81B84">
      <w:rPr>
        <w:color w:val="4F81BD"/>
      </w:rPr>
      <w:tab/>
    </w:r>
  </w:p>
  <w:p w14:paraId="3FBBBC0E" w14:textId="77777777" w:rsidR="00AA7187" w:rsidRDefault="00AA718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A8E22" w14:textId="77777777" w:rsidR="009354C8" w:rsidRPr="00D81B84" w:rsidRDefault="009354C8" w:rsidP="000300A7">
    <w:pPr>
      <w:jc w:val="right"/>
      <w:rPr>
        <w:color w:val="EEECE1"/>
      </w:rPr>
    </w:pPr>
  </w:p>
  <w:p w14:paraId="64EBA676" w14:textId="77777777" w:rsidR="009354C8" w:rsidRPr="00D81B84" w:rsidRDefault="009354C8" w:rsidP="00A4251D">
    <w:pPr>
      <w:tabs>
        <w:tab w:val="center" w:pos="5040"/>
        <w:tab w:val="right" w:pos="10080"/>
      </w:tabs>
      <w:rPr>
        <w:color w:val="4F81BD"/>
      </w:rPr>
    </w:pPr>
    <w:r w:rsidRPr="00D81B84">
      <w:rPr>
        <w:color w:val="4F81BD"/>
      </w:rPr>
      <w:tab/>
    </w:r>
    <w:r w:rsidRPr="00D81B84">
      <w:rPr>
        <w:color w:val="4F81BD"/>
      </w:rPr>
      <w:tab/>
    </w:r>
  </w:p>
  <w:p w14:paraId="3F5DDD3A" w14:textId="77777777" w:rsidR="009354C8" w:rsidRDefault="009354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D2F"/>
    <w:multiLevelType w:val="multilevel"/>
    <w:tmpl w:val="CAB4F1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5685A"/>
    <w:multiLevelType w:val="hybridMultilevel"/>
    <w:tmpl w:val="0136E0B4"/>
    <w:lvl w:ilvl="0" w:tplc="B0D21180">
      <w:numFmt w:val="bullet"/>
      <w:lvlText w:val=""/>
      <w:lvlJc w:val="left"/>
      <w:pPr>
        <w:ind w:left="1440" w:hanging="360"/>
      </w:pPr>
      <w:rPr>
        <w:rFonts w:ascii="Wingdings 2" w:eastAsia="Wingdings 2" w:hAnsi="Wingdings 2" w:cs="Wingdings 2"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C930F6"/>
    <w:multiLevelType w:val="multilevel"/>
    <w:tmpl w:val="1036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31FCE"/>
    <w:multiLevelType w:val="multilevel"/>
    <w:tmpl w:val="BA108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E496C"/>
    <w:multiLevelType w:val="hybridMultilevel"/>
    <w:tmpl w:val="00286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D652B"/>
    <w:multiLevelType w:val="multilevel"/>
    <w:tmpl w:val="CB68D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3877E4"/>
    <w:multiLevelType w:val="hybridMultilevel"/>
    <w:tmpl w:val="6B8C407E"/>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0FBF48D8"/>
    <w:multiLevelType w:val="multilevel"/>
    <w:tmpl w:val="AFEA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C2292"/>
    <w:multiLevelType w:val="multilevel"/>
    <w:tmpl w:val="CDD2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E1422"/>
    <w:multiLevelType w:val="multilevel"/>
    <w:tmpl w:val="76562C4E"/>
    <w:lvl w:ilvl="0">
      <w:start w:val="1"/>
      <w:numFmt w:val="none"/>
      <w:lvlText w:val="%1"/>
      <w:lvlJc w:val="left"/>
      <w:pPr>
        <w:ind w:left="432" w:hanging="432"/>
      </w:pPr>
      <w:rPr>
        <w:rFonts w:hint="default"/>
      </w:rPr>
    </w:lvl>
    <w:lvl w:ilvl="1">
      <w:start w:val="1"/>
      <w:numFmt w:val="none"/>
      <w:lvlText w:val="Chapter 1:%2"/>
      <w:lvlJc w:val="left"/>
      <w:pPr>
        <w:ind w:left="3186" w:hanging="576"/>
      </w:pPr>
      <w:rPr>
        <w:rFonts w:hint="default"/>
      </w:rPr>
    </w:lvl>
    <w:lvl w:ilvl="2">
      <w:start w:val="1"/>
      <w:numFmt w:val="decimal"/>
      <w:lvlText w:val="1.%3."/>
      <w:lvlJc w:val="left"/>
      <w:pPr>
        <w:ind w:left="720" w:hanging="720"/>
      </w:pPr>
      <w:rPr>
        <w:rFonts w:hint="default"/>
      </w:rPr>
    </w:lvl>
    <w:lvl w:ilvl="3">
      <w:start w:val="1"/>
      <w:numFmt w:val="none"/>
      <w:lvlText w:val=""/>
      <w:lvlJc w:val="left"/>
      <w:pPr>
        <w:ind w:left="864" w:hanging="864"/>
      </w:pPr>
      <w:rPr>
        <w:rFonts w:hint="default"/>
      </w:rPr>
    </w:lvl>
    <w:lvl w:ilvl="4">
      <w:start w:val="1"/>
      <w:numFmt w:val="decimal"/>
      <w:lvlText w:val="%12.%5"/>
      <w:lvlJc w:val="left"/>
      <w:pPr>
        <w:ind w:left="1008" w:hanging="1008"/>
      </w:pPr>
      <w:rPr>
        <w:rFonts w:hint="default"/>
      </w:rPr>
    </w:lvl>
    <w:lvl w:ilvl="5">
      <w:start w:val="1"/>
      <w:numFmt w:val="none"/>
      <w:lvlText w:val="%1Chapter 3:"/>
      <w:lvlJc w:val="left"/>
      <w:pPr>
        <w:ind w:left="1152" w:hanging="1152"/>
      </w:pPr>
      <w:rPr>
        <w:rFonts w:hint="default"/>
      </w:rPr>
    </w:lvl>
    <w:lvl w:ilvl="6">
      <w:start w:val="1"/>
      <w:numFmt w:val="decimal"/>
      <w:lvlText w:val="3.%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58256CA"/>
    <w:multiLevelType w:val="multilevel"/>
    <w:tmpl w:val="8444A00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90332"/>
    <w:multiLevelType w:val="multilevel"/>
    <w:tmpl w:val="76CE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A7932"/>
    <w:multiLevelType w:val="hybridMultilevel"/>
    <w:tmpl w:val="88FCC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3B198B"/>
    <w:multiLevelType w:val="multilevel"/>
    <w:tmpl w:val="21A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A1275"/>
    <w:multiLevelType w:val="multilevel"/>
    <w:tmpl w:val="865842A8"/>
    <w:lvl w:ilvl="0">
      <w:start w:val="1"/>
      <w:numFmt w:val="none"/>
      <w:lvlText w:val="%1"/>
      <w:lvlJc w:val="left"/>
      <w:pPr>
        <w:ind w:left="432" w:hanging="432"/>
      </w:pPr>
      <w:rPr>
        <w:rFonts w:hint="default"/>
      </w:rPr>
    </w:lvl>
    <w:lvl w:ilvl="1">
      <w:start w:val="1"/>
      <w:numFmt w:val="none"/>
      <w:lvlText w:val="Chapter 1:%2"/>
      <w:lvlJc w:val="left"/>
      <w:pPr>
        <w:ind w:left="3186" w:hanging="576"/>
      </w:pPr>
      <w:rPr>
        <w:rFonts w:hint="default"/>
      </w:rPr>
    </w:lvl>
    <w:lvl w:ilvl="2">
      <w:start w:val="1"/>
      <w:numFmt w:val="decimal"/>
      <w:lvlText w:val="1.%3."/>
      <w:lvlJc w:val="left"/>
      <w:pPr>
        <w:ind w:left="720" w:hanging="720"/>
      </w:pPr>
      <w:rPr>
        <w:rFonts w:hint="default"/>
      </w:rPr>
    </w:lvl>
    <w:lvl w:ilvl="3">
      <w:start w:val="1"/>
      <w:numFmt w:val="none"/>
      <w:lvlText w:val="Chapter 2:"/>
      <w:lvlJc w:val="left"/>
      <w:pPr>
        <w:ind w:left="864" w:hanging="864"/>
      </w:pPr>
      <w:rPr>
        <w:rFonts w:hint="default"/>
      </w:rPr>
    </w:lvl>
    <w:lvl w:ilvl="4">
      <w:start w:val="1"/>
      <w:numFmt w:val="decimal"/>
      <w:lvlText w:val="%12.%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81E68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9AB6C9C"/>
    <w:multiLevelType w:val="hybridMultilevel"/>
    <w:tmpl w:val="D70ECCDA"/>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1C604B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533C98"/>
    <w:multiLevelType w:val="multilevel"/>
    <w:tmpl w:val="FA4CE322"/>
    <w:lvl w:ilvl="0">
      <w:start w:val="1"/>
      <w:numFmt w:val="none"/>
      <w:lvlText w:val="%1"/>
      <w:lvlJc w:val="left"/>
      <w:pPr>
        <w:ind w:left="432" w:hanging="432"/>
      </w:pPr>
      <w:rPr>
        <w:rFonts w:hint="default"/>
      </w:rPr>
    </w:lvl>
    <w:lvl w:ilvl="1">
      <w:start w:val="1"/>
      <w:numFmt w:val="none"/>
      <w:lvlText w:val="Chapter 1.%2"/>
      <w:lvlJc w:val="left"/>
      <w:pPr>
        <w:ind w:left="576" w:hanging="576"/>
      </w:pPr>
      <w:rPr>
        <w:rFonts w:hint="default"/>
      </w:rPr>
    </w:lvl>
    <w:lvl w:ilvl="2">
      <w:start w:val="1"/>
      <w:numFmt w:val="none"/>
      <w:lvlText w:val="%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1D9B0AAB"/>
    <w:multiLevelType w:val="multilevel"/>
    <w:tmpl w:val="C728D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222B52"/>
    <w:multiLevelType w:val="multilevel"/>
    <w:tmpl w:val="280A77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1E2C42EF"/>
    <w:multiLevelType w:val="multilevel"/>
    <w:tmpl w:val="3F18C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D3423D"/>
    <w:multiLevelType w:val="multilevel"/>
    <w:tmpl w:val="C15431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154CBB"/>
    <w:multiLevelType w:val="multilevel"/>
    <w:tmpl w:val="E5FCB4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6D7C54"/>
    <w:multiLevelType w:val="multilevel"/>
    <w:tmpl w:val="E9E8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8567ED"/>
    <w:multiLevelType w:val="hybridMultilevel"/>
    <w:tmpl w:val="5C70C0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EF6AF7"/>
    <w:multiLevelType w:val="multilevel"/>
    <w:tmpl w:val="95D0E0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88E7DCE"/>
    <w:multiLevelType w:val="multilevel"/>
    <w:tmpl w:val="5554F4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241391"/>
    <w:multiLevelType w:val="multilevel"/>
    <w:tmpl w:val="A364A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CE083C"/>
    <w:multiLevelType w:val="hybridMultilevel"/>
    <w:tmpl w:val="259EA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E518C4"/>
    <w:multiLevelType w:val="multilevel"/>
    <w:tmpl w:val="A4EE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676763"/>
    <w:multiLevelType w:val="multilevel"/>
    <w:tmpl w:val="512438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2E7913DB"/>
    <w:multiLevelType w:val="multilevel"/>
    <w:tmpl w:val="D0A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462257"/>
    <w:multiLevelType w:val="multilevel"/>
    <w:tmpl w:val="1EF4F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C658E1"/>
    <w:multiLevelType w:val="multilevel"/>
    <w:tmpl w:val="D5E8DB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31A5417A"/>
    <w:multiLevelType w:val="multilevel"/>
    <w:tmpl w:val="4CB89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338B0F2C"/>
    <w:multiLevelType w:val="hybridMultilevel"/>
    <w:tmpl w:val="45B21AC8"/>
    <w:lvl w:ilvl="0" w:tplc="D20E134A">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8" w15:restartNumberingAfterBreak="0">
    <w:nsid w:val="389E35E6"/>
    <w:multiLevelType w:val="hybridMultilevel"/>
    <w:tmpl w:val="35B262F6"/>
    <w:lvl w:ilvl="0" w:tplc="FDA41148">
      <w:start w:val="1"/>
      <w:numFmt w:val="lowerLetter"/>
      <w:lvlText w:val="%1)"/>
      <w:lvlJc w:val="left"/>
      <w:pPr>
        <w:ind w:left="144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9C61D0B"/>
    <w:multiLevelType w:val="multilevel"/>
    <w:tmpl w:val="3C8E7E3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A5B6DF3"/>
    <w:multiLevelType w:val="multilevel"/>
    <w:tmpl w:val="9A16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AF2BBB"/>
    <w:multiLevelType w:val="multilevel"/>
    <w:tmpl w:val="D07002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2B0FEB"/>
    <w:multiLevelType w:val="multilevel"/>
    <w:tmpl w:val="FE7EB798"/>
    <w:lvl w:ilvl="0">
      <w:start w:val="1"/>
      <w:numFmt w:val="decimal"/>
      <w:pStyle w:val="Heading1"/>
      <w:lvlText w:val="Chapter %1:"/>
      <w:lvlJc w:val="center"/>
      <w:pPr>
        <w:ind w:left="2790" w:hanging="360"/>
      </w:pPr>
      <w:rPr>
        <w:rFonts w:ascii="Times New Roman" w:hAnsi="Times New Roman" w:hint="default"/>
        <w:b/>
        <w:i w:val="0"/>
        <w:sz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3F6F5441"/>
    <w:multiLevelType w:val="multilevel"/>
    <w:tmpl w:val="FA34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110897"/>
    <w:multiLevelType w:val="hybridMultilevel"/>
    <w:tmpl w:val="60783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B035FF"/>
    <w:multiLevelType w:val="multilevel"/>
    <w:tmpl w:val="4702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1027BB"/>
    <w:multiLevelType w:val="multilevel"/>
    <w:tmpl w:val="FB0A32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6167ACA"/>
    <w:multiLevelType w:val="multilevel"/>
    <w:tmpl w:val="FA1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7E6220"/>
    <w:multiLevelType w:val="multilevel"/>
    <w:tmpl w:val="44A4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9F16CE"/>
    <w:multiLevelType w:val="multilevel"/>
    <w:tmpl w:val="8CE48AF8"/>
    <w:lvl w:ilvl="0">
      <w:start w:val="1"/>
      <w:numFmt w:val="bullet"/>
      <w:pStyle w:val="PhDBullet"/>
      <w:lvlText w:val=""/>
      <w:lvlJc w:val="left"/>
      <w:pPr>
        <w:tabs>
          <w:tab w:val="num" w:pos="992"/>
        </w:tabs>
        <w:ind w:left="992" w:hanging="425"/>
      </w:pPr>
      <w:rPr>
        <w:rFonts w:ascii="Symbol" w:hAnsi="Symbol" w:hint="default"/>
        <w:sz w:val="20"/>
        <w:szCs w:val="20"/>
      </w:rPr>
    </w:lvl>
    <w:lvl w:ilvl="1">
      <w:start w:val="1"/>
      <w:numFmt w:val="bullet"/>
      <w:pStyle w:val="PhDBulletIndent"/>
      <w:lvlText w:val="o"/>
      <w:lvlJc w:val="left"/>
      <w:pPr>
        <w:tabs>
          <w:tab w:val="num" w:pos="1418"/>
        </w:tabs>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A2C4141"/>
    <w:multiLevelType w:val="multilevel"/>
    <w:tmpl w:val="1E74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364819"/>
    <w:multiLevelType w:val="multilevel"/>
    <w:tmpl w:val="B19405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4A4F0B59"/>
    <w:multiLevelType w:val="multilevel"/>
    <w:tmpl w:val="1EA6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3B1C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05813B8"/>
    <w:multiLevelType w:val="multilevel"/>
    <w:tmpl w:val="4988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0F5DB4"/>
    <w:multiLevelType w:val="hybridMultilevel"/>
    <w:tmpl w:val="44A27594"/>
    <w:lvl w:ilvl="0" w:tplc="CCDCC1C8">
      <w:start w:val="1"/>
      <w:numFmt w:val="lowerRoman"/>
      <w:lvlText w:val="%1)"/>
      <w:lvlJc w:val="righ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2240252"/>
    <w:multiLevelType w:val="multilevel"/>
    <w:tmpl w:val="58A2D9B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DD0AF4"/>
    <w:multiLevelType w:val="multilevel"/>
    <w:tmpl w:val="565C7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810212F"/>
    <w:multiLevelType w:val="multilevel"/>
    <w:tmpl w:val="5560C672"/>
    <w:lvl w:ilvl="0">
      <w:start w:val="1"/>
      <w:numFmt w:val="none"/>
      <w:lvlText w:val="%1"/>
      <w:lvlJc w:val="left"/>
      <w:pPr>
        <w:ind w:left="1440" w:hanging="432"/>
      </w:pPr>
      <w:rPr>
        <w:rFonts w:hint="default"/>
      </w:rPr>
    </w:lvl>
    <w:lvl w:ilvl="1">
      <w:start w:val="1"/>
      <w:numFmt w:val="none"/>
      <w:lvlText w:val="Chapter 1:%2"/>
      <w:lvlJc w:val="left"/>
      <w:pPr>
        <w:ind w:left="576" w:hanging="576"/>
      </w:pPr>
      <w:rPr>
        <w:rFonts w:hint="default"/>
      </w:rPr>
    </w:lvl>
    <w:lvl w:ilvl="2">
      <w:start w:val="1"/>
      <w:numFmt w:val="decimal"/>
      <w:lvlText w:val="1.%3."/>
      <w:lvlJc w:val="left"/>
      <w:pPr>
        <w:ind w:left="1728" w:hanging="720"/>
      </w:pPr>
      <w:rPr>
        <w:rFonts w:hint="default"/>
      </w:rPr>
    </w:lvl>
    <w:lvl w:ilvl="3">
      <w:start w:val="1"/>
      <w:numFmt w:val="none"/>
      <w:lvlText w:val=""/>
      <w:lvlJc w:val="left"/>
      <w:pPr>
        <w:ind w:left="1872" w:hanging="864"/>
      </w:pPr>
      <w:rPr>
        <w:rFonts w:hint="default"/>
      </w:rPr>
    </w:lvl>
    <w:lvl w:ilvl="4">
      <w:start w:val="1"/>
      <w:numFmt w:val="decimal"/>
      <w:lvlText w:val="%12.%5"/>
      <w:lvlJc w:val="left"/>
      <w:pPr>
        <w:ind w:left="2016" w:hanging="1008"/>
      </w:pPr>
      <w:rPr>
        <w:rFonts w:hint="default"/>
      </w:rPr>
    </w:lvl>
    <w:lvl w:ilvl="5">
      <w:start w:val="1"/>
      <w:numFmt w:val="none"/>
      <w:lvlText w:val="%1Chapter 3:"/>
      <w:lvlJc w:val="left"/>
      <w:pPr>
        <w:ind w:left="2160" w:hanging="1152"/>
      </w:pPr>
      <w:rPr>
        <w:rFonts w:hint="default"/>
      </w:rPr>
    </w:lvl>
    <w:lvl w:ilvl="6">
      <w:start w:val="1"/>
      <w:numFmt w:val="decimal"/>
      <w:lvlText w:val="3.%7"/>
      <w:lvlJc w:val="left"/>
      <w:pPr>
        <w:ind w:left="2304" w:hanging="1296"/>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592" w:hanging="1584"/>
      </w:pPr>
      <w:rPr>
        <w:rFonts w:hint="default"/>
      </w:rPr>
    </w:lvl>
  </w:abstractNum>
  <w:abstractNum w:abstractNumId="59" w15:restartNumberingAfterBreak="0">
    <w:nsid w:val="58186699"/>
    <w:multiLevelType w:val="multilevel"/>
    <w:tmpl w:val="A012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1B5C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BEF2ABF"/>
    <w:multiLevelType w:val="multilevel"/>
    <w:tmpl w:val="1D60435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2" w15:restartNumberingAfterBreak="0">
    <w:nsid w:val="5CF43DAE"/>
    <w:multiLevelType w:val="multilevel"/>
    <w:tmpl w:val="129E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A555A4"/>
    <w:multiLevelType w:val="multilevel"/>
    <w:tmpl w:val="7658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065CC0"/>
    <w:multiLevelType w:val="multilevel"/>
    <w:tmpl w:val="DBC49D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070B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042139E"/>
    <w:multiLevelType w:val="hybridMultilevel"/>
    <w:tmpl w:val="A62EA23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7" w15:restartNumberingAfterBreak="0">
    <w:nsid w:val="68834005"/>
    <w:multiLevelType w:val="multilevel"/>
    <w:tmpl w:val="772AEF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1A5D15"/>
    <w:multiLevelType w:val="hybridMultilevel"/>
    <w:tmpl w:val="97C0348A"/>
    <w:lvl w:ilvl="0" w:tplc="B0D21180">
      <w:numFmt w:val="bullet"/>
      <w:lvlText w:val=""/>
      <w:lvlJc w:val="left"/>
      <w:pPr>
        <w:ind w:left="1440" w:hanging="360"/>
      </w:pPr>
      <w:rPr>
        <w:rFonts w:ascii="Wingdings 2" w:eastAsia="Wingdings 2" w:hAnsi="Wingdings 2" w:cs="Wingdings 2"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296573"/>
    <w:multiLevelType w:val="multilevel"/>
    <w:tmpl w:val="82DA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0A30E5"/>
    <w:multiLevelType w:val="hybridMultilevel"/>
    <w:tmpl w:val="D7A2E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FC2266D"/>
    <w:multiLevelType w:val="hybridMultilevel"/>
    <w:tmpl w:val="DC4278D0"/>
    <w:lvl w:ilvl="0" w:tplc="B0D21180">
      <w:numFmt w:val="bullet"/>
      <w:lvlText w:val=""/>
      <w:lvlJc w:val="left"/>
      <w:pPr>
        <w:ind w:left="1440" w:hanging="360"/>
      </w:pPr>
      <w:rPr>
        <w:rFonts w:ascii="Wingdings 2" w:eastAsia="Wingdings 2" w:hAnsi="Wingdings 2" w:cs="Wingdings 2"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D62536"/>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FE731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0B64E4F"/>
    <w:multiLevelType w:val="hybridMultilevel"/>
    <w:tmpl w:val="BEBE038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5" w15:restartNumberingAfterBreak="0">
    <w:nsid w:val="70EB3236"/>
    <w:multiLevelType w:val="hybridMultilevel"/>
    <w:tmpl w:val="1E6A0930"/>
    <w:lvl w:ilvl="0" w:tplc="A80A0932">
      <w:start w:val="1"/>
      <w:numFmt w:val="decimal"/>
      <w:lvlText w:val="RQ %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667047"/>
    <w:multiLevelType w:val="multilevel"/>
    <w:tmpl w:val="BE0EBC2C"/>
    <w:styleLink w:val="CurrentList1"/>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15:restartNumberingAfterBreak="0">
    <w:nsid w:val="77B1155B"/>
    <w:multiLevelType w:val="multilevel"/>
    <w:tmpl w:val="F51C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E154C7"/>
    <w:multiLevelType w:val="multilevel"/>
    <w:tmpl w:val="2980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A076CA"/>
    <w:multiLevelType w:val="multilevel"/>
    <w:tmpl w:val="0CE6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6D3324"/>
    <w:multiLevelType w:val="hybridMultilevel"/>
    <w:tmpl w:val="446A0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CC432D6"/>
    <w:multiLevelType w:val="hybridMultilevel"/>
    <w:tmpl w:val="16D66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10348717">
    <w:abstractNumId w:val="70"/>
  </w:num>
  <w:num w:numId="2" w16cid:durableId="449784175">
    <w:abstractNumId w:val="44"/>
  </w:num>
  <w:num w:numId="3" w16cid:durableId="61678928">
    <w:abstractNumId w:val="55"/>
  </w:num>
  <w:num w:numId="4" w16cid:durableId="441345096">
    <w:abstractNumId w:val="75"/>
  </w:num>
  <w:num w:numId="5" w16cid:durableId="1978293896">
    <w:abstractNumId w:val="42"/>
  </w:num>
  <w:num w:numId="6" w16cid:durableId="444424965">
    <w:abstractNumId w:val="1"/>
  </w:num>
  <w:num w:numId="7" w16cid:durableId="1659117045">
    <w:abstractNumId w:val="36"/>
  </w:num>
  <w:num w:numId="8" w16cid:durableId="1387727967">
    <w:abstractNumId w:val="42"/>
  </w:num>
  <w:num w:numId="9" w16cid:durableId="1154445312">
    <w:abstractNumId w:val="80"/>
  </w:num>
  <w:num w:numId="10" w16cid:durableId="82992031">
    <w:abstractNumId w:val="29"/>
  </w:num>
  <w:num w:numId="11" w16cid:durableId="1739283248">
    <w:abstractNumId w:val="12"/>
  </w:num>
  <w:num w:numId="12" w16cid:durableId="1209224743">
    <w:abstractNumId w:val="71"/>
  </w:num>
  <w:num w:numId="13" w16cid:durableId="1821193148">
    <w:abstractNumId w:val="38"/>
  </w:num>
  <w:num w:numId="14" w16cid:durableId="1901358760">
    <w:abstractNumId w:val="68"/>
  </w:num>
  <w:num w:numId="15" w16cid:durableId="1028408027">
    <w:abstractNumId w:val="37"/>
  </w:num>
  <w:num w:numId="16" w16cid:durableId="884564756">
    <w:abstractNumId w:val="49"/>
  </w:num>
  <w:num w:numId="17" w16cid:durableId="1340766272">
    <w:abstractNumId w:val="52"/>
  </w:num>
  <w:num w:numId="18" w16cid:durableId="1254628881">
    <w:abstractNumId w:val="30"/>
  </w:num>
  <w:num w:numId="19" w16cid:durableId="1057048068">
    <w:abstractNumId w:val="32"/>
  </w:num>
  <w:num w:numId="20" w16cid:durableId="1408576804">
    <w:abstractNumId w:val="40"/>
  </w:num>
  <w:num w:numId="21" w16cid:durableId="540164943">
    <w:abstractNumId w:val="3"/>
  </w:num>
  <w:num w:numId="22" w16cid:durableId="1609700805">
    <w:abstractNumId w:val="63"/>
  </w:num>
  <w:num w:numId="23" w16cid:durableId="1414473101">
    <w:abstractNumId w:val="11"/>
  </w:num>
  <w:num w:numId="24" w16cid:durableId="1695770792">
    <w:abstractNumId w:val="24"/>
  </w:num>
  <w:num w:numId="25" w16cid:durableId="1569416673">
    <w:abstractNumId w:val="19"/>
  </w:num>
  <w:num w:numId="26" w16cid:durableId="1835486145">
    <w:abstractNumId w:val="45"/>
  </w:num>
  <w:num w:numId="27" w16cid:durableId="2023362757">
    <w:abstractNumId w:val="48"/>
  </w:num>
  <w:num w:numId="28" w16cid:durableId="670447719">
    <w:abstractNumId w:val="21"/>
  </w:num>
  <w:num w:numId="29" w16cid:durableId="1335107485">
    <w:abstractNumId w:val="77"/>
  </w:num>
  <w:num w:numId="30" w16cid:durableId="1449356393">
    <w:abstractNumId w:val="78"/>
  </w:num>
  <w:num w:numId="31" w16cid:durableId="166216487">
    <w:abstractNumId w:val="47"/>
  </w:num>
  <w:num w:numId="32" w16cid:durableId="904024388">
    <w:abstractNumId w:val="7"/>
  </w:num>
  <w:num w:numId="33" w16cid:durableId="10180212">
    <w:abstractNumId w:val="69"/>
  </w:num>
  <w:num w:numId="34" w16cid:durableId="606156455">
    <w:abstractNumId w:val="59"/>
  </w:num>
  <w:num w:numId="35" w16cid:durableId="1608544057">
    <w:abstractNumId w:val="62"/>
  </w:num>
  <w:num w:numId="36" w16cid:durableId="396708004">
    <w:abstractNumId w:val="43"/>
  </w:num>
  <w:num w:numId="37" w16cid:durableId="42022839">
    <w:abstractNumId w:val="15"/>
  </w:num>
  <w:num w:numId="38" w16cid:durableId="532159129">
    <w:abstractNumId w:val="17"/>
  </w:num>
  <w:num w:numId="39" w16cid:durableId="1568035960">
    <w:abstractNumId w:val="57"/>
  </w:num>
  <w:num w:numId="40" w16cid:durableId="1205143870">
    <w:abstractNumId w:val="53"/>
  </w:num>
  <w:num w:numId="41" w16cid:durableId="1883663251">
    <w:abstractNumId w:val="39"/>
  </w:num>
  <w:num w:numId="42" w16cid:durableId="1118182990">
    <w:abstractNumId w:val="65"/>
  </w:num>
  <w:num w:numId="43" w16cid:durableId="1722636090">
    <w:abstractNumId w:val="20"/>
  </w:num>
  <w:num w:numId="44" w16cid:durableId="226651428">
    <w:abstractNumId w:val="61"/>
  </w:num>
  <w:num w:numId="45" w16cid:durableId="623736777">
    <w:abstractNumId w:val="26"/>
  </w:num>
  <w:num w:numId="46" w16cid:durableId="750927570">
    <w:abstractNumId w:val="31"/>
  </w:num>
  <w:num w:numId="47" w16cid:durableId="951088518">
    <w:abstractNumId w:val="76"/>
  </w:num>
  <w:num w:numId="48" w16cid:durableId="579757675">
    <w:abstractNumId w:val="60"/>
  </w:num>
  <w:num w:numId="49" w16cid:durableId="1688095930">
    <w:abstractNumId w:val="35"/>
  </w:num>
  <w:num w:numId="50" w16cid:durableId="220795276">
    <w:abstractNumId w:val="51"/>
  </w:num>
  <w:num w:numId="51" w16cid:durableId="133104023">
    <w:abstractNumId w:val="34"/>
  </w:num>
  <w:num w:numId="52" w16cid:durableId="191765685">
    <w:abstractNumId w:val="72"/>
  </w:num>
  <w:num w:numId="53" w16cid:durableId="1734886410">
    <w:abstractNumId w:val="18"/>
  </w:num>
  <w:num w:numId="54" w16cid:durableId="1364282686">
    <w:abstractNumId w:val="14"/>
  </w:num>
  <w:num w:numId="55" w16cid:durableId="90979268">
    <w:abstractNumId w:val="9"/>
  </w:num>
  <w:num w:numId="56" w16cid:durableId="1404834298">
    <w:abstractNumId w:val="58"/>
  </w:num>
  <w:num w:numId="57" w16cid:durableId="1003780213">
    <w:abstractNumId w:val="73"/>
  </w:num>
  <w:num w:numId="58" w16cid:durableId="1985574145">
    <w:abstractNumId w:val="74"/>
  </w:num>
  <w:num w:numId="59" w16cid:durableId="1642731940">
    <w:abstractNumId w:val="66"/>
  </w:num>
  <w:num w:numId="60" w16cid:durableId="1553929874">
    <w:abstractNumId w:val="79"/>
  </w:num>
  <w:num w:numId="61" w16cid:durableId="153646371">
    <w:abstractNumId w:val="13"/>
  </w:num>
  <w:num w:numId="62" w16cid:durableId="513420671">
    <w:abstractNumId w:val="2"/>
  </w:num>
  <w:num w:numId="63" w16cid:durableId="1942758405">
    <w:abstractNumId w:val="8"/>
  </w:num>
  <w:num w:numId="64" w16cid:durableId="1994333110">
    <w:abstractNumId w:val="46"/>
  </w:num>
  <w:num w:numId="65" w16cid:durableId="1250654848">
    <w:abstractNumId w:val="33"/>
  </w:num>
  <w:num w:numId="66" w16cid:durableId="1006594346">
    <w:abstractNumId w:val="28"/>
  </w:num>
  <w:num w:numId="67" w16cid:durableId="237054571">
    <w:abstractNumId w:val="64"/>
  </w:num>
  <w:num w:numId="68" w16cid:durableId="1820071139">
    <w:abstractNumId w:val="22"/>
  </w:num>
  <w:num w:numId="69" w16cid:durableId="884878075">
    <w:abstractNumId w:val="0"/>
  </w:num>
  <w:num w:numId="70" w16cid:durableId="107548257">
    <w:abstractNumId w:val="23"/>
  </w:num>
  <w:num w:numId="71" w16cid:durableId="500707518">
    <w:abstractNumId w:val="41"/>
  </w:num>
  <w:num w:numId="72" w16cid:durableId="560016221">
    <w:abstractNumId w:val="67"/>
  </w:num>
  <w:num w:numId="73" w16cid:durableId="1450735909">
    <w:abstractNumId w:val="27"/>
  </w:num>
  <w:num w:numId="74" w16cid:durableId="1775440490">
    <w:abstractNumId w:val="56"/>
  </w:num>
  <w:num w:numId="75" w16cid:durableId="1991863821">
    <w:abstractNumId w:val="10"/>
  </w:num>
  <w:num w:numId="76" w16cid:durableId="1948539423">
    <w:abstractNumId w:val="25"/>
  </w:num>
  <w:num w:numId="77" w16cid:durableId="1002778210">
    <w:abstractNumId w:val="6"/>
  </w:num>
  <w:num w:numId="78" w16cid:durableId="386610032">
    <w:abstractNumId w:val="16"/>
  </w:num>
  <w:num w:numId="79" w16cid:durableId="751006884">
    <w:abstractNumId w:val="4"/>
  </w:num>
  <w:num w:numId="80" w16cid:durableId="69429818">
    <w:abstractNumId w:val="81"/>
  </w:num>
  <w:num w:numId="81" w16cid:durableId="1237131087">
    <w:abstractNumId w:val="54"/>
  </w:num>
  <w:num w:numId="82" w16cid:durableId="776482812">
    <w:abstractNumId w:val="50"/>
  </w:num>
  <w:num w:numId="83" w16cid:durableId="1662268777">
    <w:abstractNumId w:val="5"/>
  </w:num>
  <w:numIdMacAtCleanup w:val="8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NDHAKRISHNAN MADATHIL REMESH">
    <w15:presenceInfo w15:providerId="AD" w15:userId="S::0madaa90@solent.ac.uk::dd478236-4d09-4c5d-a8c3-57bf61d1d7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proofState w:spelling="clean" w:grammar="clean"/>
  <w:attachedTemplate r:id="rId1"/>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0MbIwszQzM7U0NjFX0lEKTi0uzszPAykwrgUAuhUrlCwAAAA="/>
  </w:docVars>
  <w:rsids>
    <w:rsidRoot w:val="00D948E4"/>
    <w:rsid w:val="00000B0D"/>
    <w:rsid w:val="00001ABE"/>
    <w:rsid w:val="00001CF0"/>
    <w:rsid w:val="0000309B"/>
    <w:rsid w:val="000040FA"/>
    <w:rsid w:val="00004953"/>
    <w:rsid w:val="000058D3"/>
    <w:rsid w:val="0001008F"/>
    <w:rsid w:val="00010D51"/>
    <w:rsid w:val="00010ECF"/>
    <w:rsid w:val="00012651"/>
    <w:rsid w:val="00012AC6"/>
    <w:rsid w:val="00012BC8"/>
    <w:rsid w:val="00012DD3"/>
    <w:rsid w:val="0001471C"/>
    <w:rsid w:val="0001522B"/>
    <w:rsid w:val="00015253"/>
    <w:rsid w:val="00015E33"/>
    <w:rsid w:val="00015FF0"/>
    <w:rsid w:val="000208F2"/>
    <w:rsid w:val="0002244C"/>
    <w:rsid w:val="00023E65"/>
    <w:rsid w:val="000243A8"/>
    <w:rsid w:val="000245F5"/>
    <w:rsid w:val="00025546"/>
    <w:rsid w:val="00025662"/>
    <w:rsid w:val="00026706"/>
    <w:rsid w:val="00027572"/>
    <w:rsid w:val="0002767F"/>
    <w:rsid w:val="000300A7"/>
    <w:rsid w:val="00031B7B"/>
    <w:rsid w:val="00031BF7"/>
    <w:rsid w:val="000357FC"/>
    <w:rsid w:val="00037424"/>
    <w:rsid w:val="00037B9F"/>
    <w:rsid w:val="00041F7F"/>
    <w:rsid w:val="0004295C"/>
    <w:rsid w:val="00044B17"/>
    <w:rsid w:val="00044E6A"/>
    <w:rsid w:val="000450A3"/>
    <w:rsid w:val="000451D5"/>
    <w:rsid w:val="00045258"/>
    <w:rsid w:val="00045E1A"/>
    <w:rsid w:val="000474A8"/>
    <w:rsid w:val="0005050E"/>
    <w:rsid w:val="000512C5"/>
    <w:rsid w:val="0005171A"/>
    <w:rsid w:val="00051C76"/>
    <w:rsid w:val="00051F3F"/>
    <w:rsid w:val="00052620"/>
    <w:rsid w:val="00054160"/>
    <w:rsid w:val="000545D3"/>
    <w:rsid w:val="000546D1"/>
    <w:rsid w:val="00054F01"/>
    <w:rsid w:val="00056036"/>
    <w:rsid w:val="000579C6"/>
    <w:rsid w:val="00060443"/>
    <w:rsid w:val="00060733"/>
    <w:rsid w:val="000623E6"/>
    <w:rsid w:val="000624D4"/>
    <w:rsid w:val="00062B97"/>
    <w:rsid w:val="00062BDE"/>
    <w:rsid w:val="00063068"/>
    <w:rsid w:val="00064C32"/>
    <w:rsid w:val="000651F7"/>
    <w:rsid w:val="00066951"/>
    <w:rsid w:val="00071B42"/>
    <w:rsid w:val="00071C64"/>
    <w:rsid w:val="0007294A"/>
    <w:rsid w:val="000732E9"/>
    <w:rsid w:val="00073BAA"/>
    <w:rsid w:val="00074BE5"/>
    <w:rsid w:val="00077262"/>
    <w:rsid w:val="000773BB"/>
    <w:rsid w:val="000773CA"/>
    <w:rsid w:val="0008211B"/>
    <w:rsid w:val="0008226B"/>
    <w:rsid w:val="00082648"/>
    <w:rsid w:val="0008282A"/>
    <w:rsid w:val="00082A29"/>
    <w:rsid w:val="00082B42"/>
    <w:rsid w:val="00083036"/>
    <w:rsid w:val="00083B62"/>
    <w:rsid w:val="00084E2E"/>
    <w:rsid w:val="000850FF"/>
    <w:rsid w:val="00086F45"/>
    <w:rsid w:val="00091601"/>
    <w:rsid w:val="00091EA6"/>
    <w:rsid w:val="00093597"/>
    <w:rsid w:val="000935B4"/>
    <w:rsid w:val="000942F6"/>
    <w:rsid w:val="0009431E"/>
    <w:rsid w:val="0009584C"/>
    <w:rsid w:val="00096852"/>
    <w:rsid w:val="000971B9"/>
    <w:rsid w:val="000A06DF"/>
    <w:rsid w:val="000A1117"/>
    <w:rsid w:val="000A17DE"/>
    <w:rsid w:val="000A189A"/>
    <w:rsid w:val="000A1A4D"/>
    <w:rsid w:val="000A2BBB"/>
    <w:rsid w:val="000A3EC0"/>
    <w:rsid w:val="000A5566"/>
    <w:rsid w:val="000A6130"/>
    <w:rsid w:val="000A6A90"/>
    <w:rsid w:val="000A7E71"/>
    <w:rsid w:val="000B03E0"/>
    <w:rsid w:val="000B19EB"/>
    <w:rsid w:val="000B327B"/>
    <w:rsid w:val="000B3890"/>
    <w:rsid w:val="000B4070"/>
    <w:rsid w:val="000B4CE8"/>
    <w:rsid w:val="000B50B9"/>
    <w:rsid w:val="000B5AFB"/>
    <w:rsid w:val="000B6303"/>
    <w:rsid w:val="000B7D79"/>
    <w:rsid w:val="000C0E18"/>
    <w:rsid w:val="000C1E88"/>
    <w:rsid w:val="000C316C"/>
    <w:rsid w:val="000C3C69"/>
    <w:rsid w:val="000C3CAD"/>
    <w:rsid w:val="000C3E18"/>
    <w:rsid w:val="000C4021"/>
    <w:rsid w:val="000C40F6"/>
    <w:rsid w:val="000C5FDD"/>
    <w:rsid w:val="000C6E99"/>
    <w:rsid w:val="000C74F5"/>
    <w:rsid w:val="000D18F6"/>
    <w:rsid w:val="000D1F0A"/>
    <w:rsid w:val="000D2488"/>
    <w:rsid w:val="000D47CC"/>
    <w:rsid w:val="000D4E81"/>
    <w:rsid w:val="000D530A"/>
    <w:rsid w:val="000D5DAB"/>
    <w:rsid w:val="000D65C9"/>
    <w:rsid w:val="000D7F3B"/>
    <w:rsid w:val="000E0205"/>
    <w:rsid w:val="000E0C37"/>
    <w:rsid w:val="000E1423"/>
    <w:rsid w:val="000E2E55"/>
    <w:rsid w:val="000E3DD1"/>
    <w:rsid w:val="000E4117"/>
    <w:rsid w:val="000E452C"/>
    <w:rsid w:val="000E5164"/>
    <w:rsid w:val="000E618C"/>
    <w:rsid w:val="000E65B4"/>
    <w:rsid w:val="000F3EA3"/>
    <w:rsid w:val="000F5C78"/>
    <w:rsid w:val="000F5E94"/>
    <w:rsid w:val="000F627F"/>
    <w:rsid w:val="000F73D6"/>
    <w:rsid w:val="000F791E"/>
    <w:rsid w:val="000F7CBA"/>
    <w:rsid w:val="0010044E"/>
    <w:rsid w:val="00100A0F"/>
    <w:rsid w:val="00100F5A"/>
    <w:rsid w:val="0010221F"/>
    <w:rsid w:val="00102789"/>
    <w:rsid w:val="00102D62"/>
    <w:rsid w:val="00103E84"/>
    <w:rsid w:val="001075ED"/>
    <w:rsid w:val="00110170"/>
    <w:rsid w:val="001121B9"/>
    <w:rsid w:val="00113BD4"/>
    <w:rsid w:val="0011497B"/>
    <w:rsid w:val="0011530F"/>
    <w:rsid w:val="001162BF"/>
    <w:rsid w:val="00117BD4"/>
    <w:rsid w:val="0012040D"/>
    <w:rsid w:val="00120C5D"/>
    <w:rsid w:val="00120F72"/>
    <w:rsid w:val="00121AF7"/>
    <w:rsid w:val="00122191"/>
    <w:rsid w:val="00122514"/>
    <w:rsid w:val="00122D0E"/>
    <w:rsid w:val="00123392"/>
    <w:rsid w:val="0012569E"/>
    <w:rsid w:val="0012583B"/>
    <w:rsid w:val="0013066D"/>
    <w:rsid w:val="001313FA"/>
    <w:rsid w:val="00132702"/>
    <w:rsid w:val="00132CA1"/>
    <w:rsid w:val="00132D68"/>
    <w:rsid w:val="00132DF6"/>
    <w:rsid w:val="00132EC7"/>
    <w:rsid w:val="00134510"/>
    <w:rsid w:val="00136F1D"/>
    <w:rsid w:val="00137289"/>
    <w:rsid w:val="00140BB8"/>
    <w:rsid w:val="001410EB"/>
    <w:rsid w:val="0014138A"/>
    <w:rsid w:val="00141DF5"/>
    <w:rsid w:val="00142C32"/>
    <w:rsid w:val="00143480"/>
    <w:rsid w:val="00144820"/>
    <w:rsid w:val="00144D70"/>
    <w:rsid w:val="00145AD7"/>
    <w:rsid w:val="00145BE6"/>
    <w:rsid w:val="0014746C"/>
    <w:rsid w:val="00147A52"/>
    <w:rsid w:val="00147DA4"/>
    <w:rsid w:val="00147E68"/>
    <w:rsid w:val="0015000D"/>
    <w:rsid w:val="00151DC0"/>
    <w:rsid w:val="00151FA0"/>
    <w:rsid w:val="00151FE9"/>
    <w:rsid w:val="0015202E"/>
    <w:rsid w:val="0015238C"/>
    <w:rsid w:val="00152D1F"/>
    <w:rsid w:val="001530F2"/>
    <w:rsid w:val="00153E4C"/>
    <w:rsid w:val="00154E4F"/>
    <w:rsid w:val="001558D4"/>
    <w:rsid w:val="00155BDE"/>
    <w:rsid w:val="00157C28"/>
    <w:rsid w:val="00161833"/>
    <w:rsid w:val="00161E84"/>
    <w:rsid w:val="00162040"/>
    <w:rsid w:val="001621D4"/>
    <w:rsid w:val="0016306C"/>
    <w:rsid w:val="001638DA"/>
    <w:rsid w:val="00164010"/>
    <w:rsid w:val="0016475D"/>
    <w:rsid w:val="001652CA"/>
    <w:rsid w:val="00165E1B"/>
    <w:rsid w:val="001678CE"/>
    <w:rsid w:val="00167A62"/>
    <w:rsid w:val="001705C0"/>
    <w:rsid w:val="00170ACC"/>
    <w:rsid w:val="001710FF"/>
    <w:rsid w:val="00171C2E"/>
    <w:rsid w:val="00172894"/>
    <w:rsid w:val="00172E94"/>
    <w:rsid w:val="0017345A"/>
    <w:rsid w:val="00174DBE"/>
    <w:rsid w:val="00176A07"/>
    <w:rsid w:val="0017757F"/>
    <w:rsid w:val="001777E7"/>
    <w:rsid w:val="001801BF"/>
    <w:rsid w:val="00180538"/>
    <w:rsid w:val="001811E6"/>
    <w:rsid w:val="00183EBD"/>
    <w:rsid w:val="00184CA7"/>
    <w:rsid w:val="00184E26"/>
    <w:rsid w:val="00185E4F"/>
    <w:rsid w:val="00186EA4"/>
    <w:rsid w:val="00190450"/>
    <w:rsid w:val="00191997"/>
    <w:rsid w:val="00191D4F"/>
    <w:rsid w:val="00193A3E"/>
    <w:rsid w:val="00194129"/>
    <w:rsid w:val="00194517"/>
    <w:rsid w:val="001946CF"/>
    <w:rsid w:val="00194C29"/>
    <w:rsid w:val="00195A91"/>
    <w:rsid w:val="00197356"/>
    <w:rsid w:val="001A0D28"/>
    <w:rsid w:val="001A168C"/>
    <w:rsid w:val="001A38ED"/>
    <w:rsid w:val="001A3A9B"/>
    <w:rsid w:val="001A4BE3"/>
    <w:rsid w:val="001A5090"/>
    <w:rsid w:val="001A6657"/>
    <w:rsid w:val="001A6DB9"/>
    <w:rsid w:val="001A7FED"/>
    <w:rsid w:val="001B0844"/>
    <w:rsid w:val="001B26F2"/>
    <w:rsid w:val="001B5A28"/>
    <w:rsid w:val="001B5C91"/>
    <w:rsid w:val="001B6C8F"/>
    <w:rsid w:val="001C25B3"/>
    <w:rsid w:val="001C2755"/>
    <w:rsid w:val="001C2D75"/>
    <w:rsid w:val="001C49C5"/>
    <w:rsid w:val="001C63DF"/>
    <w:rsid w:val="001C7B7F"/>
    <w:rsid w:val="001D0118"/>
    <w:rsid w:val="001D014D"/>
    <w:rsid w:val="001D0B80"/>
    <w:rsid w:val="001D0D67"/>
    <w:rsid w:val="001D115A"/>
    <w:rsid w:val="001D2D08"/>
    <w:rsid w:val="001D738D"/>
    <w:rsid w:val="001D75A3"/>
    <w:rsid w:val="001D7D28"/>
    <w:rsid w:val="001E0CCD"/>
    <w:rsid w:val="001E235A"/>
    <w:rsid w:val="001E34CE"/>
    <w:rsid w:val="001E3A84"/>
    <w:rsid w:val="001E529E"/>
    <w:rsid w:val="001E5FB6"/>
    <w:rsid w:val="001E623E"/>
    <w:rsid w:val="001E67B1"/>
    <w:rsid w:val="001E71AA"/>
    <w:rsid w:val="001F054C"/>
    <w:rsid w:val="001F3229"/>
    <w:rsid w:val="001F43A5"/>
    <w:rsid w:val="001F4747"/>
    <w:rsid w:val="001F69A3"/>
    <w:rsid w:val="001F6E8D"/>
    <w:rsid w:val="001F7D9D"/>
    <w:rsid w:val="002006B2"/>
    <w:rsid w:val="002006BC"/>
    <w:rsid w:val="002011BA"/>
    <w:rsid w:val="00203FEF"/>
    <w:rsid w:val="002042B5"/>
    <w:rsid w:val="0020503B"/>
    <w:rsid w:val="00206645"/>
    <w:rsid w:val="002072A6"/>
    <w:rsid w:val="00207907"/>
    <w:rsid w:val="0020795C"/>
    <w:rsid w:val="00210013"/>
    <w:rsid w:val="00210B89"/>
    <w:rsid w:val="00210CAD"/>
    <w:rsid w:val="0021112D"/>
    <w:rsid w:val="00214B47"/>
    <w:rsid w:val="0021563C"/>
    <w:rsid w:val="00217EEC"/>
    <w:rsid w:val="002205D1"/>
    <w:rsid w:val="0022197D"/>
    <w:rsid w:val="002224A7"/>
    <w:rsid w:val="00223508"/>
    <w:rsid w:val="00224474"/>
    <w:rsid w:val="00224BEA"/>
    <w:rsid w:val="00225D92"/>
    <w:rsid w:val="0022641B"/>
    <w:rsid w:val="002267D9"/>
    <w:rsid w:val="00227361"/>
    <w:rsid w:val="00227917"/>
    <w:rsid w:val="00227F9B"/>
    <w:rsid w:val="00230E4E"/>
    <w:rsid w:val="002315FF"/>
    <w:rsid w:val="00231CFF"/>
    <w:rsid w:val="00231FAE"/>
    <w:rsid w:val="0023289F"/>
    <w:rsid w:val="002330FA"/>
    <w:rsid w:val="0023439E"/>
    <w:rsid w:val="00235F5F"/>
    <w:rsid w:val="00236E4B"/>
    <w:rsid w:val="00241B2D"/>
    <w:rsid w:val="00242927"/>
    <w:rsid w:val="00242BE7"/>
    <w:rsid w:val="002435D7"/>
    <w:rsid w:val="002445C4"/>
    <w:rsid w:val="00244A59"/>
    <w:rsid w:val="00244BE4"/>
    <w:rsid w:val="00247397"/>
    <w:rsid w:val="002502EE"/>
    <w:rsid w:val="00250625"/>
    <w:rsid w:val="0025070A"/>
    <w:rsid w:val="00250DFA"/>
    <w:rsid w:val="002518E2"/>
    <w:rsid w:val="00251E9D"/>
    <w:rsid w:val="002520D4"/>
    <w:rsid w:val="00253112"/>
    <w:rsid w:val="002533C6"/>
    <w:rsid w:val="002535FD"/>
    <w:rsid w:val="00253C59"/>
    <w:rsid w:val="00254289"/>
    <w:rsid w:val="0025443D"/>
    <w:rsid w:val="0025457B"/>
    <w:rsid w:val="00254763"/>
    <w:rsid w:val="0025514F"/>
    <w:rsid w:val="0025561F"/>
    <w:rsid w:val="00255A35"/>
    <w:rsid w:val="00257729"/>
    <w:rsid w:val="002577D2"/>
    <w:rsid w:val="00260009"/>
    <w:rsid w:val="002602D0"/>
    <w:rsid w:val="002608CF"/>
    <w:rsid w:val="00260EA0"/>
    <w:rsid w:val="00261194"/>
    <w:rsid w:val="0026138E"/>
    <w:rsid w:val="002633AF"/>
    <w:rsid w:val="00264ED8"/>
    <w:rsid w:val="00265376"/>
    <w:rsid w:val="00266581"/>
    <w:rsid w:val="00266A49"/>
    <w:rsid w:val="00266D55"/>
    <w:rsid w:val="00267374"/>
    <w:rsid w:val="002712C1"/>
    <w:rsid w:val="00271772"/>
    <w:rsid w:val="002717D4"/>
    <w:rsid w:val="00271921"/>
    <w:rsid w:val="00272B1A"/>
    <w:rsid w:val="00272D41"/>
    <w:rsid w:val="00273B49"/>
    <w:rsid w:val="00274866"/>
    <w:rsid w:val="00274E15"/>
    <w:rsid w:val="00274FE5"/>
    <w:rsid w:val="002759DD"/>
    <w:rsid w:val="002802E2"/>
    <w:rsid w:val="002803FF"/>
    <w:rsid w:val="00281109"/>
    <w:rsid w:val="002813B6"/>
    <w:rsid w:val="00281B31"/>
    <w:rsid w:val="00282AD3"/>
    <w:rsid w:val="00282F8F"/>
    <w:rsid w:val="00284E9E"/>
    <w:rsid w:val="002866E1"/>
    <w:rsid w:val="00286B6F"/>
    <w:rsid w:val="00290139"/>
    <w:rsid w:val="0029050C"/>
    <w:rsid w:val="00290D3B"/>
    <w:rsid w:val="00290F40"/>
    <w:rsid w:val="00294C93"/>
    <w:rsid w:val="002950ED"/>
    <w:rsid w:val="0029516D"/>
    <w:rsid w:val="002953A9"/>
    <w:rsid w:val="00295843"/>
    <w:rsid w:val="00295EC2"/>
    <w:rsid w:val="00295FC4"/>
    <w:rsid w:val="002A025B"/>
    <w:rsid w:val="002A0463"/>
    <w:rsid w:val="002A0985"/>
    <w:rsid w:val="002A1BBF"/>
    <w:rsid w:val="002A3FD4"/>
    <w:rsid w:val="002A48FB"/>
    <w:rsid w:val="002A52D5"/>
    <w:rsid w:val="002A55FB"/>
    <w:rsid w:val="002A6EE3"/>
    <w:rsid w:val="002B07A4"/>
    <w:rsid w:val="002B0E51"/>
    <w:rsid w:val="002B1AE4"/>
    <w:rsid w:val="002B2536"/>
    <w:rsid w:val="002B361E"/>
    <w:rsid w:val="002B5437"/>
    <w:rsid w:val="002B6F15"/>
    <w:rsid w:val="002B7DD7"/>
    <w:rsid w:val="002C014A"/>
    <w:rsid w:val="002C1D06"/>
    <w:rsid w:val="002C58D8"/>
    <w:rsid w:val="002C59A6"/>
    <w:rsid w:val="002C6257"/>
    <w:rsid w:val="002C6444"/>
    <w:rsid w:val="002C6614"/>
    <w:rsid w:val="002D051E"/>
    <w:rsid w:val="002D0AD6"/>
    <w:rsid w:val="002D2994"/>
    <w:rsid w:val="002D2B32"/>
    <w:rsid w:val="002D39F0"/>
    <w:rsid w:val="002D3B27"/>
    <w:rsid w:val="002D4E6A"/>
    <w:rsid w:val="002D4F22"/>
    <w:rsid w:val="002E08A7"/>
    <w:rsid w:val="002E12E3"/>
    <w:rsid w:val="002E1A5A"/>
    <w:rsid w:val="002E227C"/>
    <w:rsid w:val="002E2F84"/>
    <w:rsid w:val="002E3715"/>
    <w:rsid w:val="002E41B6"/>
    <w:rsid w:val="002E6325"/>
    <w:rsid w:val="002E7804"/>
    <w:rsid w:val="002E7EE8"/>
    <w:rsid w:val="002F0F5D"/>
    <w:rsid w:val="002F11B2"/>
    <w:rsid w:val="002F3618"/>
    <w:rsid w:val="002F4F65"/>
    <w:rsid w:val="002F572F"/>
    <w:rsid w:val="002F66F0"/>
    <w:rsid w:val="002F7F35"/>
    <w:rsid w:val="00300050"/>
    <w:rsid w:val="00302A95"/>
    <w:rsid w:val="00303103"/>
    <w:rsid w:val="00303560"/>
    <w:rsid w:val="00303730"/>
    <w:rsid w:val="0030399D"/>
    <w:rsid w:val="00303BB2"/>
    <w:rsid w:val="00303FD1"/>
    <w:rsid w:val="00304252"/>
    <w:rsid w:val="00304581"/>
    <w:rsid w:val="00306127"/>
    <w:rsid w:val="00306277"/>
    <w:rsid w:val="00306511"/>
    <w:rsid w:val="00307E2F"/>
    <w:rsid w:val="00307F04"/>
    <w:rsid w:val="003101BC"/>
    <w:rsid w:val="00310619"/>
    <w:rsid w:val="00312220"/>
    <w:rsid w:val="003124AF"/>
    <w:rsid w:val="00312A14"/>
    <w:rsid w:val="00313722"/>
    <w:rsid w:val="003139B7"/>
    <w:rsid w:val="003148A4"/>
    <w:rsid w:val="00314923"/>
    <w:rsid w:val="00314CDA"/>
    <w:rsid w:val="00316304"/>
    <w:rsid w:val="00316424"/>
    <w:rsid w:val="00316885"/>
    <w:rsid w:val="00316B89"/>
    <w:rsid w:val="00316E8B"/>
    <w:rsid w:val="00317A6C"/>
    <w:rsid w:val="003207C1"/>
    <w:rsid w:val="00321507"/>
    <w:rsid w:val="0032153B"/>
    <w:rsid w:val="00321A11"/>
    <w:rsid w:val="0032318A"/>
    <w:rsid w:val="00323CB0"/>
    <w:rsid w:val="003248CC"/>
    <w:rsid w:val="003301BF"/>
    <w:rsid w:val="003304BD"/>
    <w:rsid w:val="00330ED8"/>
    <w:rsid w:val="00331E8E"/>
    <w:rsid w:val="003329CA"/>
    <w:rsid w:val="00332CEF"/>
    <w:rsid w:val="00332EC4"/>
    <w:rsid w:val="003346D6"/>
    <w:rsid w:val="00336549"/>
    <w:rsid w:val="0033687B"/>
    <w:rsid w:val="00336EB3"/>
    <w:rsid w:val="003377D7"/>
    <w:rsid w:val="003378B3"/>
    <w:rsid w:val="00337C8D"/>
    <w:rsid w:val="00337F30"/>
    <w:rsid w:val="00340FB4"/>
    <w:rsid w:val="0034156C"/>
    <w:rsid w:val="00342410"/>
    <w:rsid w:val="00344AA3"/>
    <w:rsid w:val="00344B3E"/>
    <w:rsid w:val="003456AC"/>
    <w:rsid w:val="003459A5"/>
    <w:rsid w:val="00346DCF"/>
    <w:rsid w:val="003471C8"/>
    <w:rsid w:val="003503EF"/>
    <w:rsid w:val="0035051D"/>
    <w:rsid w:val="003505B0"/>
    <w:rsid w:val="0035060F"/>
    <w:rsid w:val="00350BC6"/>
    <w:rsid w:val="00350FDA"/>
    <w:rsid w:val="00351944"/>
    <w:rsid w:val="00352916"/>
    <w:rsid w:val="0035317B"/>
    <w:rsid w:val="00353659"/>
    <w:rsid w:val="00353CA5"/>
    <w:rsid w:val="00354AEF"/>
    <w:rsid w:val="00355D83"/>
    <w:rsid w:val="00356664"/>
    <w:rsid w:val="00357101"/>
    <w:rsid w:val="00357396"/>
    <w:rsid w:val="00361091"/>
    <w:rsid w:val="003613F2"/>
    <w:rsid w:val="0036303A"/>
    <w:rsid w:val="003634E7"/>
    <w:rsid w:val="00363B4C"/>
    <w:rsid w:val="00364B32"/>
    <w:rsid w:val="00364CCF"/>
    <w:rsid w:val="00365F11"/>
    <w:rsid w:val="003667A4"/>
    <w:rsid w:val="00366C24"/>
    <w:rsid w:val="00366F66"/>
    <w:rsid w:val="00367215"/>
    <w:rsid w:val="00370382"/>
    <w:rsid w:val="00372502"/>
    <w:rsid w:val="00373343"/>
    <w:rsid w:val="00377538"/>
    <w:rsid w:val="00381BFE"/>
    <w:rsid w:val="003824B5"/>
    <w:rsid w:val="00382CF4"/>
    <w:rsid w:val="00383AC2"/>
    <w:rsid w:val="003844EA"/>
    <w:rsid w:val="0038493C"/>
    <w:rsid w:val="00385033"/>
    <w:rsid w:val="00385890"/>
    <w:rsid w:val="00385DA5"/>
    <w:rsid w:val="00386BA8"/>
    <w:rsid w:val="003871D5"/>
    <w:rsid w:val="00387D19"/>
    <w:rsid w:val="003908ED"/>
    <w:rsid w:val="003918AB"/>
    <w:rsid w:val="003925B3"/>
    <w:rsid w:val="003929EF"/>
    <w:rsid w:val="003954DC"/>
    <w:rsid w:val="00396FA4"/>
    <w:rsid w:val="0039766D"/>
    <w:rsid w:val="003A09F1"/>
    <w:rsid w:val="003A164D"/>
    <w:rsid w:val="003A16B8"/>
    <w:rsid w:val="003A18E6"/>
    <w:rsid w:val="003A1A22"/>
    <w:rsid w:val="003A1BCE"/>
    <w:rsid w:val="003A1D21"/>
    <w:rsid w:val="003A2BE1"/>
    <w:rsid w:val="003A6D0F"/>
    <w:rsid w:val="003A6DFE"/>
    <w:rsid w:val="003A709B"/>
    <w:rsid w:val="003B1BAE"/>
    <w:rsid w:val="003B5845"/>
    <w:rsid w:val="003B58F5"/>
    <w:rsid w:val="003B68CB"/>
    <w:rsid w:val="003C2F22"/>
    <w:rsid w:val="003C4BA1"/>
    <w:rsid w:val="003C4F10"/>
    <w:rsid w:val="003C545D"/>
    <w:rsid w:val="003C5F9B"/>
    <w:rsid w:val="003C6579"/>
    <w:rsid w:val="003C6BBF"/>
    <w:rsid w:val="003C7842"/>
    <w:rsid w:val="003D0C91"/>
    <w:rsid w:val="003D1F25"/>
    <w:rsid w:val="003D250C"/>
    <w:rsid w:val="003D2BAB"/>
    <w:rsid w:val="003D3BCE"/>
    <w:rsid w:val="003D3DE2"/>
    <w:rsid w:val="003D42BD"/>
    <w:rsid w:val="003D43E3"/>
    <w:rsid w:val="003D469D"/>
    <w:rsid w:val="003D58BE"/>
    <w:rsid w:val="003D6807"/>
    <w:rsid w:val="003D7B4A"/>
    <w:rsid w:val="003E0B73"/>
    <w:rsid w:val="003E0D83"/>
    <w:rsid w:val="003E16B6"/>
    <w:rsid w:val="003E1BE1"/>
    <w:rsid w:val="003E1DB1"/>
    <w:rsid w:val="003E2170"/>
    <w:rsid w:val="003E25A5"/>
    <w:rsid w:val="003E36B6"/>
    <w:rsid w:val="003E5DA9"/>
    <w:rsid w:val="003E7675"/>
    <w:rsid w:val="003F04E2"/>
    <w:rsid w:val="003F0786"/>
    <w:rsid w:val="003F0919"/>
    <w:rsid w:val="003F0B90"/>
    <w:rsid w:val="003F1266"/>
    <w:rsid w:val="003F2D6A"/>
    <w:rsid w:val="003F2E83"/>
    <w:rsid w:val="003F4E20"/>
    <w:rsid w:val="003F669E"/>
    <w:rsid w:val="003F6BCD"/>
    <w:rsid w:val="003F7CB5"/>
    <w:rsid w:val="00400013"/>
    <w:rsid w:val="004009B1"/>
    <w:rsid w:val="00403647"/>
    <w:rsid w:val="00404242"/>
    <w:rsid w:val="004056D4"/>
    <w:rsid w:val="004067E9"/>
    <w:rsid w:val="0040715E"/>
    <w:rsid w:val="00407541"/>
    <w:rsid w:val="00410307"/>
    <w:rsid w:val="004117E9"/>
    <w:rsid w:val="004126F1"/>
    <w:rsid w:val="0041383E"/>
    <w:rsid w:val="00413D6B"/>
    <w:rsid w:val="00414117"/>
    <w:rsid w:val="00414DA6"/>
    <w:rsid w:val="00415183"/>
    <w:rsid w:val="004158B1"/>
    <w:rsid w:val="00415E5C"/>
    <w:rsid w:val="0041705D"/>
    <w:rsid w:val="00417E80"/>
    <w:rsid w:val="0042029F"/>
    <w:rsid w:val="004210CB"/>
    <w:rsid w:val="00421174"/>
    <w:rsid w:val="004213D2"/>
    <w:rsid w:val="004215CD"/>
    <w:rsid w:val="00421DFE"/>
    <w:rsid w:val="00421E77"/>
    <w:rsid w:val="0042355D"/>
    <w:rsid w:val="00424595"/>
    <w:rsid w:val="00424874"/>
    <w:rsid w:val="0042566F"/>
    <w:rsid w:val="004277F5"/>
    <w:rsid w:val="00427E18"/>
    <w:rsid w:val="00430803"/>
    <w:rsid w:val="00430B6C"/>
    <w:rsid w:val="00430B88"/>
    <w:rsid w:val="00431075"/>
    <w:rsid w:val="00431565"/>
    <w:rsid w:val="004325B7"/>
    <w:rsid w:val="00433015"/>
    <w:rsid w:val="004353A1"/>
    <w:rsid w:val="00435658"/>
    <w:rsid w:val="00435AB9"/>
    <w:rsid w:val="00436774"/>
    <w:rsid w:val="00440455"/>
    <w:rsid w:val="0044178C"/>
    <w:rsid w:val="00442823"/>
    <w:rsid w:val="00442EAE"/>
    <w:rsid w:val="00443953"/>
    <w:rsid w:val="0044400A"/>
    <w:rsid w:val="00444F1D"/>
    <w:rsid w:val="00444F7D"/>
    <w:rsid w:val="004454FD"/>
    <w:rsid w:val="00445651"/>
    <w:rsid w:val="00445C32"/>
    <w:rsid w:val="00445CFD"/>
    <w:rsid w:val="00446335"/>
    <w:rsid w:val="004470ED"/>
    <w:rsid w:val="00447A08"/>
    <w:rsid w:val="004504AB"/>
    <w:rsid w:val="004530AB"/>
    <w:rsid w:val="0045389A"/>
    <w:rsid w:val="00453BDB"/>
    <w:rsid w:val="004607B9"/>
    <w:rsid w:val="00461057"/>
    <w:rsid w:val="00462B49"/>
    <w:rsid w:val="00463C8E"/>
    <w:rsid w:val="00463F8B"/>
    <w:rsid w:val="0046498B"/>
    <w:rsid w:val="004663E8"/>
    <w:rsid w:val="00467D8F"/>
    <w:rsid w:val="00470ED4"/>
    <w:rsid w:val="004720C6"/>
    <w:rsid w:val="00472123"/>
    <w:rsid w:val="004721B9"/>
    <w:rsid w:val="00473D0E"/>
    <w:rsid w:val="00474B80"/>
    <w:rsid w:val="004760DE"/>
    <w:rsid w:val="00476CC8"/>
    <w:rsid w:val="0047768A"/>
    <w:rsid w:val="00477AD5"/>
    <w:rsid w:val="00477F27"/>
    <w:rsid w:val="00480614"/>
    <w:rsid w:val="004818D1"/>
    <w:rsid w:val="0048287D"/>
    <w:rsid w:val="004839F2"/>
    <w:rsid w:val="00484102"/>
    <w:rsid w:val="0048429E"/>
    <w:rsid w:val="00484C38"/>
    <w:rsid w:val="004853D9"/>
    <w:rsid w:val="004857F8"/>
    <w:rsid w:val="00485996"/>
    <w:rsid w:val="004870A9"/>
    <w:rsid w:val="004874A4"/>
    <w:rsid w:val="004912AB"/>
    <w:rsid w:val="0049330C"/>
    <w:rsid w:val="00496017"/>
    <w:rsid w:val="00497080"/>
    <w:rsid w:val="00497E46"/>
    <w:rsid w:val="004A0496"/>
    <w:rsid w:val="004A0ADD"/>
    <w:rsid w:val="004A1FF3"/>
    <w:rsid w:val="004A20DD"/>
    <w:rsid w:val="004A43C9"/>
    <w:rsid w:val="004A4AE0"/>
    <w:rsid w:val="004A4EB5"/>
    <w:rsid w:val="004A51A5"/>
    <w:rsid w:val="004A6172"/>
    <w:rsid w:val="004A7AF9"/>
    <w:rsid w:val="004B0348"/>
    <w:rsid w:val="004B0BA4"/>
    <w:rsid w:val="004B0EA1"/>
    <w:rsid w:val="004B26C9"/>
    <w:rsid w:val="004B2B1F"/>
    <w:rsid w:val="004B2F0F"/>
    <w:rsid w:val="004B5542"/>
    <w:rsid w:val="004B5AC9"/>
    <w:rsid w:val="004B5FA3"/>
    <w:rsid w:val="004B6864"/>
    <w:rsid w:val="004B6B31"/>
    <w:rsid w:val="004B71C5"/>
    <w:rsid w:val="004B723B"/>
    <w:rsid w:val="004C0A44"/>
    <w:rsid w:val="004C0CDC"/>
    <w:rsid w:val="004C0EFC"/>
    <w:rsid w:val="004C0FF6"/>
    <w:rsid w:val="004C15FA"/>
    <w:rsid w:val="004C1841"/>
    <w:rsid w:val="004C4D1E"/>
    <w:rsid w:val="004C4D52"/>
    <w:rsid w:val="004C4E3E"/>
    <w:rsid w:val="004C573F"/>
    <w:rsid w:val="004C575E"/>
    <w:rsid w:val="004C59AB"/>
    <w:rsid w:val="004C65C1"/>
    <w:rsid w:val="004D10A7"/>
    <w:rsid w:val="004D12B7"/>
    <w:rsid w:val="004D1761"/>
    <w:rsid w:val="004D197A"/>
    <w:rsid w:val="004D2009"/>
    <w:rsid w:val="004D2D52"/>
    <w:rsid w:val="004D3AC0"/>
    <w:rsid w:val="004D3BF4"/>
    <w:rsid w:val="004D3E6F"/>
    <w:rsid w:val="004D48D5"/>
    <w:rsid w:val="004D57D3"/>
    <w:rsid w:val="004D5B3C"/>
    <w:rsid w:val="004D6869"/>
    <w:rsid w:val="004D795C"/>
    <w:rsid w:val="004D7F02"/>
    <w:rsid w:val="004E0A60"/>
    <w:rsid w:val="004E0A9D"/>
    <w:rsid w:val="004E1699"/>
    <w:rsid w:val="004E21D2"/>
    <w:rsid w:val="004E2362"/>
    <w:rsid w:val="004E2997"/>
    <w:rsid w:val="004E3150"/>
    <w:rsid w:val="004E4C9D"/>
    <w:rsid w:val="004E7FAA"/>
    <w:rsid w:val="004F0549"/>
    <w:rsid w:val="004F2ADC"/>
    <w:rsid w:val="004F35C6"/>
    <w:rsid w:val="004F3792"/>
    <w:rsid w:val="004F506D"/>
    <w:rsid w:val="004F61A9"/>
    <w:rsid w:val="004F6572"/>
    <w:rsid w:val="004F701C"/>
    <w:rsid w:val="004F785F"/>
    <w:rsid w:val="005007E6"/>
    <w:rsid w:val="00500A01"/>
    <w:rsid w:val="00500B04"/>
    <w:rsid w:val="00501589"/>
    <w:rsid w:val="005027F4"/>
    <w:rsid w:val="00503251"/>
    <w:rsid w:val="00505CB7"/>
    <w:rsid w:val="00506233"/>
    <w:rsid w:val="00510794"/>
    <w:rsid w:val="005107C8"/>
    <w:rsid w:val="005148F5"/>
    <w:rsid w:val="00515411"/>
    <w:rsid w:val="00515EB1"/>
    <w:rsid w:val="00517372"/>
    <w:rsid w:val="0052036B"/>
    <w:rsid w:val="00520C73"/>
    <w:rsid w:val="00521734"/>
    <w:rsid w:val="005219D4"/>
    <w:rsid w:val="005219FD"/>
    <w:rsid w:val="00522188"/>
    <w:rsid w:val="00522590"/>
    <w:rsid w:val="00522D95"/>
    <w:rsid w:val="00523536"/>
    <w:rsid w:val="0052389F"/>
    <w:rsid w:val="00524F00"/>
    <w:rsid w:val="00526705"/>
    <w:rsid w:val="00526788"/>
    <w:rsid w:val="00527591"/>
    <w:rsid w:val="00530229"/>
    <w:rsid w:val="00531291"/>
    <w:rsid w:val="005317AE"/>
    <w:rsid w:val="00532832"/>
    <w:rsid w:val="00533BB5"/>
    <w:rsid w:val="00533E20"/>
    <w:rsid w:val="00533EC3"/>
    <w:rsid w:val="0053463C"/>
    <w:rsid w:val="005359E8"/>
    <w:rsid w:val="00535F5C"/>
    <w:rsid w:val="0053733D"/>
    <w:rsid w:val="00537E7C"/>
    <w:rsid w:val="00540656"/>
    <w:rsid w:val="005411F7"/>
    <w:rsid w:val="005423D6"/>
    <w:rsid w:val="005430C0"/>
    <w:rsid w:val="005437C6"/>
    <w:rsid w:val="005445F4"/>
    <w:rsid w:val="00545A23"/>
    <w:rsid w:val="0054618C"/>
    <w:rsid w:val="005472BC"/>
    <w:rsid w:val="005478A9"/>
    <w:rsid w:val="0055009A"/>
    <w:rsid w:val="00550A90"/>
    <w:rsid w:val="0055245E"/>
    <w:rsid w:val="00553AA1"/>
    <w:rsid w:val="00553CA8"/>
    <w:rsid w:val="005542F4"/>
    <w:rsid w:val="00556471"/>
    <w:rsid w:val="00557698"/>
    <w:rsid w:val="00557C43"/>
    <w:rsid w:val="005600AD"/>
    <w:rsid w:val="005606C8"/>
    <w:rsid w:val="0056075A"/>
    <w:rsid w:val="0056123B"/>
    <w:rsid w:val="00561CE6"/>
    <w:rsid w:val="005622B3"/>
    <w:rsid w:val="005627A7"/>
    <w:rsid w:val="005627E9"/>
    <w:rsid w:val="00564C39"/>
    <w:rsid w:val="00566D2C"/>
    <w:rsid w:val="00566FA3"/>
    <w:rsid w:val="00567D41"/>
    <w:rsid w:val="00573C73"/>
    <w:rsid w:val="00575186"/>
    <w:rsid w:val="005773E7"/>
    <w:rsid w:val="005800E5"/>
    <w:rsid w:val="00582A8F"/>
    <w:rsid w:val="00584A88"/>
    <w:rsid w:val="00586E8C"/>
    <w:rsid w:val="00587B45"/>
    <w:rsid w:val="00590670"/>
    <w:rsid w:val="00590A32"/>
    <w:rsid w:val="00590DF0"/>
    <w:rsid w:val="00590FF0"/>
    <w:rsid w:val="00591FA3"/>
    <w:rsid w:val="0059270D"/>
    <w:rsid w:val="0059386B"/>
    <w:rsid w:val="00593DEA"/>
    <w:rsid w:val="00594A98"/>
    <w:rsid w:val="0059614A"/>
    <w:rsid w:val="00596381"/>
    <w:rsid w:val="00596D40"/>
    <w:rsid w:val="00596E38"/>
    <w:rsid w:val="005A0A88"/>
    <w:rsid w:val="005A13B3"/>
    <w:rsid w:val="005A1518"/>
    <w:rsid w:val="005A16B5"/>
    <w:rsid w:val="005A1C24"/>
    <w:rsid w:val="005A207C"/>
    <w:rsid w:val="005A3FD2"/>
    <w:rsid w:val="005A4824"/>
    <w:rsid w:val="005A4A26"/>
    <w:rsid w:val="005A6865"/>
    <w:rsid w:val="005A7174"/>
    <w:rsid w:val="005A761C"/>
    <w:rsid w:val="005A7A8A"/>
    <w:rsid w:val="005A7D8A"/>
    <w:rsid w:val="005A7E63"/>
    <w:rsid w:val="005B1493"/>
    <w:rsid w:val="005B5242"/>
    <w:rsid w:val="005B6443"/>
    <w:rsid w:val="005B68A0"/>
    <w:rsid w:val="005B6984"/>
    <w:rsid w:val="005B726D"/>
    <w:rsid w:val="005B7B80"/>
    <w:rsid w:val="005C0DF4"/>
    <w:rsid w:val="005C19A3"/>
    <w:rsid w:val="005C5766"/>
    <w:rsid w:val="005C57EF"/>
    <w:rsid w:val="005C65C7"/>
    <w:rsid w:val="005C7E14"/>
    <w:rsid w:val="005D0F33"/>
    <w:rsid w:val="005D0F7B"/>
    <w:rsid w:val="005D17A2"/>
    <w:rsid w:val="005D24B3"/>
    <w:rsid w:val="005D30E1"/>
    <w:rsid w:val="005D3894"/>
    <w:rsid w:val="005D3A6B"/>
    <w:rsid w:val="005D4055"/>
    <w:rsid w:val="005D57DA"/>
    <w:rsid w:val="005D58CB"/>
    <w:rsid w:val="005D5C17"/>
    <w:rsid w:val="005D62DD"/>
    <w:rsid w:val="005D661F"/>
    <w:rsid w:val="005D691C"/>
    <w:rsid w:val="005D6A35"/>
    <w:rsid w:val="005D6A45"/>
    <w:rsid w:val="005D6F9A"/>
    <w:rsid w:val="005D711B"/>
    <w:rsid w:val="005D74EF"/>
    <w:rsid w:val="005E0326"/>
    <w:rsid w:val="005E19C5"/>
    <w:rsid w:val="005E1ED0"/>
    <w:rsid w:val="005E2978"/>
    <w:rsid w:val="005E326F"/>
    <w:rsid w:val="005E3822"/>
    <w:rsid w:val="005E3CC0"/>
    <w:rsid w:val="005E45C1"/>
    <w:rsid w:val="005E5141"/>
    <w:rsid w:val="005E5F1F"/>
    <w:rsid w:val="005E63ED"/>
    <w:rsid w:val="005E6B41"/>
    <w:rsid w:val="005E6C6E"/>
    <w:rsid w:val="005E78BB"/>
    <w:rsid w:val="005F0EBA"/>
    <w:rsid w:val="005F44C9"/>
    <w:rsid w:val="005F54E9"/>
    <w:rsid w:val="005F57D4"/>
    <w:rsid w:val="005F5946"/>
    <w:rsid w:val="005F74B9"/>
    <w:rsid w:val="00600C01"/>
    <w:rsid w:val="00601570"/>
    <w:rsid w:val="00601CBB"/>
    <w:rsid w:val="00602093"/>
    <w:rsid w:val="0060219B"/>
    <w:rsid w:val="006021BC"/>
    <w:rsid w:val="00603362"/>
    <w:rsid w:val="0060356D"/>
    <w:rsid w:val="00604D30"/>
    <w:rsid w:val="00606B8C"/>
    <w:rsid w:val="00606EA8"/>
    <w:rsid w:val="006104E1"/>
    <w:rsid w:val="00610732"/>
    <w:rsid w:val="00611A82"/>
    <w:rsid w:val="00611E53"/>
    <w:rsid w:val="00611F9F"/>
    <w:rsid w:val="006129C2"/>
    <w:rsid w:val="0061301F"/>
    <w:rsid w:val="00615078"/>
    <w:rsid w:val="006159AA"/>
    <w:rsid w:val="00615D19"/>
    <w:rsid w:val="00615FB5"/>
    <w:rsid w:val="00616C30"/>
    <w:rsid w:val="00617A63"/>
    <w:rsid w:val="00617B75"/>
    <w:rsid w:val="0062060B"/>
    <w:rsid w:val="00620FDF"/>
    <w:rsid w:val="006250EB"/>
    <w:rsid w:val="0062782A"/>
    <w:rsid w:val="0063034A"/>
    <w:rsid w:val="006315D1"/>
    <w:rsid w:val="00634A10"/>
    <w:rsid w:val="00635EF8"/>
    <w:rsid w:val="006367B0"/>
    <w:rsid w:val="006373A7"/>
    <w:rsid w:val="006408DA"/>
    <w:rsid w:val="0064112D"/>
    <w:rsid w:val="0064145E"/>
    <w:rsid w:val="006423F4"/>
    <w:rsid w:val="00642487"/>
    <w:rsid w:val="006442C6"/>
    <w:rsid w:val="00644CB2"/>
    <w:rsid w:val="00644D40"/>
    <w:rsid w:val="00644FC5"/>
    <w:rsid w:val="0064559E"/>
    <w:rsid w:val="00646044"/>
    <w:rsid w:val="0064633D"/>
    <w:rsid w:val="00646812"/>
    <w:rsid w:val="0065194F"/>
    <w:rsid w:val="006521AF"/>
    <w:rsid w:val="0065541D"/>
    <w:rsid w:val="00655C17"/>
    <w:rsid w:val="00655F2E"/>
    <w:rsid w:val="0065621D"/>
    <w:rsid w:val="0065798B"/>
    <w:rsid w:val="00657CA1"/>
    <w:rsid w:val="00660B81"/>
    <w:rsid w:val="00662548"/>
    <w:rsid w:val="00663068"/>
    <w:rsid w:val="006643E0"/>
    <w:rsid w:val="00664806"/>
    <w:rsid w:val="00664CA1"/>
    <w:rsid w:val="006651A4"/>
    <w:rsid w:val="00665E80"/>
    <w:rsid w:val="00666286"/>
    <w:rsid w:val="00666F8A"/>
    <w:rsid w:val="006723FC"/>
    <w:rsid w:val="006726BF"/>
    <w:rsid w:val="00672A93"/>
    <w:rsid w:val="00673F4E"/>
    <w:rsid w:val="00674904"/>
    <w:rsid w:val="00674B3D"/>
    <w:rsid w:val="00677D89"/>
    <w:rsid w:val="006805E3"/>
    <w:rsid w:val="00680916"/>
    <w:rsid w:val="006815EE"/>
    <w:rsid w:val="0068367D"/>
    <w:rsid w:val="00684840"/>
    <w:rsid w:val="006856E0"/>
    <w:rsid w:val="0068775B"/>
    <w:rsid w:val="006904F7"/>
    <w:rsid w:val="00690ECB"/>
    <w:rsid w:val="00691141"/>
    <w:rsid w:val="0069271F"/>
    <w:rsid w:val="0069352B"/>
    <w:rsid w:val="00695203"/>
    <w:rsid w:val="006958D9"/>
    <w:rsid w:val="00695C4C"/>
    <w:rsid w:val="006963B2"/>
    <w:rsid w:val="00696588"/>
    <w:rsid w:val="006979FD"/>
    <w:rsid w:val="006A151B"/>
    <w:rsid w:val="006A15C2"/>
    <w:rsid w:val="006A2CA6"/>
    <w:rsid w:val="006A3CC2"/>
    <w:rsid w:val="006A481A"/>
    <w:rsid w:val="006A51FF"/>
    <w:rsid w:val="006A56D5"/>
    <w:rsid w:val="006A5971"/>
    <w:rsid w:val="006A5B49"/>
    <w:rsid w:val="006A6BA9"/>
    <w:rsid w:val="006A6F58"/>
    <w:rsid w:val="006A783D"/>
    <w:rsid w:val="006B1F1C"/>
    <w:rsid w:val="006B2771"/>
    <w:rsid w:val="006B2FE7"/>
    <w:rsid w:val="006B4B82"/>
    <w:rsid w:val="006B57A1"/>
    <w:rsid w:val="006B5EB8"/>
    <w:rsid w:val="006B6063"/>
    <w:rsid w:val="006B6143"/>
    <w:rsid w:val="006B63FE"/>
    <w:rsid w:val="006C0042"/>
    <w:rsid w:val="006C00A1"/>
    <w:rsid w:val="006C17EE"/>
    <w:rsid w:val="006C25E6"/>
    <w:rsid w:val="006C291E"/>
    <w:rsid w:val="006C3FC0"/>
    <w:rsid w:val="006C4356"/>
    <w:rsid w:val="006C56DC"/>
    <w:rsid w:val="006C5854"/>
    <w:rsid w:val="006C61FE"/>
    <w:rsid w:val="006C6707"/>
    <w:rsid w:val="006C6BDA"/>
    <w:rsid w:val="006C7221"/>
    <w:rsid w:val="006C7754"/>
    <w:rsid w:val="006C7AC5"/>
    <w:rsid w:val="006D1039"/>
    <w:rsid w:val="006D2178"/>
    <w:rsid w:val="006D2F31"/>
    <w:rsid w:val="006D30F1"/>
    <w:rsid w:val="006D3715"/>
    <w:rsid w:val="006D39E2"/>
    <w:rsid w:val="006D451D"/>
    <w:rsid w:val="006D64A4"/>
    <w:rsid w:val="006D6C0D"/>
    <w:rsid w:val="006D7CCF"/>
    <w:rsid w:val="006E0086"/>
    <w:rsid w:val="006E02F0"/>
    <w:rsid w:val="006E07B9"/>
    <w:rsid w:val="006E0B53"/>
    <w:rsid w:val="006E0C82"/>
    <w:rsid w:val="006E2CAD"/>
    <w:rsid w:val="006E3955"/>
    <w:rsid w:val="006E3BB6"/>
    <w:rsid w:val="006E47E1"/>
    <w:rsid w:val="006E5825"/>
    <w:rsid w:val="006E7C0B"/>
    <w:rsid w:val="006E7E72"/>
    <w:rsid w:val="006F0D37"/>
    <w:rsid w:val="006F278F"/>
    <w:rsid w:val="006F2859"/>
    <w:rsid w:val="006F2A71"/>
    <w:rsid w:val="006F3214"/>
    <w:rsid w:val="006F40A5"/>
    <w:rsid w:val="006F4154"/>
    <w:rsid w:val="006F483D"/>
    <w:rsid w:val="006F6127"/>
    <w:rsid w:val="006F63AA"/>
    <w:rsid w:val="006F6DFB"/>
    <w:rsid w:val="006F6DFF"/>
    <w:rsid w:val="006F7355"/>
    <w:rsid w:val="006F73B3"/>
    <w:rsid w:val="006F7B3B"/>
    <w:rsid w:val="006F7B7B"/>
    <w:rsid w:val="00701315"/>
    <w:rsid w:val="007017F3"/>
    <w:rsid w:val="007024E4"/>
    <w:rsid w:val="007025C9"/>
    <w:rsid w:val="00703888"/>
    <w:rsid w:val="00705BB5"/>
    <w:rsid w:val="007079D0"/>
    <w:rsid w:val="007104A4"/>
    <w:rsid w:val="0071053C"/>
    <w:rsid w:val="007155AB"/>
    <w:rsid w:val="00715657"/>
    <w:rsid w:val="00715EE1"/>
    <w:rsid w:val="007171CB"/>
    <w:rsid w:val="00720AE1"/>
    <w:rsid w:val="00722AF1"/>
    <w:rsid w:val="00722CCE"/>
    <w:rsid w:val="0072302F"/>
    <w:rsid w:val="00723EA0"/>
    <w:rsid w:val="00725B0A"/>
    <w:rsid w:val="007274DB"/>
    <w:rsid w:val="00730A04"/>
    <w:rsid w:val="00730CE9"/>
    <w:rsid w:val="00731452"/>
    <w:rsid w:val="007329AC"/>
    <w:rsid w:val="007345B8"/>
    <w:rsid w:val="0073519F"/>
    <w:rsid w:val="0073536F"/>
    <w:rsid w:val="00736A04"/>
    <w:rsid w:val="00736DC4"/>
    <w:rsid w:val="00736EE5"/>
    <w:rsid w:val="007372BD"/>
    <w:rsid w:val="00737FA7"/>
    <w:rsid w:val="00742239"/>
    <w:rsid w:val="00742F50"/>
    <w:rsid w:val="0074353A"/>
    <w:rsid w:val="00744E9A"/>
    <w:rsid w:val="00745B26"/>
    <w:rsid w:val="00745D07"/>
    <w:rsid w:val="00747E19"/>
    <w:rsid w:val="00750958"/>
    <w:rsid w:val="00751B5C"/>
    <w:rsid w:val="00752B53"/>
    <w:rsid w:val="00752C86"/>
    <w:rsid w:val="007542E0"/>
    <w:rsid w:val="0075447C"/>
    <w:rsid w:val="00755503"/>
    <w:rsid w:val="00756817"/>
    <w:rsid w:val="00756B4B"/>
    <w:rsid w:val="0076042D"/>
    <w:rsid w:val="007604ED"/>
    <w:rsid w:val="00760953"/>
    <w:rsid w:val="00760BDB"/>
    <w:rsid w:val="007618B9"/>
    <w:rsid w:val="00761B26"/>
    <w:rsid w:val="00761D5C"/>
    <w:rsid w:val="00762399"/>
    <w:rsid w:val="007624E2"/>
    <w:rsid w:val="007635A2"/>
    <w:rsid w:val="00764718"/>
    <w:rsid w:val="00764912"/>
    <w:rsid w:val="00765458"/>
    <w:rsid w:val="007656A4"/>
    <w:rsid w:val="00765EBF"/>
    <w:rsid w:val="007662D9"/>
    <w:rsid w:val="00770F4B"/>
    <w:rsid w:val="00771F00"/>
    <w:rsid w:val="007724D0"/>
    <w:rsid w:val="00772526"/>
    <w:rsid w:val="00772886"/>
    <w:rsid w:val="00772CBB"/>
    <w:rsid w:val="00772FA6"/>
    <w:rsid w:val="00773A6C"/>
    <w:rsid w:val="007744EA"/>
    <w:rsid w:val="00774EA0"/>
    <w:rsid w:val="007766EE"/>
    <w:rsid w:val="00777988"/>
    <w:rsid w:val="00777B65"/>
    <w:rsid w:val="0078097E"/>
    <w:rsid w:val="00780D20"/>
    <w:rsid w:val="00783285"/>
    <w:rsid w:val="00783B37"/>
    <w:rsid w:val="00783EAD"/>
    <w:rsid w:val="007849F6"/>
    <w:rsid w:val="007859DF"/>
    <w:rsid w:val="00785D2B"/>
    <w:rsid w:val="0078604D"/>
    <w:rsid w:val="00786E72"/>
    <w:rsid w:val="0078708F"/>
    <w:rsid w:val="00787F64"/>
    <w:rsid w:val="00790224"/>
    <w:rsid w:val="007902D4"/>
    <w:rsid w:val="0079498A"/>
    <w:rsid w:val="00795296"/>
    <w:rsid w:val="00795CA0"/>
    <w:rsid w:val="00795EEE"/>
    <w:rsid w:val="00795FEE"/>
    <w:rsid w:val="00796021"/>
    <w:rsid w:val="007960C2"/>
    <w:rsid w:val="00796552"/>
    <w:rsid w:val="007A0A6A"/>
    <w:rsid w:val="007A424B"/>
    <w:rsid w:val="007A4491"/>
    <w:rsid w:val="007A46EA"/>
    <w:rsid w:val="007A5AAD"/>
    <w:rsid w:val="007A600E"/>
    <w:rsid w:val="007B01C1"/>
    <w:rsid w:val="007B03CD"/>
    <w:rsid w:val="007B1BBD"/>
    <w:rsid w:val="007B1E25"/>
    <w:rsid w:val="007B1E71"/>
    <w:rsid w:val="007B42C5"/>
    <w:rsid w:val="007B485C"/>
    <w:rsid w:val="007B5460"/>
    <w:rsid w:val="007B5EC0"/>
    <w:rsid w:val="007B6975"/>
    <w:rsid w:val="007B7507"/>
    <w:rsid w:val="007B7A2F"/>
    <w:rsid w:val="007C011F"/>
    <w:rsid w:val="007C0E9A"/>
    <w:rsid w:val="007C1F32"/>
    <w:rsid w:val="007C1F51"/>
    <w:rsid w:val="007C35AE"/>
    <w:rsid w:val="007C3B00"/>
    <w:rsid w:val="007C3F47"/>
    <w:rsid w:val="007C467C"/>
    <w:rsid w:val="007C6508"/>
    <w:rsid w:val="007D21FD"/>
    <w:rsid w:val="007D230E"/>
    <w:rsid w:val="007D3350"/>
    <w:rsid w:val="007D3D4A"/>
    <w:rsid w:val="007D40F9"/>
    <w:rsid w:val="007D5C6F"/>
    <w:rsid w:val="007D6A3A"/>
    <w:rsid w:val="007D6D08"/>
    <w:rsid w:val="007E03DD"/>
    <w:rsid w:val="007E1882"/>
    <w:rsid w:val="007E1BC8"/>
    <w:rsid w:val="007E2AF3"/>
    <w:rsid w:val="007E38A4"/>
    <w:rsid w:val="007E52F9"/>
    <w:rsid w:val="007E5518"/>
    <w:rsid w:val="007E572F"/>
    <w:rsid w:val="007E783C"/>
    <w:rsid w:val="007F0AE3"/>
    <w:rsid w:val="007F1EA6"/>
    <w:rsid w:val="007F2F01"/>
    <w:rsid w:val="007F31C4"/>
    <w:rsid w:val="007F4785"/>
    <w:rsid w:val="007F4FEE"/>
    <w:rsid w:val="007F65AA"/>
    <w:rsid w:val="007F71F1"/>
    <w:rsid w:val="00800054"/>
    <w:rsid w:val="00800CD5"/>
    <w:rsid w:val="008024BA"/>
    <w:rsid w:val="00804BE0"/>
    <w:rsid w:val="00804CD5"/>
    <w:rsid w:val="00805FE3"/>
    <w:rsid w:val="008067DA"/>
    <w:rsid w:val="008073E2"/>
    <w:rsid w:val="008109B7"/>
    <w:rsid w:val="008125B3"/>
    <w:rsid w:val="00812A3B"/>
    <w:rsid w:val="00812B85"/>
    <w:rsid w:val="00812FEA"/>
    <w:rsid w:val="008130B6"/>
    <w:rsid w:val="008158AA"/>
    <w:rsid w:val="00815FC7"/>
    <w:rsid w:val="00816C21"/>
    <w:rsid w:val="008170B0"/>
    <w:rsid w:val="00820A5B"/>
    <w:rsid w:val="008241E4"/>
    <w:rsid w:val="0082442B"/>
    <w:rsid w:val="008260C0"/>
    <w:rsid w:val="008300AF"/>
    <w:rsid w:val="008306DC"/>
    <w:rsid w:val="008331A0"/>
    <w:rsid w:val="00833998"/>
    <w:rsid w:val="00833ACB"/>
    <w:rsid w:val="00834D92"/>
    <w:rsid w:val="00834EC1"/>
    <w:rsid w:val="0083703C"/>
    <w:rsid w:val="0083724C"/>
    <w:rsid w:val="00837AD3"/>
    <w:rsid w:val="00841CE6"/>
    <w:rsid w:val="00843A92"/>
    <w:rsid w:val="008445C0"/>
    <w:rsid w:val="0084711F"/>
    <w:rsid w:val="00847A1E"/>
    <w:rsid w:val="00847AE4"/>
    <w:rsid w:val="00850741"/>
    <w:rsid w:val="0085124A"/>
    <w:rsid w:val="008513AA"/>
    <w:rsid w:val="00852345"/>
    <w:rsid w:val="00852D9B"/>
    <w:rsid w:val="008532BF"/>
    <w:rsid w:val="0085342C"/>
    <w:rsid w:val="00854FE9"/>
    <w:rsid w:val="00856C8B"/>
    <w:rsid w:val="00857C4E"/>
    <w:rsid w:val="008605FA"/>
    <w:rsid w:val="008616AD"/>
    <w:rsid w:val="008625C6"/>
    <w:rsid w:val="00865043"/>
    <w:rsid w:val="00865AA4"/>
    <w:rsid w:val="00866033"/>
    <w:rsid w:val="008665AA"/>
    <w:rsid w:val="00867DCC"/>
    <w:rsid w:val="0087041F"/>
    <w:rsid w:val="00870821"/>
    <w:rsid w:val="00870933"/>
    <w:rsid w:val="00872BE7"/>
    <w:rsid w:val="00873639"/>
    <w:rsid w:val="00874110"/>
    <w:rsid w:val="0087646D"/>
    <w:rsid w:val="0087783E"/>
    <w:rsid w:val="00877C08"/>
    <w:rsid w:val="00880ACD"/>
    <w:rsid w:val="00880CCC"/>
    <w:rsid w:val="008811D2"/>
    <w:rsid w:val="00881A41"/>
    <w:rsid w:val="0088302C"/>
    <w:rsid w:val="008844F4"/>
    <w:rsid w:val="00884A64"/>
    <w:rsid w:val="00886447"/>
    <w:rsid w:val="008869C4"/>
    <w:rsid w:val="00886FC3"/>
    <w:rsid w:val="00887072"/>
    <w:rsid w:val="008877FE"/>
    <w:rsid w:val="008901AF"/>
    <w:rsid w:val="00890C9D"/>
    <w:rsid w:val="00890D98"/>
    <w:rsid w:val="008913BC"/>
    <w:rsid w:val="0089156C"/>
    <w:rsid w:val="008937B9"/>
    <w:rsid w:val="0089401C"/>
    <w:rsid w:val="008940DB"/>
    <w:rsid w:val="0089418B"/>
    <w:rsid w:val="00895613"/>
    <w:rsid w:val="008968C5"/>
    <w:rsid w:val="008A02E2"/>
    <w:rsid w:val="008A092C"/>
    <w:rsid w:val="008A13F3"/>
    <w:rsid w:val="008A194A"/>
    <w:rsid w:val="008A36C2"/>
    <w:rsid w:val="008A3EA9"/>
    <w:rsid w:val="008A4232"/>
    <w:rsid w:val="008A44C6"/>
    <w:rsid w:val="008A506F"/>
    <w:rsid w:val="008A6EE4"/>
    <w:rsid w:val="008A73EC"/>
    <w:rsid w:val="008A74E6"/>
    <w:rsid w:val="008A777A"/>
    <w:rsid w:val="008B2672"/>
    <w:rsid w:val="008B2BE2"/>
    <w:rsid w:val="008B3826"/>
    <w:rsid w:val="008B5039"/>
    <w:rsid w:val="008B5185"/>
    <w:rsid w:val="008B5393"/>
    <w:rsid w:val="008B6089"/>
    <w:rsid w:val="008B60A2"/>
    <w:rsid w:val="008B63EC"/>
    <w:rsid w:val="008B6531"/>
    <w:rsid w:val="008C02C4"/>
    <w:rsid w:val="008C0356"/>
    <w:rsid w:val="008C065D"/>
    <w:rsid w:val="008C06D0"/>
    <w:rsid w:val="008C0E04"/>
    <w:rsid w:val="008C140F"/>
    <w:rsid w:val="008C1A4F"/>
    <w:rsid w:val="008C21BD"/>
    <w:rsid w:val="008C299A"/>
    <w:rsid w:val="008C474E"/>
    <w:rsid w:val="008C532F"/>
    <w:rsid w:val="008C688F"/>
    <w:rsid w:val="008D00C3"/>
    <w:rsid w:val="008D0765"/>
    <w:rsid w:val="008D084D"/>
    <w:rsid w:val="008D13C2"/>
    <w:rsid w:val="008D1B0E"/>
    <w:rsid w:val="008D2274"/>
    <w:rsid w:val="008D3463"/>
    <w:rsid w:val="008D37B0"/>
    <w:rsid w:val="008D404D"/>
    <w:rsid w:val="008D4A56"/>
    <w:rsid w:val="008D56CE"/>
    <w:rsid w:val="008D575D"/>
    <w:rsid w:val="008D7A74"/>
    <w:rsid w:val="008E0063"/>
    <w:rsid w:val="008E018E"/>
    <w:rsid w:val="008E06FF"/>
    <w:rsid w:val="008E101B"/>
    <w:rsid w:val="008E13B8"/>
    <w:rsid w:val="008E24AF"/>
    <w:rsid w:val="008E2B3F"/>
    <w:rsid w:val="008E2C5B"/>
    <w:rsid w:val="008E3821"/>
    <w:rsid w:val="008E3AFD"/>
    <w:rsid w:val="008E440F"/>
    <w:rsid w:val="008E4596"/>
    <w:rsid w:val="008E4D17"/>
    <w:rsid w:val="008E53A4"/>
    <w:rsid w:val="008E69C1"/>
    <w:rsid w:val="008E7982"/>
    <w:rsid w:val="008F0261"/>
    <w:rsid w:val="008F0310"/>
    <w:rsid w:val="008F0BD1"/>
    <w:rsid w:val="008F35BC"/>
    <w:rsid w:val="008F4150"/>
    <w:rsid w:val="008F434D"/>
    <w:rsid w:val="008F4A11"/>
    <w:rsid w:val="008F5439"/>
    <w:rsid w:val="008F5720"/>
    <w:rsid w:val="008F6081"/>
    <w:rsid w:val="008F767A"/>
    <w:rsid w:val="008F7740"/>
    <w:rsid w:val="008F7B34"/>
    <w:rsid w:val="0090004D"/>
    <w:rsid w:val="00901008"/>
    <w:rsid w:val="00901434"/>
    <w:rsid w:val="009016FB"/>
    <w:rsid w:val="009018E0"/>
    <w:rsid w:val="00901D59"/>
    <w:rsid w:val="00903D3C"/>
    <w:rsid w:val="00903DAC"/>
    <w:rsid w:val="00904353"/>
    <w:rsid w:val="009045FE"/>
    <w:rsid w:val="00904DE0"/>
    <w:rsid w:val="00904FE1"/>
    <w:rsid w:val="009064B9"/>
    <w:rsid w:val="00906FEC"/>
    <w:rsid w:val="00907F16"/>
    <w:rsid w:val="00910EE4"/>
    <w:rsid w:val="009135D2"/>
    <w:rsid w:val="00914ADB"/>
    <w:rsid w:val="00916DB5"/>
    <w:rsid w:val="00916F9A"/>
    <w:rsid w:val="00917621"/>
    <w:rsid w:val="00917917"/>
    <w:rsid w:val="00917C95"/>
    <w:rsid w:val="009200A7"/>
    <w:rsid w:val="00920B46"/>
    <w:rsid w:val="00920BB6"/>
    <w:rsid w:val="00921E3D"/>
    <w:rsid w:val="009238E6"/>
    <w:rsid w:val="009238FD"/>
    <w:rsid w:val="009253B4"/>
    <w:rsid w:val="0092593B"/>
    <w:rsid w:val="0092750E"/>
    <w:rsid w:val="009307C8"/>
    <w:rsid w:val="00931A58"/>
    <w:rsid w:val="0093250F"/>
    <w:rsid w:val="00932871"/>
    <w:rsid w:val="00934328"/>
    <w:rsid w:val="0093434A"/>
    <w:rsid w:val="00934621"/>
    <w:rsid w:val="009354C8"/>
    <w:rsid w:val="00936005"/>
    <w:rsid w:val="0093644B"/>
    <w:rsid w:val="009366AD"/>
    <w:rsid w:val="00936880"/>
    <w:rsid w:val="00936CA8"/>
    <w:rsid w:val="00940E9D"/>
    <w:rsid w:val="00941309"/>
    <w:rsid w:val="009416C3"/>
    <w:rsid w:val="00941A43"/>
    <w:rsid w:val="00942475"/>
    <w:rsid w:val="00942620"/>
    <w:rsid w:val="00942AD3"/>
    <w:rsid w:val="00942D9E"/>
    <w:rsid w:val="00942EAB"/>
    <w:rsid w:val="00945A97"/>
    <w:rsid w:val="0094717B"/>
    <w:rsid w:val="00947848"/>
    <w:rsid w:val="00950B9F"/>
    <w:rsid w:val="00951562"/>
    <w:rsid w:val="009520DD"/>
    <w:rsid w:val="0095265B"/>
    <w:rsid w:val="009532B6"/>
    <w:rsid w:val="009536CE"/>
    <w:rsid w:val="009537C9"/>
    <w:rsid w:val="00954239"/>
    <w:rsid w:val="00954B29"/>
    <w:rsid w:val="00954BF6"/>
    <w:rsid w:val="00955B41"/>
    <w:rsid w:val="009566E8"/>
    <w:rsid w:val="00956BF5"/>
    <w:rsid w:val="009576BF"/>
    <w:rsid w:val="00957CDF"/>
    <w:rsid w:val="0096044B"/>
    <w:rsid w:val="00960DE5"/>
    <w:rsid w:val="00961253"/>
    <w:rsid w:val="00961EE6"/>
    <w:rsid w:val="0096209D"/>
    <w:rsid w:val="00962423"/>
    <w:rsid w:val="009625D0"/>
    <w:rsid w:val="0096311E"/>
    <w:rsid w:val="00963133"/>
    <w:rsid w:val="00963382"/>
    <w:rsid w:val="00963A1F"/>
    <w:rsid w:val="00965770"/>
    <w:rsid w:val="009658B2"/>
    <w:rsid w:val="009700EF"/>
    <w:rsid w:val="00970E0B"/>
    <w:rsid w:val="00971335"/>
    <w:rsid w:val="00971CD5"/>
    <w:rsid w:val="00972488"/>
    <w:rsid w:val="009726FF"/>
    <w:rsid w:val="00972DEC"/>
    <w:rsid w:val="009744BD"/>
    <w:rsid w:val="00974719"/>
    <w:rsid w:val="009747D1"/>
    <w:rsid w:val="00974D25"/>
    <w:rsid w:val="00974F5A"/>
    <w:rsid w:val="00974FA0"/>
    <w:rsid w:val="00975A4C"/>
    <w:rsid w:val="00975C28"/>
    <w:rsid w:val="0097639A"/>
    <w:rsid w:val="00977672"/>
    <w:rsid w:val="00977B51"/>
    <w:rsid w:val="009801C7"/>
    <w:rsid w:val="00980C1B"/>
    <w:rsid w:val="00981591"/>
    <w:rsid w:val="00981E9A"/>
    <w:rsid w:val="0098223F"/>
    <w:rsid w:val="00982D48"/>
    <w:rsid w:val="00982D4D"/>
    <w:rsid w:val="0098308D"/>
    <w:rsid w:val="0098334A"/>
    <w:rsid w:val="00984BB5"/>
    <w:rsid w:val="00985E84"/>
    <w:rsid w:val="0098633E"/>
    <w:rsid w:val="00987BB9"/>
    <w:rsid w:val="00987E63"/>
    <w:rsid w:val="009900A5"/>
    <w:rsid w:val="00990625"/>
    <w:rsid w:val="009907E4"/>
    <w:rsid w:val="00990854"/>
    <w:rsid w:val="00992F64"/>
    <w:rsid w:val="00996610"/>
    <w:rsid w:val="009A15EF"/>
    <w:rsid w:val="009A28D0"/>
    <w:rsid w:val="009A2CCC"/>
    <w:rsid w:val="009A3226"/>
    <w:rsid w:val="009A745A"/>
    <w:rsid w:val="009A778B"/>
    <w:rsid w:val="009B0172"/>
    <w:rsid w:val="009B0AE3"/>
    <w:rsid w:val="009B0B8D"/>
    <w:rsid w:val="009B1F97"/>
    <w:rsid w:val="009B1FAF"/>
    <w:rsid w:val="009B2785"/>
    <w:rsid w:val="009B2B2A"/>
    <w:rsid w:val="009B2C7D"/>
    <w:rsid w:val="009B4083"/>
    <w:rsid w:val="009B4152"/>
    <w:rsid w:val="009B53C7"/>
    <w:rsid w:val="009B5BE4"/>
    <w:rsid w:val="009B5F10"/>
    <w:rsid w:val="009B6B0E"/>
    <w:rsid w:val="009B7468"/>
    <w:rsid w:val="009C09D9"/>
    <w:rsid w:val="009C106E"/>
    <w:rsid w:val="009C10E0"/>
    <w:rsid w:val="009C23D5"/>
    <w:rsid w:val="009C389D"/>
    <w:rsid w:val="009C3ADD"/>
    <w:rsid w:val="009C3D4A"/>
    <w:rsid w:val="009C43C9"/>
    <w:rsid w:val="009C4863"/>
    <w:rsid w:val="009C4AD6"/>
    <w:rsid w:val="009C4F50"/>
    <w:rsid w:val="009C5563"/>
    <w:rsid w:val="009C7487"/>
    <w:rsid w:val="009C791C"/>
    <w:rsid w:val="009C7AF5"/>
    <w:rsid w:val="009D0BAD"/>
    <w:rsid w:val="009D2270"/>
    <w:rsid w:val="009D2305"/>
    <w:rsid w:val="009D41B2"/>
    <w:rsid w:val="009D45C3"/>
    <w:rsid w:val="009D4DC2"/>
    <w:rsid w:val="009D5066"/>
    <w:rsid w:val="009D51CA"/>
    <w:rsid w:val="009D6B8C"/>
    <w:rsid w:val="009D7029"/>
    <w:rsid w:val="009D727D"/>
    <w:rsid w:val="009D75FB"/>
    <w:rsid w:val="009D7724"/>
    <w:rsid w:val="009D7C33"/>
    <w:rsid w:val="009E0FA2"/>
    <w:rsid w:val="009E2170"/>
    <w:rsid w:val="009E31B8"/>
    <w:rsid w:val="009E4462"/>
    <w:rsid w:val="009E4A77"/>
    <w:rsid w:val="009E56B7"/>
    <w:rsid w:val="009F1760"/>
    <w:rsid w:val="009F24BB"/>
    <w:rsid w:val="009F48CB"/>
    <w:rsid w:val="009F50F9"/>
    <w:rsid w:val="009F6C42"/>
    <w:rsid w:val="009F6DE0"/>
    <w:rsid w:val="009F702A"/>
    <w:rsid w:val="009F72F3"/>
    <w:rsid w:val="00A01B09"/>
    <w:rsid w:val="00A032B3"/>
    <w:rsid w:val="00A03C17"/>
    <w:rsid w:val="00A03D9C"/>
    <w:rsid w:val="00A04D68"/>
    <w:rsid w:val="00A054D6"/>
    <w:rsid w:val="00A05606"/>
    <w:rsid w:val="00A0690C"/>
    <w:rsid w:val="00A07EE2"/>
    <w:rsid w:val="00A10031"/>
    <w:rsid w:val="00A105BC"/>
    <w:rsid w:val="00A1098E"/>
    <w:rsid w:val="00A10DEA"/>
    <w:rsid w:val="00A11B78"/>
    <w:rsid w:val="00A12309"/>
    <w:rsid w:val="00A12444"/>
    <w:rsid w:val="00A16590"/>
    <w:rsid w:val="00A2135D"/>
    <w:rsid w:val="00A2250F"/>
    <w:rsid w:val="00A243A3"/>
    <w:rsid w:val="00A244EC"/>
    <w:rsid w:val="00A257D7"/>
    <w:rsid w:val="00A25DAF"/>
    <w:rsid w:val="00A27EAE"/>
    <w:rsid w:val="00A31B84"/>
    <w:rsid w:val="00A323A6"/>
    <w:rsid w:val="00A32C01"/>
    <w:rsid w:val="00A3339C"/>
    <w:rsid w:val="00A33895"/>
    <w:rsid w:val="00A33FE3"/>
    <w:rsid w:val="00A3459C"/>
    <w:rsid w:val="00A352F0"/>
    <w:rsid w:val="00A355A1"/>
    <w:rsid w:val="00A40D23"/>
    <w:rsid w:val="00A41D1B"/>
    <w:rsid w:val="00A41E9B"/>
    <w:rsid w:val="00A424F1"/>
    <w:rsid w:val="00A4251D"/>
    <w:rsid w:val="00A427EF"/>
    <w:rsid w:val="00A42E99"/>
    <w:rsid w:val="00A451C1"/>
    <w:rsid w:val="00A45267"/>
    <w:rsid w:val="00A521EC"/>
    <w:rsid w:val="00A52375"/>
    <w:rsid w:val="00A53341"/>
    <w:rsid w:val="00A537E2"/>
    <w:rsid w:val="00A53AB2"/>
    <w:rsid w:val="00A5444B"/>
    <w:rsid w:val="00A5462E"/>
    <w:rsid w:val="00A553B1"/>
    <w:rsid w:val="00A55475"/>
    <w:rsid w:val="00A57EE5"/>
    <w:rsid w:val="00A61B5B"/>
    <w:rsid w:val="00A62973"/>
    <w:rsid w:val="00A62A71"/>
    <w:rsid w:val="00A62DE6"/>
    <w:rsid w:val="00A63DC4"/>
    <w:rsid w:val="00A67912"/>
    <w:rsid w:val="00A70171"/>
    <w:rsid w:val="00A709AF"/>
    <w:rsid w:val="00A70BFA"/>
    <w:rsid w:val="00A71E87"/>
    <w:rsid w:val="00A720E5"/>
    <w:rsid w:val="00A73F21"/>
    <w:rsid w:val="00A741E8"/>
    <w:rsid w:val="00A744B5"/>
    <w:rsid w:val="00A751E9"/>
    <w:rsid w:val="00A75D79"/>
    <w:rsid w:val="00A76BC0"/>
    <w:rsid w:val="00A775E1"/>
    <w:rsid w:val="00A83646"/>
    <w:rsid w:val="00A83F31"/>
    <w:rsid w:val="00A8423F"/>
    <w:rsid w:val="00A86AA8"/>
    <w:rsid w:val="00A86DA9"/>
    <w:rsid w:val="00A87477"/>
    <w:rsid w:val="00A8758B"/>
    <w:rsid w:val="00A908A8"/>
    <w:rsid w:val="00A90935"/>
    <w:rsid w:val="00A91FB6"/>
    <w:rsid w:val="00A92142"/>
    <w:rsid w:val="00A934EE"/>
    <w:rsid w:val="00A94295"/>
    <w:rsid w:val="00A967C8"/>
    <w:rsid w:val="00A96D1E"/>
    <w:rsid w:val="00AA1631"/>
    <w:rsid w:val="00AA215E"/>
    <w:rsid w:val="00AA2A27"/>
    <w:rsid w:val="00AA33E8"/>
    <w:rsid w:val="00AA367B"/>
    <w:rsid w:val="00AA435D"/>
    <w:rsid w:val="00AA5659"/>
    <w:rsid w:val="00AA7187"/>
    <w:rsid w:val="00AB02A7"/>
    <w:rsid w:val="00AB0CF9"/>
    <w:rsid w:val="00AB0DB7"/>
    <w:rsid w:val="00AB10CB"/>
    <w:rsid w:val="00AB192E"/>
    <w:rsid w:val="00AB197C"/>
    <w:rsid w:val="00AB1E74"/>
    <w:rsid w:val="00AB1F61"/>
    <w:rsid w:val="00AB41E9"/>
    <w:rsid w:val="00AB62C2"/>
    <w:rsid w:val="00AB647C"/>
    <w:rsid w:val="00AB6B90"/>
    <w:rsid w:val="00AB712B"/>
    <w:rsid w:val="00AC06FD"/>
    <w:rsid w:val="00AC12B9"/>
    <w:rsid w:val="00AC1747"/>
    <w:rsid w:val="00AC1AE2"/>
    <w:rsid w:val="00AC2393"/>
    <w:rsid w:val="00AC29A1"/>
    <w:rsid w:val="00AC49DD"/>
    <w:rsid w:val="00AC5A0B"/>
    <w:rsid w:val="00AC7BD6"/>
    <w:rsid w:val="00AC7F4D"/>
    <w:rsid w:val="00AD03AF"/>
    <w:rsid w:val="00AD0D81"/>
    <w:rsid w:val="00AD0F15"/>
    <w:rsid w:val="00AD0F1B"/>
    <w:rsid w:val="00AD0F78"/>
    <w:rsid w:val="00AD1525"/>
    <w:rsid w:val="00AD1F58"/>
    <w:rsid w:val="00AD2BAD"/>
    <w:rsid w:val="00AD3BCB"/>
    <w:rsid w:val="00AD3BD2"/>
    <w:rsid w:val="00AD47CF"/>
    <w:rsid w:val="00AD542A"/>
    <w:rsid w:val="00AD794F"/>
    <w:rsid w:val="00AE0109"/>
    <w:rsid w:val="00AE0660"/>
    <w:rsid w:val="00AE14D8"/>
    <w:rsid w:val="00AE194F"/>
    <w:rsid w:val="00AE24CC"/>
    <w:rsid w:val="00AE2700"/>
    <w:rsid w:val="00AE2A92"/>
    <w:rsid w:val="00AE3CFF"/>
    <w:rsid w:val="00AE473B"/>
    <w:rsid w:val="00AE4DFC"/>
    <w:rsid w:val="00AE53ED"/>
    <w:rsid w:val="00AE6577"/>
    <w:rsid w:val="00AE7F29"/>
    <w:rsid w:val="00AF1009"/>
    <w:rsid w:val="00AF182E"/>
    <w:rsid w:val="00AF3F92"/>
    <w:rsid w:val="00AF633B"/>
    <w:rsid w:val="00AF63F9"/>
    <w:rsid w:val="00AF6E5C"/>
    <w:rsid w:val="00AF75D4"/>
    <w:rsid w:val="00AF796A"/>
    <w:rsid w:val="00B001F9"/>
    <w:rsid w:val="00B00D4C"/>
    <w:rsid w:val="00B0197B"/>
    <w:rsid w:val="00B01BA5"/>
    <w:rsid w:val="00B023C1"/>
    <w:rsid w:val="00B03A85"/>
    <w:rsid w:val="00B03D0B"/>
    <w:rsid w:val="00B03E2D"/>
    <w:rsid w:val="00B0455A"/>
    <w:rsid w:val="00B049EC"/>
    <w:rsid w:val="00B0543B"/>
    <w:rsid w:val="00B0558B"/>
    <w:rsid w:val="00B055E1"/>
    <w:rsid w:val="00B06160"/>
    <w:rsid w:val="00B07377"/>
    <w:rsid w:val="00B11735"/>
    <w:rsid w:val="00B11B14"/>
    <w:rsid w:val="00B127F5"/>
    <w:rsid w:val="00B12E02"/>
    <w:rsid w:val="00B138DB"/>
    <w:rsid w:val="00B1405E"/>
    <w:rsid w:val="00B15239"/>
    <w:rsid w:val="00B15413"/>
    <w:rsid w:val="00B16B59"/>
    <w:rsid w:val="00B16FA5"/>
    <w:rsid w:val="00B20176"/>
    <w:rsid w:val="00B228AF"/>
    <w:rsid w:val="00B228CA"/>
    <w:rsid w:val="00B22A2F"/>
    <w:rsid w:val="00B22C72"/>
    <w:rsid w:val="00B22FF7"/>
    <w:rsid w:val="00B23309"/>
    <w:rsid w:val="00B2373E"/>
    <w:rsid w:val="00B2506D"/>
    <w:rsid w:val="00B2512C"/>
    <w:rsid w:val="00B25B5F"/>
    <w:rsid w:val="00B260F4"/>
    <w:rsid w:val="00B2656D"/>
    <w:rsid w:val="00B2744C"/>
    <w:rsid w:val="00B27684"/>
    <w:rsid w:val="00B27F53"/>
    <w:rsid w:val="00B306F6"/>
    <w:rsid w:val="00B318C9"/>
    <w:rsid w:val="00B319DB"/>
    <w:rsid w:val="00B31B9A"/>
    <w:rsid w:val="00B31F2A"/>
    <w:rsid w:val="00B32DA5"/>
    <w:rsid w:val="00B33063"/>
    <w:rsid w:val="00B34D27"/>
    <w:rsid w:val="00B35447"/>
    <w:rsid w:val="00B3695C"/>
    <w:rsid w:val="00B36D7B"/>
    <w:rsid w:val="00B374C9"/>
    <w:rsid w:val="00B377AE"/>
    <w:rsid w:val="00B37E4A"/>
    <w:rsid w:val="00B419C4"/>
    <w:rsid w:val="00B4220C"/>
    <w:rsid w:val="00B43136"/>
    <w:rsid w:val="00B44397"/>
    <w:rsid w:val="00B44449"/>
    <w:rsid w:val="00B45220"/>
    <w:rsid w:val="00B4582E"/>
    <w:rsid w:val="00B45846"/>
    <w:rsid w:val="00B4597E"/>
    <w:rsid w:val="00B469E7"/>
    <w:rsid w:val="00B47576"/>
    <w:rsid w:val="00B5074F"/>
    <w:rsid w:val="00B50769"/>
    <w:rsid w:val="00B50851"/>
    <w:rsid w:val="00B51260"/>
    <w:rsid w:val="00B52E3D"/>
    <w:rsid w:val="00B545C0"/>
    <w:rsid w:val="00B54D88"/>
    <w:rsid w:val="00B55281"/>
    <w:rsid w:val="00B55BE1"/>
    <w:rsid w:val="00B56C36"/>
    <w:rsid w:val="00B56DA5"/>
    <w:rsid w:val="00B57B5C"/>
    <w:rsid w:val="00B632B5"/>
    <w:rsid w:val="00B63435"/>
    <w:rsid w:val="00B63A11"/>
    <w:rsid w:val="00B63BD6"/>
    <w:rsid w:val="00B64961"/>
    <w:rsid w:val="00B64A4C"/>
    <w:rsid w:val="00B6523E"/>
    <w:rsid w:val="00B65C20"/>
    <w:rsid w:val="00B66352"/>
    <w:rsid w:val="00B67290"/>
    <w:rsid w:val="00B7056F"/>
    <w:rsid w:val="00B73C05"/>
    <w:rsid w:val="00B74371"/>
    <w:rsid w:val="00B745A9"/>
    <w:rsid w:val="00B748A1"/>
    <w:rsid w:val="00B748B5"/>
    <w:rsid w:val="00B75596"/>
    <w:rsid w:val="00B83534"/>
    <w:rsid w:val="00B835C4"/>
    <w:rsid w:val="00B8486D"/>
    <w:rsid w:val="00B85356"/>
    <w:rsid w:val="00B85AD6"/>
    <w:rsid w:val="00B86334"/>
    <w:rsid w:val="00B87FE9"/>
    <w:rsid w:val="00B903A2"/>
    <w:rsid w:val="00B904F7"/>
    <w:rsid w:val="00B91193"/>
    <w:rsid w:val="00B927BA"/>
    <w:rsid w:val="00B939A1"/>
    <w:rsid w:val="00B93F40"/>
    <w:rsid w:val="00B95F54"/>
    <w:rsid w:val="00B965FC"/>
    <w:rsid w:val="00BA0958"/>
    <w:rsid w:val="00BA1F43"/>
    <w:rsid w:val="00BA26D9"/>
    <w:rsid w:val="00BA295F"/>
    <w:rsid w:val="00BA2F03"/>
    <w:rsid w:val="00BA3A68"/>
    <w:rsid w:val="00BA3F53"/>
    <w:rsid w:val="00BA42A9"/>
    <w:rsid w:val="00BA44CB"/>
    <w:rsid w:val="00BA4A42"/>
    <w:rsid w:val="00BA4BFE"/>
    <w:rsid w:val="00BA4EE6"/>
    <w:rsid w:val="00BA577A"/>
    <w:rsid w:val="00BA591E"/>
    <w:rsid w:val="00BA5D96"/>
    <w:rsid w:val="00BA6E02"/>
    <w:rsid w:val="00BA6F60"/>
    <w:rsid w:val="00BA70D8"/>
    <w:rsid w:val="00BA7163"/>
    <w:rsid w:val="00BA74E2"/>
    <w:rsid w:val="00BB0370"/>
    <w:rsid w:val="00BB25D3"/>
    <w:rsid w:val="00BB3BA8"/>
    <w:rsid w:val="00BB43B5"/>
    <w:rsid w:val="00BB4F66"/>
    <w:rsid w:val="00BB52B4"/>
    <w:rsid w:val="00BB55C8"/>
    <w:rsid w:val="00BB6208"/>
    <w:rsid w:val="00BB62A1"/>
    <w:rsid w:val="00BB6581"/>
    <w:rsid w:val="00BB6698"/>
    <w:rsid w:val="00BB771C"/>
    <w:rsid w:val="00BB7F6F"/>
    <w:rsid w:val="00BC3890"/>
    <w:rsid w:val="00BC4972"/>
    <w:rsid w:val="00BC51A3"/>
    <w:rsid w:val="00BC617E"/>
    <w:rsid w:val="00BC7010"/>
    <w:rsid w:val="00BC76E2"/>
    <w:rsid w:val="00BD04C8"/>
    <w:rsid w:val="00BD04D3"/>
    <w:rsid w:val="00BD1003"/>
    <w:rsid w:val="00BD2ED5"/>
    <w:rsid w:val="00BD35B4"/>
    <w:rsid w:val="00BD4A75"/>
    <w:rsid w:val="00BD4B00"/>
    <w:rsid w:val="00BD5405"/>
    <w:rsid w:val="00BD5549"/>
    <w:rsid w:val="00BD607A"/>
    <w:rsid w:val="00BD6F56"/>
    <w:rsid w:val="00BE0071"/>
    <w:rsid w:val="00BE11EC"/>
    <w:rsid w:val="00BE24EA"/>
    <w:rsid w:val="00BE33B1"/>
    <w:rsid w:val="00BE377D"/>
    <w:rsid w:val="00BE3B7B"/>
    <w:rsid w:val="00BE42E7"/>
    <w:rsid w:val="00BE4737"/>
    <w:rsid w:val="00BE5000"/>
    <w:rsid w:val="00BE639B"/>
    <w:rsid w:val="00BE7A4A"/>
    <w:rsid w:val="00BE7A69"/>
    <w:rsid w:val="00BF063F"/>
    <w:rsid w:val="00BF0B0D"/>
    <w:rsid w:val="00BF0D8E"/>
    <w:rsid w:val="00BF1719"/>
    <w:rsid w:val="00BF3E3F"/>
    <w:rsid w:val="00BF5F29"/>
    <w:rsid w:val="00BF6179"/>
    <w:rsid w:val="00BF61C8"/>
    <w:rsid w:val="00BF7AC6"/>
    <w:rsid w:val="00BF7B29"/>
    <w:rsid w:val="00C011A8"/>
    <w:rsid w:val="00C022CD"/>
    <w:rsid w:val="00C02B5E"/>
    <w:rsid w:val="00C046FD"/>
    <w:rsid w:val="00C052BA"/>
    <w:rsid w:val="00C05D71"/>
    <w:rsid w:val="00C06095"/>
    <w:rsid w:val="00C06796"/>
    <w:rsid w:val="00C07919"/>
    <w:rsid w:val="00C102A5"/>
    <w:rsid w:val="00C10982"/>
    <w:rsid w:val="00C1158A"/>
    <w:rsid w:val="00C116F9"/>
    <w:rsid w:val="00C1221A"/>
    <w:rsid w:val="00C13F80"/>
    <w:rsid w:val="00C1419F"/>
    <w:rsid w:val="00C14698"/>
    <w:rsid w:val="00C148BE"/>
    <w:rsid w:val="00C152A6"/>
    <w:rsid w:val="00C16586"/>
    <w:rsid w:val="00C16682"/>
    <w:rsid w:val="00C20D9E"/>
    <w:rsid w:val="00C2151C"/>
    <w:rsid w:val="00C21D38"/>
    <w:rsid w:val="00C222A8"/>
    <w:rsid w:val="00C2232B"/>
    <w:rsid w:val="00C24206"/>
    <w:rsid w:val="00C24EBB"/>
    <w:rsid w:val="00C25656"/>
    <w:rsid w:val="00C27D86"/>
    <w:rsid w:val="00C3110D"/>
    <w:rsid w:val="00C3141E"/>
    <w:rsid w:val="00C3150C"/>
    <w:rsid w:val="00C326EE"/>
    <w:rsid w:val="00C32C4E"/>
    <w:rsid w:val="00C33887"/>
    <w:rsid w:val="00C3430B"/>
    <w:rsid w:val="00C35061"/>
    <w:rsid w:val="00C356C2"/>
    <w:rsid w:val="00C36830"/>
    <w:rsid w:val="00C378D8"/>
    <w:rsid w:val="00C37A6A"/>
    <w:rsid w:val="00C40789"/>
    <w:rsid w:val="00C4149F"/>
    <w:rsid w:val="00C4160C"/>
    <w:rsid w:val="00C417A6"/>
    <w:rsid w:val="00C42D50"/>
    <w:rsid w:val="00C43EAF"/>
    <w:rsid w:val="00C4518A"/>
    <w:rsid w:val="00C4563E"/>
    <w:rsid w:val="00C459E1"/>
    <w:rsid w:val="00C45A48"/>
    <w:rsid w:val="00C46EF6"/>
    <w:rsid w:val="00C50D26"/>
    <w:rsid w:val="00C5328A"/>
    <w:rsid w:val="00C544C9"/>
    <w:rsid w:val="00C55F47"/>
    <w:rsid w:val="00C5638A"/>
    <w:rsid w:val="00C60E9A"/>
    <w:rsid w:val="00C610F4"/>
    <w:rsid w:val="00C613D4"/>
    <w:rsid w:val="00C61951"/>
    <w:rsid w:val="00C61C22"/>
    <w:rsid w:val="00C62564"/>
    <w:rsid w:val="00C6421C"/>
    <w:rsid w:val="00C6475C"/>
    <w:rsid w:val="00C64967"/>
    <w:rsid w:val="00C658A9"/>
    <w:rsid w:val="00C65AB0"/>
    <w:rsid w:val="00C70658"/>
    <w:rsid w:val="00C70C80"/>
    <w:rsid w:val="00C710BD"/>
    <w:rsid w:val="00C715CA"/>
    <w:rsid w:val="00C726D1"/>
    <w:rsid w:val="00C72830"/>
    <w:rsid w:val="00C7377E"/>
    <w:rsid w:val="00C73DD4"/>
    <w:rsid w:val="00C74214"/>
    <w:rsid w:val="00C74A69"/>
    <w:rsid w:val="00C74D48"/>
    <w:rsid w:val="00C766FD"/>
    <w:rsid w:val="00C76C29"/>
    <w:rsid w:val="00C80C49"/>
    <w:rsid w:val="00C85F92"/>
    <w:rsid w:val="00C86246"/>
    <w:rsid w:val="00C871B2"/>
    <w:rsid w:val="00C876B8"/>
    <w:rsid w:val="00C9139F"/>
    <w:rsid w:val="00C91A02"/>
    <w:rsid w:val="00C91F5B"/>
    <w:rsid w:val="00C945E9"/>
    <w:rsid w:val="00C94FB5"/>
    <w:rsid w:val="00C95169"/>
    <w:rsid w:val="00C9528D"/>
    <w:rsid w:val="00C95834"/>
    <w:rsid w:val="00C971C2"/>
    <w:rsid w:val="00C97D97"/>
    <w:rsid w:val="00CA003B"/>
    <w:rsid w:val="00CA00E6"/>
    <w:rsid w:val="00CA184D"/>
    <w:rsid w:val="00CA186A"/>
    <w:rsid w:val="00CA2194"/>
    <w:rsid w:val="00CA2818"/>
    <w:rsid w:val="00CA3989"/>
    <w:rsid w:val="00CA61DC"/>
    <w:rsid w:val="00CA6314"/>
    <w:rsid w:val="00CA66DC"/>
    <w:rsid w:val="00CA7CFF"/>
    <w:rsid w:val="00CB02B9"/>
    <w:rsid w:val="00CB04BC"/>
    <w:rsid w:val="00CB0AE8"/>
    <w:rsid w:val="00CB0B14"/>
    <w:rsid w:val="00CB1330"/>
    <w:rsid w:val="00CB1B11"/>
    <w:rsid w:val="00CB2A08"/>
    <w:rsid w:val="00CB2F97"/>
    <w:rsid w:val="00CB32B0"/>
    <w:rsid w:val="00CB4086"/>
    <w:rsid w:val="00CB67AF"/>
    <w:rsid w:val="00CB67D0"/>
    <w:rsid w:val="00CB68EF"/>
    <w:rsid w:val="00CB6B70"/>
    <w:rsid w:val="00CC1191"/>
    <w:rsid w:val="00CC1200"/>
    <w:rsid w:val="00CC1440"/>
    <w:rsid w:val="00CC17A3"/>
    <w:rsid w:val="00CC1A7F"/>
    <w:rsid w:val="00CC2C3A"/>
    <w:rsid w:val="00CC45F6"/>
    <w:rsid w:val="00CC5D28"/>
    <w:rsid w:val="00CC684D"/>
    <w:rsid w:val="00CC78E2"/>
    <w:rsid w:val="00CC7B61"/>
    <w:rsid w:val="00CD0D02"/>
    <w:rsid w:val="00CD1DEB"/>
    <w:rsid w:val="00CD2C83"/>
    <w:rsid w:val="00CD3B0C"/>
    <w:rsid w:val="00CD3D56"/>
    <w:rsid w:val="00CD3E7C"/>
    <w:rsid w:val="00CD3EF3"/>
    <w:rsid w:val="00CD4AAB"/>
    <w:rsid w:val="00CE2B2D"/>
    <w:rsid w:val="00CE2D1C"/>
    <w:rsid w:val="00CE4291"/>
    <w:rsid w:val="00CE55FC"/>
    <w:rsid w:val="00CE5BDF"/>
    <w:rsid w:val="00CE5D59"/>
    <w:rsid w:val="00CE7A78"/>
    <w:rsid w:val="00CF097F"/>
    <w:rsid w:val="00CF09D2"/>
    <w:rsid w:val="00CF0DC2"/>
    <w:rsid w:val="00CF1BCC"/>
    <w:rsid w:val="00CF1F75"/>
    <w:rsid w:val="00CF35B6"/>
    <w:rsid w:val="00CF4465"/>
    <w:rsid w:val="00CF4AFF"/>
    <w:rsid w:val="00CF6097"/>
    <w:rsid w:val="00D01577"/>
    <w:rsid w:val="00D01A74"/>
    <w:rsid w:val="00D02CED"/>
    <w:rsid w:val="00D04957"/>
    <w:rsid w:val="00D05265"/>
    <w:rsid w:val="00D05B2C"/>
    <w:rsid w:val="00D064E2"/>
    <w:rsid w:val="00D074F5"/>
    <w:rsid w:val="00D07834"/>
    <w:rsid w:val="00D107C1"/>
    <w:rsid w:val="00D11B5D"/>
    <w:rsid w:val="00D11EB3"/>
    <w:rsid w:val="00D124BB"/>
    <w:rsid w:val="00D136E7"/>
    <w:rsid w:val="00D1382E"/>
    <w:rsid w:val="00D1432C"/>
    <w:rsid w:val="00D15BA4"/>
    <w:rsid w:val="00D163A6"/>
    <w:rsid w:val="00D16696"/>
    <w:rsid w:val="00D1728D"/>
    <w:rsid w:val="00D1796D"/>
    <w:rsid w:val="00D17AF5"/>
    <w:rsid w:val="00D17BC9"/>
    <w:rsid w:val="00D206BA"/>
    <w:rsid w:val="00D211D6"/>
    <w:rsid w:val="00D214B9"/>
    <w:rsid w:val="00D21525"/>
    <w:rsid w:val="00D21AE6"/>
    <w:rsid w:val="00D22B25"/>
    <w:rsid w:val="00D22C1E"/>
    <w:rsid w:val="00D2324E"/>
    <w:rsid w:val="00D244CB"/>
    <w:rsid w:val="00D2492E"/>
    <w:rsid w:val="00D24DA7"/>
    <w:rsid w:val="00D26782"/>
    <w:rsid w:val="00D33CE0"/>
    <w:rsid w:val="00D34023"/>
    <w:rsid w:val="00D34493"/>
    <w:rsid w:val="00D34AB6"/>
    <w:rsid w:val="00D36053"/>
    <w:rsid w:val="00D36689"/>
    <w:rsid w:val="00D366B3"/>
    <w:rsid w:val="00D36936"/>
    <w:rsid w:val="00D36B66"/>
    <w:rsid w:val="00D37598"/>
    <w:rsid w:val="00D37A26"/>
    <w:rsid w:val="00D40F15"/>
    <w:rsid w:val="00D41D79"/>
    <w:rsid w:val="00D42131"/>
    <w:rsid w:val="00D42C63"/>
    <w:rsid w:val="00D44390"/>
    <w:rsid w:val="00D449AD"/>
    <w:rsid w:val="00D45B7C"/>
    <w:rsid w:val="00D4794E"/>
    <w:rsid w:val="00D50ED5"/>
    <w:rsid w:val="00D50F21"/>
    <w:rsid w:val="00D51587"/>
    <w:rsid w:val="00D51EFD"/>
    <w:rsid w:val="00D522F2"/>
    <w:rsid w:val="00D533E4"/>
    <w:rsid w:val="00D54243"/>
    <w:rsid w:val="00D549B3"/>
    <w:rsid w:val="00D55063"/>
    <w:rsid w:val="00D606A8"/>
    <w:rsid w:val="00D62EE3"/>
    <w:rsid w:val="00D6456B"/>
    <w:rsid w:val="00D64602"/>
    <w:rsid w:val="00D64C68"/>
    <w:rsid w:val="00D652F4"/>
    <w:rsid w:val="00D65747"/>
    <w:rsid w:val="00D65FE4"/>
    <w:rsid w:val="00D662E8"/>
    <w:rsid w:val="00D66F52"/>
    <w:rsid w:val="00D734E6"/>
    <w:rsid w:val="00D74B85"/>
    <w:rsid w:val="00D753F1"/>
    <w:rsid w:val="00D75875"/>
    <w:rsid w:val="00D768BA"/>
    <w:rsid w:val="00D770C9"/>
    <w:rsid w:val="00D80B15"/>
    <w:rsid w:val="00D80C4D"/>
    <w:rsid w:val="00D81B84"/>
    <w:rsid w:val="00D82268"/>
    <w:rsid w:val="00D82CD2"/>
    <w:rsid w:val="00D833AB"/>
    <w:rsid w:val="00D833B8"/>
    <w:rsid w:val="00D83A77"/>
    <w:rsid w:val="00D84E4A"/>
    <w:rsid w:val="00D87BCA"/>
    <w:rsid w:val="00D911E6"/>
    <w:rsid w:val="00D91A72"/>
    <w:rsid w:val="00D91DEA"/>
    <w:rsid w:val="00D92185"/>
    <w:rsid w:val="00D92333"/>
    <w:rsid w:val="00D94885"/>
    <w:rsid w:val="00D948E4"/>
    <w:rsid w:val="00D94CFE"/>
    <w:rsid w:val="00D95845"/>
    <w:rsid w:val="00D97B51"/>
    <w:rsid w:val="00DA042D"/>
    <w:rsid w:val="00DA0FFF"/>
    <w:rsid w:val="00DA125C"/>
    <w:rsid w:val="00DA125D"/>
    <w:rsid w:val="00DA1E91"/>
    <w:rsid w:val="00DA2F67"/>
    <w:rsid w:val="00DA3A55"/>
    <w:rsid w:val="00DA3F0E"/>
    <w:rsid w:val="00DA4014"/>
    <w:rsid w:val="00DA4175"/>
    <w:rsid w:val="00DA43AA"/>
    <w:rsid w:val="00DA5505"/>
    <w:rsid w:val="00DA5561"/>
    <w:rsid w:val="00DA60F0"/>
    <w:rsid w:val="00DA6CF1"/>
    <w:rsid w:val="00DA7C1D"/>
    <w:rsid w:val="00DA7CC5"/>
    <w:rsid w:val="00DB0225"/>
    <w:rsid w:val="00DB4399"/>
    <w:rsid w:val="00DB4528"/>
    <w:rsid w:val="00DB4775"/>
    <w:rsid w:val="00DB53E6"/>
    <w:rsid w:val="00DC184B"/>
    <w:rsid w:val="00DC520F"/>
    <w:rsid w:val="00DC5B06"/>
    <w:rsid w:val="00DC6175"/>
    <w:rsid w:val="00DC6922"/>
    <w:rsid w:val="00DC7234"/>
    <w:rsid w:val="00DC7D21"/>
    <w:rsid w:val="00DD0285"/>
    <w:rsid w:val="00DD06DB"/>
    <w:rsid w:val="00DD159F"/>
    <w:rsid w:val="00DD246B"/>
    <w:rsid w:val="00DD366F"/>
    <w:rsid w:val="00DD3827"/>
    <w:rsid w:val="00DD445A"/>
    <w:rsid w:val="00DD67C9"/>
    <w:rsid w:val="00DD6BC4"/>
    <w:rsid w:val="00DD7C28"/>
    <w:rsid w:val="00DD7DD3"/>
    <w:rsid w:val="00DD7E98"/>
    <w:rsid w:val="00DE0977"/>
    <w:rsid w:val="00DE1DEB"/>
    <w:rsid w:val="00DE3A1E"/>
    <w:rsid w:val="00DE4C2F"/>
    <w:rsid w:val="00DE57CD"/>
    <w:rsid w:val="00DE61A6"/>
    <w:rsid w:val="00DE62B3"/>
    <w:rsid w:val="00DE7F2A"/>
    <w:rsid w:val="00DF0D2B"/>
    <w:rsid w:val="00DF169C"/>
    <w:rsid w:val="00DF1A6C"/>
    <w:rsid w:val="00DF1B38"/>
    <w:rsid w:val="00DF213B"/>
    <w:rsid w:val="00DF2152"/>
    <w:rsid w:val="00DF246A"/>
    <w:rsid w:val="00DF2AFA"/>
    <w:rsid w:val="00DF2CBE"/>
    <w:rsid w:val="00DF429F"/>
    <w:rsid w:val="00DF44CE"/>
    <w:rsid w:val="00DF682A"/>
    <w:rsid w:val="00DF6ACF"/>
    <w:rsid w:val="00DF769C"/>
    <w:rsid w:val="00DF79E1"/>
    <w:rsid w:val="00E000FB"/>
    <w:rsid w:val="00E00C28"/>
    <w:rsid w:val="00E00C4F"/>
    <w:rsid w:val="00E00FD3"/>
    <w:rsid w:val="00E0139A"/>
    <w:rsid w:val="00E023D2"/>
    <w:rsid w:val="00E042B4"/>
    <w:rsid w:val="00E04737"/>
    <w:rsid w:val="00E0492D"/>
    <w:rsid w:val="00E0588E"/>
    <w:rsid w:val="00E07B88"/>
    <w:rsid w:val="00E07C19"/>
    <w:rsid w:val="00E1021B"/>
    <w:rsid w:val="00E102B4"/>
    <w:rsid w:val="00E1164A"/>
    <w:rsid w:val="00E12790"/>
    <w:rsid w:val="00E12EE0"/>
    <w:rsid w:val="00E15B94"/>
    <w:rsid w:val="00E16D57"/>
    <w:rsid w:val="00E20FC7"/>
    <w:rsid w:val="00E21A27"/>
    <w:rsid w:val="00E22E85"/>
    <w:rsid w:val="00E22FCF"/>
    <w:rsid w:val="00E23526"/>
    <w:rsid w:val="00E23765"/>
    <w:rsid w:val="00E239D0"/>
    <w:rsid w:val="00E2422D"/>
    <w:rsid w:val="00E25064"/>
    <w:rsid w:val="00E255A9"/>
    <w:rsid w:val="00E2597F"/>
    <w:rsid w:val="00E25ABD"/>
    <w:rsid w:val="00E26B9D"/>
    <w:rsid w:val="00E27156"/>
    <w:rsid w:val="00E31B74"/>
    <w:rsid w:val="00E31C33"/>
    <w:rsid w:val="00E32728"/>
    <w:rsid w:val="00E32777"/>
    <w:rsid w:val="00E33CA8"/>
    <w:rsid w:val="00E35C7B"/>
    <w:rsid w:val="00E37771"/>
    <w:rsid w:val="00E37E3D"/>
    <w:rsid w:val="00E4103A"/>
    <w:rsid w:val="00E42403"/>
    <w:rsid w:val="00E42CFB"/>
    <w:rsid w:val="00E4341E"/>
    <w:rsid w:val="00E436B3"/>
    <w:rsid w:val="00E45E1A"/>
    <w:rsid w:val="00E46092"/>
    <w:rsid w:val="00E468B3"/>
    <w:rsid w:val="00E500DE"/>
    <w:rsid w:val="00E511A8"/>
    <w:rsid w:val="00E520A7"/>
    <w:rsid w:val="00E5240E"/>
    <w:rsid w:val="00E54F7F"/>
    <w:rsid w:val="00E55C5C"/>
    <w:rsid w:val="00E571D2"/>
    <w:rsid w:val="00E572A8"/>
    <w:rsid w:val="00E60A1F"/>
    <w:rsid w:val="00E60FF8"/>
    <w:rsid w:val="00E6226E"/>
    <w:rsid w:val="00E6231D"/>
    <w:rsid w:val="00E62544"/>
    <w:rsid w:val="00E62A7A"/>
    <w:rsid w:val="00E63D64"/>
    <w:rsid w:val="00E646A2"/>
    <w:rsid w:val="00E6474B"/>
    <w:rsid w:val="00E64B5E"/>
    <w:rsid w:val="00E67D76"/>
    <w:rsid w:val="00E7137F"/>
    <w:rsid w:val="00E71781"/>
    <w:rsid w:val="00E72560"/>
    <w:rsid w:val="00E72C95"/>
    <w:rsid w:val="00E73197"/>
    <w:rsid w:val="00E74705"/>
    <w:rsid w:val="00E74B62"/>
    <w:rsid w:val="00E7500E"/>
    <w:rsid w:val="00E757F7"/>
    <w:rsid w:val="00E76591"/>
    <w:rsid w:val="00E77A60"/>
    <w:rsid w:val="00E77D03"/>
    <w:rsid w:val="00E80A11"/>
    <w:rsid w:val="00E80B74"/>
    <w:rsid w:val="00E80C88"/>
    <w:rsid w:val="00E82B48"/>
    <w:rsid w:val="00E82F12"/>
    <w:rsid w:val="00E82F1A"/>
    <w:rsid w:val="00E83DAD"/>
    <w:rsid w:val="00E863F4"/>
    <w:rsid w:val="00E87566"/>
    <w:rsid w:val="00E876E5"/>
    <w:rsid w:val="00E879FF"/>
    <w:rsid w:val="00E87EBD"/>
    <w:rsid w:val="00E90922"/>
    <w:rsid w:val="00E92135"/>
    <w:rsid w:val="00E92E2D"/>
    <w:rsid w:val="00E931E8"/>
    <w:rsid w:val="00E93485"/>
    <w:rsid w:val="00E9490E"/>
    <w:rsid w:val="00E94CA8"/>
    <w:rsid w:val="00E956F8"/>
    <w:rsid w:val="00E95821"/>
    <w:rsid w:val="00E95C30"/>
    <w:rsid w:val="00E9605B"/>
    <w:rsid w:val="00E9646D"/>
    <w:rsid w:val="00E96D8B"/>
    <w:rsid w:val="00EA070C"/>
    <w:rsid w:val="00EA0CD6"/>
    <w:rsid w:val="00EA1B1D"/>
    <w:rsid w:val="00EA2361"/>
    <w:rsid w:val="00EA2ED9"/>
    <w:rsid w:val="00EA3B3E"/>
    <w:rsid w:val="00EA4A64"/>
    <w:rsid w:val="00EA53D6"/>
    <w:rsid w:val="00EA6EFD"/>
    <w:rsid w:val="00EA7339"/>
    <w:rsid w:val="00EA75D0"/>
    <w:rsid w:val="00EB20ED"/>
    <w:rsid w:val="00EB2D06"/>
    <w:rsid w:val="00EB3E2D"/>
    <w:rsid w:val="00EB4A42"/>
    <w:rsid w:val="00EB4C40"/>
    <w:rsid w:val="00EB5096"/>
    <w:rsid w:val="00EB6CB5"/>
    <w:rsid w:val="00EB72FF"/>
    <w:rsid w:val="00EC09F3"/>
    <w:rsid w:val="00EC30A5"/>
    <w:rsid w:val="00EC3575"/>
    <w:rsid w:val="00EC731A"/>
    <w:rsid w:val="00EC75C1"/>
    <w:rsid w:val="00EC773F"/>
    <w:rsid w:val="00ED19B7"/>
    <w:rsid w:val="00ED2341"/>
    <w:rsid w:val="00ED3801"/>
    <w:rsid w:val="00ED3DD6"/>
    <w:rsid w:val="00ED41D3"/>
    <w:rsid w:val="00ED5709"/>
    <w:rsid w:val="00ED5D31"/>
    <w:rsid w:val="00ED612C"/>
    <w:rsid w:val="00ED616C"/>
    <w:rsid w:val="00ED620E"/>
    <w:rsid w:val="00ED649F"/>
    <w:rsid w:val="00ED64BE"/>
    <w:rsid w:val="00ED6522"/>
    <w:rsid w:val="00ED6C42"/>
    <w:rsid w:val="00ED781C"/>
    <w:rsid w:val="00ED7E0F"/>
    <w:rsid w:val="00EE1166"/>
    <w:rsid w:val="00EE2676"/>
    <w:rsid w:val="00EE3AFF"/>
    <w:rsid w:val="00EE4036"/>
    <w:rsid w:val="00EE480D"/>
    <w:rsid w:val="00EE5706"/>
    <w:rsid w:val="00EE5B4C"/>
    <w:rsid w:val="00EE61E3"/>
    <w:rsid w:val="00EE761C"/>
    <w:rsid w:val="00EF19C6"/>
    <w:rsid w:val="00EF1B7A"/>
    <w:rsid w:val="00EF2946"/>
    <w:rsid w:val="00EF29CE"/>
    <w:rsid w:val="00EF2D28"/>
    <w:rsid w:val="00EF2D8C"/>
    <w:rsid w:val="00EF46AF"/>
    <w:rsid w:val="00EF4DD2"/>
    <w:rsid w:val="00EF51FD"/>
    <w:rsid w:val="00EF5724"/>
    <w:rsid w:val="00EF6A14"/>
    <w:rsid w:val="00EF72E4"/>
    <w:rsid w:val="00EF768B"/>
    <w:rsid w:val="00EF7B51"/>
    <w:rsid w:val="00EF7CA4"/>
    <w:rsid w:val="00F00469"/>
    <w:rsid w:val="00F02468"/>
    <w:rsid w:val="00F040E1"/>
    <w:rsid w:val="00F05A9C"/>
    <w:rsid w:val="00F05B65"/>
    <w:rsid w:val="00F05E83"/>
    <w:rsid w:val="00F05F0E"/>
    <w:rsid w:val="00F069F0"/>
    <w:rsid w:val="00F06A3F"/>
    <w:rsid w:val="00F071FD"/>
    <w:rsid w:val="00F077BC"/>
    <w:rsid w:val="00F07F63"/>
    <w:rsid w:val="00F10F9E"/>
    <w:rsid w:val="00F12D8E"/>
    <w:rsid w:val="00F14817"/>
    <w:rsid w:val="00F203B3"/>
    <w:rsid w:val="00F2096C"/>
    <w:rsid w:val="00F20B42"/>
    <w:rsid w:val="00F20EC0"/>
    <w:rsid w:val="00F22C75"/>
    <w:rsid w:val="00F22D99"/>
    <w:rsid w:val="00F245EE"/>
    <w:rsid w:val="00F24CE2"/>
    <w:rsid w:val="00F257A3"/>
    <w:rsid w:val="00F26B5C"/>
    <w:rsid w:val="00F3040F"/>
    <w:rsid w:val="00F30EE7"/>
    <w:rsid w:val="00F318AD"/>
    <w:rsid w:val="00F326A0"/>
    <w:rsid w:val="00F3298D"/>
    <w:rsid w:val="00F343F0"/>
    <w:rsid w:val="00F34E58"/>
    <w:rsid w:val="00F35921"/>
    <w:rsid w:val="00F37117"/>
    <w:rsid w:val="00F37191"/>
    <w:rsid w:val="00F3746F"/>
    <w:rsid w:val="00F375FE"/>
    <w:rsid w:val="00F377E3"/>
    <w:rsid w:val="00F40C88"/>
    <w:rsid w:val="00F4256A"/>
    <w:rsid w:val="00F44DE3"/>
    <w:rsid w:val="00F44E48"/>
    <w:rsid w:val="00F46E38"/>
    <w:rsid w:val="00F47447"/>
    <w:rsid w:val="00F50600"/>
    <w:rsid w:val="00F50C8F"/>
    <w:rsid w:val="00F51045"/>
    <w:rsid w:val="00F51F7F"/>
    <w:rsid w:val="00F52508"/>
    <w:rsid w:val="00F53A01"/>
    <w:rsid w:val="00F53A9D"/>
    <w:rsid w:val="00F5450A"/>
    <w:rsid w:val="00F54707"/>
    <w:rsid w:val="00F54CE3"/>
    <w:rsid w:val="00F54F1F"/>
    <w:rsid w:val="00F552C8"/>
    <w:rsid w:val="00F567AA"/>
    <w:rsid w:val="00F579BF"/>
    <w:rsid w:val="00F60F9A"/>
    <w:rsid w:val="00F62EE1"/>
    <w:rsid w:val="00F63086"/>
    <w:rsid w:val="00F631F4"/>
    <w:rsid w:val="00F6349F"/>
    <w:rsid w:val="00F67517"/>
    <w:rsid w:val="00F7043D"/>
    <w:rsid w:val="00F705B4"/>
    <w:rsid w:val="00F71179"/>
    <w:rsid w:val="00F73697"/>
    <w:rsid w:val="00F73A0C"/>
    <w:rsid w:val="00F7440F"/>
    <w:rsid w:val="00F748A7"/>
    <w:rsid w:val="00F76E1E"/>
    <w:rsid w:val="00F77B71"/>
    <w:rsid w:val="00F800B9"/>
    <w:rsid w:val="00F81334"/>
    <w:rsid w:val="00F81963"/>
    <w:rsid w:val="00F8271D"/>
    <w:rsid w:val="00F82D13"/>
    <w:rsid w:val="00F84306"/>
    <w:rsid w:val="00F84A7C"/>
    <w:rsid w:val="00F84BB3"/>
    <w:rsid w:val="00F84DF3"/>
    <w:rsid w:val="00F84F5E"/>
    <w:rsid w:val="00F851C1"/>
    <w:rsid w:val="00F90296"/>
    <w:rsid w:val="00F917EF"/>
    <w:rsid w:val="00F9257B"/>
    <w:rsid w:val="00F92F9D"/>
    <w:rsid w:val="00F944B4"/>
    <w:rsid w:val="00F9544B"/>
    <w:rsid w:val="00F95817"/>
    <w:rsid w:val="00F961B0"/>
    <w:rsid w:val="00F963E8"/>
    <w:rsid w:val="00F97D08"/>
    <w:rsid w:val="00FA2314"/>
    <w:rsid w:val="00FA2925"/>
    <w:rsid w:val="00FA2F12"/>
    <w:rsid w:val="00FA35B8"/>
    <w:rsid w:val="00FA4712"/>
    <w:rsid w:val="00FA4964"/>
    <w:rsid w:val="00FA5754"/>
    <w:rsid w:val="00FB182F"/>
    <w:rsid w:val="00FB201A"/>
    <w:rsid w:val="00FB30B4"/>
    <w:rsid w:val="00FB3777"/>
    <w:rsid w:val="00FB3924"/>
    <w:rsid w:val="00FB3EA0"/>
    <w:rsid w:val="00FB3EEE"/>
    <w:rsid w:val="00FB400A"/>
    <w:rsid w:val="00FB4260"/>
    <w:rsid w:val="00FB5C20"/>
    <w:rsid w:val="00FB629D"/>
    <w:rsid w:val="00FB62D4"/>
    <w:rsid w:val="00FB6BDD"/>
    <w:rsid w:val="00FB6F5F"/>
    <w:rsid w:val="00FC05DF"/>
    <w:rsid w:val="00FC32DD"/>
    <w:rsid w:val="00FC38A7"/>
    <w:rsid w:val="00FC3C10"/>
    <w:rsid w:val="00FC5271"/>
    <w:rsid w:val="00FC556F"/>
    <w:rsid w:val="00FD1AB1"/>
    <w:rsid w:val="00FD3815"/>
    <w:rsid w:val="00FD3A67"/>
    <w:rsid w:val="00FD490F"/>
    <w:rsid w:val="00FD5E5C"/>
    <w:rsid w:val="00FD7566"/>
    <w:rsid w:val="00FE17E7"/>
    <w:rsid w:val="00FE1A9E"/>
    <w:rsid w:val="00FE256A"/>
    <w:rsid w:val="00FE268D"/>
    <w:rsid w:val="00FE314C"/>
    <w:rsid w:val="00FE31BB"/>
    <w:rsid w:val="00FE35DA"/>
    <w:rsid w:val="00FE385E"/>
    <w:rsid w:val="00FE4229"/>
    <w:rsid w:val="00FE4316"/>
    <w:rsid w:val="00FE61A7"/>
    <w:rsid w:val="00FE63D0"/>
    <w:rsid w:val="00FE6EF7"/>
    <w:rsid w:val="00FE747B"/>
    <w:rsid w:val="00FE74D3"/>
    <w:rsid w:val="00FE76C3"/>
    <w:rsid w:val="00FE79EE"/>
    <w:rsid w:val="00FF0844"/>
    <w:rsid w:val="00FF0ED0"/>
    <w:rsid w:val="00FF3915"/>
    <w:rsid w:val="00FF3C74"/>
    <w:rsid w:val="00FF5529"/>
    <w:rsid w:val="00FF581C"/>
    <w:rsid w:val="00FF5BE0"/>
    <w:rsid w:val="00FF5FAF"/>
    <w:rsid w:val="00FF6657"/>
    <w:rsid w:val="00FF6B23"/>
    <w:rsid w:val="00FF6D43"/>
    <w:rsid w:val="00FF6F15"/>
    <w:rsid w:val="00FF7383"/>
    <w:rsid w:val="00FF7B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FD5B9"/>
  <w15:docId w15:val="{09036921-55F6-411E-B6BE-E2F62FD75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11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F7AC6"/>
    <w:pPr>
      <w:keepNext/>
      <w:keepLines/>
      <w:pageBreakBefore/>
      <w:numPr>
        <w:numId w:val="5"/>
      </w:numPr>
      <w:spacing w:beforeLines="400" w:before="400" w:afterLines="400" w:after="400"/>
      <w:ind w:left="0" w:firstLine="0"/>
      <w:jc w:val="center"/>
      <w:outlineLvl w:val="0"/>
    </w:pPr>
    <w:rPr>
      <w:rFonts w:ascii="Trebuchet MS" w:eastAsiaTheme="majorEastAsia" w:hAnsi="Trebuchet MS" w:cstheme="majorBidi"/>
      <w:bCs/>
      <w:color w:val="000000" w:themeColor="text1"/>
      <w:sz w:val="36"/>
      <w:szCs w:val="32"/>
    </w:rPr>
  </w:style>
  <w:style w:type="paragraph" w:styleId="Heading2">
    <w:name w:val="heading 2"/>
    <w:basedOn w:val="Normal"/>
    <w:next w:val="Normal"/>
    <w:link w:val="Heading2Char"/>
    <w:uiPriority w:val="9"/>
    <w:unhideWhenUsed/>
    <w:qFormat/>
    <w:rsid w:val="00BF7AC6"/>
    <w:pPr>
      <w:keepNext/>
      <w:keepLines/>
      <w:numPr>
        <w:ilvl w:val="1"/>
        <w:numId w:val="5"/>
      </w:numPr>
      <w:spacing w:before="240" w:after="240"/>
      <w:ind w:left="170" w:hanging="170"/>
      <w:outlineLvl w:val="1"/>
    </w:pPr>
    <w:rPr>
      <w:rFonts w:ascii="Trebuchet MS" w:eastAsiaTheme="majorEastAsia" w:hAnsi="Trebuchet MS" w:cstheme="majorBidi"/>
      <w:bCs/>
      <w:caps/>
      <w:sz w:val="32"/>
      <w:szCs w:val="26"/>
    </w:rPr>
  </w:style>
  <w:style w:type="paragraph" w:styleId="Heading3">
    <w:name w:val="heading 3"/>
    <w:basedOn w:val="Normal"/>
    <w:next w:val="Normal"/>
    <w:link w:val="Heading3Char"/>
    <w:uiPriority w:val="9"/>
    <w:unhideWhenUsed/>
    <w:qFormat/>
    <w:rsid w:val="00BF7AC6"/>
    <w:pPr>
      <w:keepNext/>
      <w:keepLines/>
      <w:numPr>
        <w:ilvl w:val="2"/>
        <w:numId w:val="5"/>
      </w:numPr>
      <w:spacing w:before="180" w:after="180"/>
      <w:ind w:left="170" w:hanging="170"/>
      <w:outlineLvl w:val="2"/>
    </w:pPr>
    <w:rPr>
      <w:rFonts w:ascii="Trebuchet MS" w:eastAsiaTheme="majorEastAsia" w:hAnsi="Trebuchet MS" w:cstheme="majorBidi"/>
      <w:b/>
      <w:bCs/>
      <w:sz w:val="28"/>
    </w:rPr>
  </w:style>
  <w:style w:type="paragraph" w:styleId="Heading4">
    <w:name w:val="heading 4"/>
    <w:basedOn w:val="Normal"/>
    <w:next w:val="Normal"/>
    <w:link w:val="Heading4Char"/>
    <w:uiPriority w:val="9"/>
    <w:unhideWhenUsed/>
    <w:qFormat/>
    <w:rsid w:val="00272B1A"/>
    <w:pPr>
      <w:keepNext/>
      <w:keepLines/>
      <w:numPr>
        <w:ilvl w:val="3"/>
        <w:numId w:val="5"/>
      </w:numPr>
      <w:spacing w:before="200" w:line="264" w:lineRule="auto"/>
      <w:outlineLvl w:val="3"/>
    </w:pPr>
    <w:rPr>
      <w:rFonts w:ascii="Trebuchet MS" w:eastAsiaTheme="majorEastAsia" w:hAnsi="Trebuchet MS" w:cstheme="majorBidi"/>
      <w:bCs/>
      <w:iCs/>
    </w:rPr>
  </w:style>
  <w:style w:type="paragraph" w:styleId="Heading5">
    <w:name w:val="heading 5"/>
    <w:basedOn w:val="Normal"/>
    <w:next w:val="Normal"/>
    <w:link w:val="Heading5Char"/>
    <w:uiPriority w:val="9"/>
    <w:unhideWhenUsed/>
    <w:qFormat/>
    <w:pPr>
      <w:keepNext/>
      <w:keepLines/>
      <w:numPr>
        <w:ilvl w:val="4"/>
        <w:numId w:val="5"/>
      </w:numPr>
      <w:spacing w:before="20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nhideWhenUsed/>
    <w:qFormat/>
    <w:pPr>
      <w:keepNext/>
      <w:keepLines/>
      <w:numPr>
        <w:ilvl w:val="5"/>
        <w:numId w:val="5"/>
      </w:numPr>
      <w:spacing w:before="20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nhideWhenUsed/>
    <w:qFormat/>
    <w:pPr>
      <w:keepNext/>
      <w:keepLines/>
      <w:numPr>
        <w:ilvl w:val="6"/>
        <w:numId w:val="5"/>
      </w:numPr>
      <w:spacing w:before="20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nhideWhenUsed/>
    <w:qFormat/>
    <w:pPr>
      <w:keepNext/>
      <w:keepLines/>
      <w:numPr>
        <w:ilvl w:val="7"/>
        <w:numId w:val="5"/>
      </w:numPr>
      <w:spacing w:before="20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nhideWhenUsed/>
    <w:qFormat/>
    <w:pPr>
      <w:keepNext/>
      <w:keepLines/>
      <w:numPr>
        <w:ilvl w:val="8"/>
        <w:numId w:val="5"/>
      </w:numPr>
      <w:spacing w:before="20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AC6"/>
    <w:rPr>
      <w:rFonts w:ascii="Trebuchet MS" w:eastAsiaTheme="majorEastAsia" w:hAnsi="Trebuchet MS" w:cstheme="majorBidi"/>
      <w:bCs/>
      <w:color w:val="000000" w:themeColor="text1"/>
      <w:sz w:val="36"/>
      <w:szCs w:val="32"/>
    </w:rPr>
  </w:style>
  <w:style w:type="character" w:customStyle="1" w:styleId="Heading2Char">
    <w:name w:val="Heading 2 Char"/>
    <w:basedOn w:val="DefaultParagraphFont"/>
    <w:link w:val="Heading2"/>
    <w:uiPriority w:val="9"/>
    <w:rsid w:val="00BF7AC6"/>
    <w:rPr>
      <w:rFonts w:ascii="Trebuchet MS" w:eastAsiaTheme="majorEastAsia" w:hAnsi="Trebuchet MS" w:cstheme="majorBidi"/>
      <w:bCs/>
      <w:caps/>
      <w:sz w:val="32"/>
      <w:szCs w:val="26"/>
    </w:rPr>
  </w:style>
  <w:style w:type="character" w:customStyle="1" w:styleId="Heading3Char">
    <w:name w:val="Heading 3 Char"/>
    <w:basedOn w:val="DefaultParagraphFont"/>
    <w:link w:val="Heading3"/>
    <w:uiPriority w:val="9"/>
    <w:rsid w:val="00BF7AC6"/>
    <w:rPr>
      <w:rFonts w:ascii="Trebuchet MS" w:eastAsiaTheme="majorEastAsia" w:hAnsi="Trebuchet MS" w:cstheme="majorBidi"/>
      <w:b/>
      <w:bCs/>
      <w:sz w:val="28"/>
    </w:rPr>
  </w:style>
  <w:style w:type="paragraph" w:styleId="Title">
    <w:name w:val="Title"/>
    <w:basedOn w:val="Normal"/>
    <w:next w:val="Normal"/>
    <w:link w:val="TitleChar"/>
    <w:uiPriority w:val="10"/>
    <w:qFormat/>
    <w:pPr>
      <w:spacing w:after="300"/>
      <w:contextualSpacing/>
    </w:pPr>
    <w:rPr>
      <w:rFonts w:asciiTheme="majorHAnsi" w:eastAsiaTheme="majorEastAsia" w:hAnsiTheme="majorHAnsi" w:cstheme="majorBidi"/>
      <w:color w:val="2F5897" w:themeColor="text2"/>
      <w:spacing w:val="5"/>
      <w:kern w:val="28"/>
      <w:sz w:val="60"/>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56"/>
    </w:rPr>
  </w:style>
  <w:style w:type="paragraph" w:styleId="Subtitle">
    <w:name w:val="Subtitle"/>
    <w:basedOn w:val="Normal"/>
    <w:next w:val="Normal"/>
    <w:link w:val="SubtitleChar"/>
    <w:uiPriority w:val="11"/>
    <w:qFormat/>
    <w:pPr>
      <w:numPr>
        <w:ilvl w:val="1"/>
      </w:numPr>
      <w:ind w:firstLine="567"/>
    </w:pPr>
    <w:rPr>
      <w:rFonts w:eastAsiaTheme="majorEastAsia" w:cstheme="majorBidi"/>
      <w:iCs/>
      <w:color w:val="000000" w:themeColor="text1"/>
      <w:spacing w:val="15"/>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aliases w:val="Un-numbered Headings"/>
    <w:link w:val="NoSpacingChar"/>
    <w:uiPriority w:val="1"/>
    <w:qFormat/>
    <w:rsid w:val="00BF7AC6"/>
    <w:pPr>
      <w:pageBreakBefore/>
      <w:spacing w:beforeLines="400" w:before="400" w:afterLines="400" w:after="400" w:line="360" w:lineRule="auto"/>
      <w:jc w:val="center"/>
    </w:pPr>
    <w:rPr>
      <w:rFonts w:ascii="Trebuchet MS" w:hAnsi="Trebuchet MS"/>
      <w:sz w:val="36"/>
    </w:rPr>
  </w:style>
  <w:style w:type="character" w:customStyle="1" w:styleId="NoSpacingChar">
    <w:name w:val="No Spacing Char"/>
    <w:aliases w:val="Un-numbered Headings Char"/>
    <w:basedOn w:val="DefaultParagraphFont"/>
    <w:link w:val="NoSpacing"/>
    <w:uiPriority w:val="1"/>
    <w:rsid w:val="00BF7AC6"/>
    <w:rPr>
      <w:rFonts w:ascii="Trebuchet MS" w:hAnsi="Trebuchet MS"/>
      <w:sz w:val="36"/>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sid w:val="00272B1A"/>
    <w:rPr>
      <w:rFonts w:ascii="Trebuchet MS" w:eastAsiaTheme="majorEastAsia" w:hAnsi="Trebuchet MS" w:cstheme="majorBidi"/>
      <w:bCs/>
      <w:iCs/>
      <w:sz w:val="24"/>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000000"/>
      <w:sz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E60FF8"/>
    <w:rPr>
      <w:bCs/>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qFormat/>
    <w:pPr>
      <w:spacing w:after="160"/>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6076B4" w:themeColor="accent1"/>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lang w:bidi="hi-IN"/>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lang w:bidi="hi-IN"/>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26138E"/>
    <w:pPr>
      <w:tabs>
        <w:tab w:val="left" w:pos="1276"/>
        <w:tab w:val="right" w:leader="dot" w:pos="9071"/>
      </w:tabs>
      <w:spacing w:line="276" w:lineRule="auto"/>
    </w:pPr>
    <w:rPr>
      <w:iCs/>
      <w:smallCaps/>
      <w:noProof/>
    </w:rPr>
  </w:style>
  <w:style w:type="paragraph" w:styleId="TOC2">
    <w:name w:val="toc 2"/>
    <w:basedOn w:val="Normal"/>
    <w:next w:val="Normal"/>
    <w:autoRedefine/>
    <w:uiPriority w:val="39"/>
    <w:unhideWhenUsed/>
    <w:rsid w:val="00BA5D96"/>
    <w:pPr>
      <w:tabs>
        <w:tab w:val="left" w:pos="1843"/>
        <w:tab w:val="right" w:leader="dot" w:pos="9061"/>
      </w:tabs>
      <w:ind w:left="709"/>
    </w:pPr>
  </w:style>
  <w:style w:type="character" w:styleId="Hyperlink">
    <w:name w:val="Hyperlink"/>
    <w:basedOn w:val="DefaultParagraphFont"/>
    <w:uiPriority w:val="99"/>
    <w:unhideWhenUsed/>
    <w:rsid w:val="00FE4316"/>
    <w:rPr>
      <w:color w:val="3399FF" w:themeColor="hyperlink"/>
      <w:u w:val="single"/>
    </w:rPr>
  </w:style>
  <w:style w:type="table" w:styleId="TableGrid">
    <w:name w:val="Table Grid"/>
    <w:basedOn w:val="TableNormal"/>
    <w:uiPriority w:val="59"/>
    <w:rsid w:val="00812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0658"/>
    <w:rPr>
      <w:color w:val="605E5C"/>
      <w:shd w:val="clear" w:color="auto" w:fill="E1DFDD"/>
    </w:rPr>
  </w:style>
  <w:style w:type="paragraph" w:styleId="TOC3">
    <w:name w:val="toc 3"/>
    <w:basedOn w:val="Normal"/>
    <w:next w:val="Normal"/>
    <w:autoRedefine/>
    <w:uiPriority w:val="39"/>
    <w:unhideWhenUsed/>
    <w:rsid w:val="00BA5D96"/>
    <w:pPr>
      <w:tabs>
        <w:tab w:val="left" w:pos="1320"/>
        <w:tab w:val="left" w:pos="2410"/>
        <w:tab w:val="left" w:pos="3252"/>
        <w:tab w:val="right" w:leader="dot" w:pos="9061"/>
      </w:tabs>
      <w:ind w:left="1276"/>
    </w:pPr>
  </w:style>
  <w:style w:type="character" w:styleId="FollowedHyperlink">
    <w:name w:val="FollowedHyperlink"/>
    <w:basedOn w:val="DefaultParagraphFont"/>
    <w:uiPriority w:val="99"/>
    <w:semiHidden/>
    <w:unhideWhenUsed/>
    <w:rsid w:val="00DD445A"/>
    <w:rPr>
      <w:color w:val="B2B2B2" w:themeColor="followedHyperlink"/>
      <w:u w:val="single"/>
    </w:rPr>
  </w:style>
  <w:style w:type="paragraph" w:styleId="TableofFigures">
    <w:name w:val="table of figures"/>
    <w:basedOn w:val="Normal"/>
    <w:next w:val="Normal"/>
    <w:uiPriority w:val="99"/>
    <w:unhideWhenUsed/>
    <w:rsid w:val="00CA186A"/>
  </w:style>
  <w:style w:type="paragraph" w:styleId="NormalWeb">
    <w:name w:val="Normal (Web)"/>
    <w:basedOn w:val="Normal"/>
    <w:uiPriority w:val="99"/>
    <w:unhideWhenUsed/>
    <w:rsid w:val="002866E1"/>
    <w:pPr>
      <w:spacing w:before="100" w:beforeAutospacing="1" w:after="100" w:afterAutospacing="1"/>
    </w:pPr>
  </w:style>
  <w:style w:type="table" w:styleId="GridTable6Colorful-Accent1">
    <w:name w:val="Grid Table 6 Colorful Accent 1"/>
    <w:basedOn w:val="TableNormal"/>
    <w:uiPriority w:val="51"/>
    <w:rsid w:val="004B6B31"/>
    <w:pPr>
      <w:spacing w:after="0" w:line="240" w:lineRule="auto"/>
    </w:pPr>
    <w:rPr>
      <w:color w:val="42558C" w:themeColor="accent1" w:themeShade="BF"/>
    </w:rPr>
    <w:tblPr>
      <w:tblStyleRowBandSize w:val="1"/>
      <w:tblStyleColBandSize w:val="1"/>
      <w:tblBorders>
        <w:top w:val="single" w:sz="4" w:space="0" w:color="9FACD2" w:themeColor="accent1" w:themeTint="99"/>
        <w:left w:val="single" w:sz="4" w:space="0" w:color="9FACD2" w:themeColor="accent1" w:themeTint="99"/>
        <w:bottom w:val="single" w:sz="4" w:space="0" w:color="9FACD2" w:themeColor="accent1" w:themeTint="99"/>
        <w:right w:val="single" w:sz="4" w:space="0" w:color="9FACD2" w:themeColor="accent1" w:themeTint="99"/>
        <w:insideH w:val="single" w:sz="4" w:space="0" w:color="9FACD2" w:themeColor="accent1" w:themeTint="99"/>
        <w:insideV w:val="single" w:sz="4" w:space="0" w:color="9FACD2" w:themeColor="accent1" w:themeTint="99"/>
      </w:tblBorders>
    </w:tblPr>
    <w:tblStylePr w:type="firstRow">
      <w:rPr>
        <w:b/>
        <w:bCs/>
      </w:rPr>
      <w:tblPr/>
      <w:tcPr>
        <w:tcBorders>
          <w:bottom w:val="single" w:sz="12" w:space="0" w:color="9FACD2" w:themeColor="accent1" w:themeTint="99"/>
        </w:tcBorders>
      </w:tcPr>
    </w:tblStylePr>
    <w:tblStylePr w:type="lastRow">
      <w:rPr>
        <w:b/>
        <w:bCs/>
      </w:rPr>
      <w:tblPr/>
      <w:tcPr>
        <w:tcBorders>
          <w:top w:val="double" w:sz="4" w:space="0" w:color="9FACD2" w:themeColor="accent1" w:themeTint="99"/>
        </w:tcBorders>
      </w:tcPr>
    </w:tblStylePr>
    <w:tblStylePr w:type="firstCol">
      <w:rPr>
        <w:b/>
        <w:bCs/>
      </w:rPr>
    </w:tblStylePr>
    <w:tblStylePr w:type="lastCol">
      <w:rPr>
        <w:b/>
        <w:bCs/>
      </w:rPr>
    </w:tblStylePr>
    <w:tblStylePr w:type="band1Vert">
      <w:tblPr/>
      <w:tcPr>
        <w:shd w:val="clear" w:color="auto" w:fill="DFE3F0" w:themeFill="accent1" w:themeFillTint="33"/>
      </w:tcPr>
    </w:tblStylePr>
    <w:tblStylePr w:type="band1Horz">
      <w:tblPr/>
      <w:tcPr>
        <w:shd w:val="clear" w:color="auto" w:fill="DFE3F0" w:themeFill="accent1" w:themeFillTint="33"/>
      </w:tcPr>
    </w:tblStylePr>
  </w:style>
  <w:style w:type="paragraph" w:styleId="BodyTextIndent3">
    <w:name w:val="Body Text Indent 3"/>
    <w:basedOn w:val="Normal"/>
    <w:link w:val="BodyTextIndent3Char"/>
    <w:rsid w:val="001E67B1"/>
    <w:pPr>
      <w:ind w:left="1440"/>
    </w:pPr>
    <w:rPr>
      <w:b/>
      <w:bCs/>
      <w:snapToGrid w:val="0"/>
      <w:sz w:val="22"/>
      <w:szCs w:val="20"/>
      <w:lang w:val="en-GB"/>
    </w:rPr>
  </w:style>
  <w:style w:type="character" w:customStyle="1" w:styleId="BodyTextIndent3Char">
    <w:name w:val="Body Text Indent 3 Char"/>
    <w:basedOn w:val="DefaultParagraphFont"/>
    <w:link w:val="BodyTextIndent3"/>
    <w:rsid w:val="001E67B1"/>
    <w:rPr>
      <w:rFonts w:ascii="Times New Roman" w:eastAsia="Times New Roman" w:hAnsi="Times New Roman" w:cs="Times New Roman"/>
      <w:b/>
      <w:bCs/>
      <w:snapToGrid w:val="0"/>
      <w:szCs w:val="20"/>
      <w:lang w:val="en-GB"/>
    </w:rPr>
  </w:style>
  <w:style w:type="paragraph" w:customStyle="1" w:styleId="PhDNumberIndent">
    <w:name w:val="PhD Number Indent"/>
    <w:rsid w:val="00B44397"/>
    <w:pPr>
      <w:keepLines/>
      <w:numPr>
        <w:numId w:val="15"/>
      </w:numPr>
      <w:spacing w:after="120" w:line="360" w:lineRule="auto"/>
      <w:jc w:val="both"/>
    </w:pPr>
    <w:rPr>
      <w:rFonts w:ascii="Times New Roman" w:eastAsia="Times New Roman" w:hAnsi="Times New Roman" w:cs="Times New Roman"/>
      <w:sz w:val="24"/>
      <w:lang w:val="en-AU"/>
    </w:rPr>
  </w:style>
  <w:style w:type="paragraph" w:customStyle="1" w:styleId="PhDNormal">
    <w:name w:val="PhD Normal"/>
    <w:link w:val="PhDNormalChar"/>
    <w:qFormat/>
    <w:rsid w:val="00BC7010"/>
    <w:pPr>
      <w:spacing w:after="120" w:line="360" w:lineRule="auto"/>
      <w:ind w:firstLine="567"/>
      <w:jc w:val="both"/>
    </w:pPr>
    <w:rPr>
      <w:rFonts w:ascii="Times New Roman" w:eastAsia="Times New Roman" w:hAnsi="Times New Roman" w:cs="Times New Roman"/>
      <w:sz w:val="24"/>
      <w:lang w:val="en-AU"/>
    </w:rPr>
  </w:style>
  <w:style w:type="paragraph" w:customStyle="1" w:styleId="PhDNormal2">
    <w:name w:val="PhD Normal 2"/>
    <w:basedOn w:val="PhDNormal"/>
    <w:next w:val="PhDNormal"/>
    <w:link w:val="PhDNormal2CharChar"/>
    <w:rsid w:val="00BC7010"/>
    <w:pPr>
      <w:tabs>
        <w:tab w:val="left" w:pos="1418"/>
      </w:tabs>
      <w:spacing w:before="120" w:line="480" w:lineRule="auto"/>
      <w:ind w:firstLine="0"/>
    </w:pPr>
  </w:style>
  <w:style w:type="paragraph" w:customStyle="1" w:styleId="PhDBulletIndent">
    <w:name w:val="PhD Bullet Indent"/>
    <w:basedOn w:val="PhDBullet"/>
    <w:rsid w:val="00BC7010"/>
    <w:pPr>
      <w:numPr>
        <w:ilvl w:val="1"/>
      </w:numPr>
      <w:tabs>
        <w:tab w:val="clear" w:pos="1418"/>
      </w:tabs>
      <w:ind w:left="1440" w:hanging="360"/>
      <w:contextualSpacing/>
    </w:pPr>
  </w:style>
  <w:style w:type="character" w:customStyle="1" w:styleId="PhDNormalChar">
    <w:name w:val="PhD Normal Char"/>
    <w:basedOn w:val="DefaultParagraphFont"/>
    <w:link w:val="PhDNormal"/>
    <w:rsid w:val="00BC7010"/>
    <w:rPr>
      <w:rFonts w:ascii="Times New Roman" w:eastAsia="Times New Roman" w:hAnsi="Times New Roman" w:cs="Times New Roman"/>
      <w:sz w:val="24"/>
      <w:lang w:val="en-AU"/>
    </w:rPr>
  </w:style>
  <w:style w:type="paragraph" w:customStyle="1" w:styleId="PhDBullet">
    <w:name w:val="PhD Bullet"/>
    <w:basedOn w:val="PhDNormal"/>
    <w:link w:val="PhDBulletChar"/>
    <w:rsid w:val="00BC7010"/>
    <w:pPr>
      <w:numPr>
        <w:numId w:val="16"/>
      </w:numPr>
      <w:tabs>
        <w:tab w:val="clear" w:pos="992"/>
      </w:tabs>
      <w:ind w:left="720" w:hanging="360"/>
    </w:pPr>
  </w:style>
  <w:style w:type="character" w:customStyle="1" w:styleId="PhDNormal2CharChar">
    <w:name w:val="PhD Normal 2 Char Char"/>
    <w:basedOn w:val="DefaultParagraphFont"/>
    <w:link w:val="PhDNormal2"/>
    <w:rsid w:val="00BC7010"/>
    <w:rPr>
      <w:rFonts w:ascii="Times New Roman" w:eastAsia="Times New Roman" w:hAnsi="Times New Roman" w:cs="Times New Roman"/>
      <w:sz w:val="24"/>
      <w:lang w:val="en-AU"/>
    </w:rPr>
  </w:style>
  <w:style w:type="paragraph" w:customStyle="1" w:styleId="BulletPoints">
    <w:name w:val="Bullet Points"/>
    <w:basedOn w:val="PhDBullet"/>
    <w:link w:val="BulletPointsChar"/>
    <w:qFormat/>
    <w:rsid w:val="004C4D1E"/>
    <w:pPr>
      <w:tabs>
        <w:tab w:val="num" w:pos="992"/>
      </w:tabs>
      <w:ind w:left="992" w:hanging="425"/>
    </w:pPr>
  </w:style>
  <w:style w:type="character" w:customStyle="1" w:styleId="PhDBulletChar">
    <w:name w:val="PhD Bullet Char"/>
    <w:basedOn w:val="PhDNormalChar"/>
    <w:link w:val="PhDBullet"/>
    <w:rsid w:val="004C4D1E"/>
    <w:rPr>
      <w:rFonts w:ascii="Times New Roman" w:eastAsia="Times New Roman" w:hAnsi="Times New Roman" w:cs="Times New Roman"/>
      <w:sz w:val="24"/>
      <w:lang w:val="en-AU"/>
    </w:rPr>
  </w:style>
  <w:style w:type="character" w:customStyle="1" w:styleId="BulletPointsChar">
    <w:name w:val="Bullet Points Char"/>
    <w:basedOn w:val="PhDBulletChar"/>
    <w:link w:val="BulletPoints"/>
    <w:rsid w:val="004C4D1E"/>
    <w:rPr>
      <w:rFonts w:ascii="Times New Roman" w:eastAsia="Times New Roman" w:hAnsi="Times New Roman" w:cs="Times New Roman"/>
      <w:sz w:val="24"/>
      <w:lang w:val="en-AU"/>
    </w:rPr>
  </w:style>
  <w:style w:type="table" w:customStyle="1" w:styleId="APAReport">
    <w:name w:val="APA Report"/>
    <w:basedOn w:val="TableNormal"/>
    <w:uiPriority w:val="99"/>
    <w:rsid w:val="00C86246"/>
    <w:pPr>
      <w:spacing w:after="0" w:line="240" w:lineRule="auto"/>
    </w:pPr>
    <w:rPr>
      <w:sz w:val="24"/>
      <w:szCs w:val="24"/>
      <w:lang w:eastAsia="ja-JP"/>
    </w:r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PhDReference">
    <w:name w:val="PhD Reference"/>
    <w:basedOn w:val="PhDNormal"/>
    <w:qFormat/>
    <w:rsid w:val="007B03CD"/>
    <w:pPr>
      <w:spacing w:after="180" w:line="240" w:lineRule="auto"/>
      <w:ind w:left="454" w:hanging="454"/>
      <w:jc w:val="left"/>
    </w:pPr>
  </w:style>
  <w:style w:type="paragraph" w:styleId="Revision">
    <w:name w:val="Revision"/>
    <w:hidden/>
    <w:uiPriority w:val="99"/>
    <w:semiHidden/>
    <w:rsid w:val="00AE24CC"/>
    <w:pPr>
      <w:spacing w:after="0" w:line="240" w:lineRule="auto"/>
    </w:pPr>
    <w:rPr>
      <w:rFonts w:ascii="Times New Roman" w:hAnsi="Times New Roman"/>
      <w:sz w:val="24"/>
    </w:rPr>
  </w:style>
  <w:style w:type="paragraph" w:customStyle="1" w:styleId="p1">
    <w:name w:val="p1"/>
    <w:basedOn w:val="Normal"/>
    <w:rsid w:val="009354C8"/>
    <w:pPr>
      <w:spacing w:before="100" w:beforeAutospacing="1" w:after="100" w:afterAutospacing="1"/>
    </w:pPr>
  </w:style>
  <w:style w:type="character" w:customStyle="1" w:styleId="s1">
    <w:name w:val="s1"/>
    <w:basedOn w:val="DefaultParagraphFont"/>
    <w:rsid w:val="009354C8"/>
  </w:style>
  <w:style w:type="paragraph" w:customStyle="1" w:styleId="p2">
    <w:name w:val="p2"/>
    <w:basedOn w:val="Normal"/>
    <w:rsid w:val="009354C8"/>
    <w:pPr>
      <w:spacing w:before="100" w:beforeAutospacing="1" w:after="100" w:afterAutospacing="1"/>
    </w:pPr>
  </w:style>
  <w:style w:type="paragraph" w:customStyle="1" w:styleId="p3">
    <w:name w:val="p3"/>
    <w:basedOn w:val="Normal"/>
    <w:rsid w:val="009354C8"/>
    <w:pPr>
      <w:spacing w:before="100" w:beforeAutospacing="1" w:after="100" w:afterAutospacing="1"/>
    </w:pPr>
  </w:style>
  <w:style w:type="character" w:customStyle="1" w:styleId="s2">
    <w:name w:val="s2"/>
    <w:basedOn w:val="DefaultParagraphFont"/>
    <w:rsid w:val="009354C8"/>
  </w:style>
  <w:style w:type="paragraph" w:styleId="TOC4">
    <w:name w:val="toc 4"/>
    <w:basedOn w:val="Normal"/>
    <w:next w:val="Normal"/>
    <w:autoRedefine/>
    <w:uiPriority w:val="39"/>
    <w:unhideWhenUsed/>
    <w:rsid w:val="009354C8"/>
    <w:pPr>
      <w:spacing w:after="100"/>
      <w:ind w:left="720"/>
    </w:pPr>
  </w:style>
  <w:style w:type="paragraph" w:styleId="TOC5">
    <w:name w:val="toc 5"/>
    <w:basedOn w:val="Normal"/>
    <w:next w:val="Normal"/>
    <w:autoRedefine/>
    <w:uiPriority w:val="39"/>
    <w:unhideWhenUsed/>
    <w:rsid w:val="009354C8"/>
    <w:pPr>
      <w:spacing w:after="100"/>
      <w:ind w:left="960"/>
    </w:pPr>
  </w:style>
  <w:style w:type="numbering" w:customStyle="1" w:styleId="CurrentList1">
    <w:name w:val="Current List1"/>
    <w:uiPriority w:val="99"/>
    <w:rsid w:val="009354C8"/>
    <w:pPr>
      <w:numPr>
        <w:numId w:val="47"/>
      </w:numPr>
    </w:pPr>
  </w:style>
  <w:style w:type="character" w:customStyle="1" w:styleId="apple-converted-space">
    <w:name w:val="apple-converted-space"/>
    <w:basedOn w:val="DefaultParagraphFont"/>
    <w:rsid w:val="009354C8"/>
  </w:style>
  <w:style w:type="paragraph" w:customStyle="1" w:styleId="p4">
    <w:name w:val="p4"/>
    <w:basedOn w:val="Normal"/>
    <w:rsid w:val="009354C8"/>
    <w:pPr>
      <w:spacing w:before="100" w:beforeAutospacing="1" w:after="100" w:afterAutospacing="1"/>
    </w:pPr>
  </w:style>
  <w:style w:type="paragraph" w:customStyle="1" w:styleId="p5">
    <w:name w:val="p5"/>
    <w:basedOn w:val="Normal"/>
    <w:rsid w:val="009354C8"/>
    <w:pPr>
      <w:spacing w:before="100" w:beforeAutospacing="1" w:after="100" w:afterAutospacing="1"/>
    </w:pPr>
  </w:style>
  <w:style w:type="character" w:customStyle="1" w:styleId="apple-tab-span">
    <w:name w:val="apple-tab-span"/>
    <w:basedOn w:val="DefaultParagraphFont"/>
    <w:rsid w:val="009354C8"/>
  </w:style>
  <w:style w:type="character" w:styleId="HTMLCode">
    <w:name w:val="HTML Code"/>
    <w:basedOn w:val="DefaultParagraphFont"/>
    <w:uiPriority w:val="99"/>
    <w:semiHidden/>
    <w:unhideWhenUsed/>
    <w:rsid w:val="009354C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35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354C8"/>
    <w:rPr>
      <w:rFonts w:ascii="Courier New" w:eastAsia="Times New Roman" w:hAnsi="Courier New" w:cs="Courier New"/>
      <w:sz w:val="20"/>
      <w:szCs w:val="20"/>
    </w:rPr>
  </w:style>
  <w:style w:type="paragraph" w:customStyle="1" w:styleId="p6">
    <w:name w:val="p6"/>
    <w:basedOn w:val="Normal"/>
    <w:rsid w:val="009354C8"/>
    <w:pPr>
      <w:spacing w:before="100" w:beforeAutospacing="1" w:after="100" w:afterAutospacing="1"/>
    </w:pPr>
  </w:style>
  <w:style w:type="paragraph" w:styleId="TOC6">
    <w:name w:val="toc 6"/>
    <w:basedOn w:val="Normal"/>
    <w:next w:val="Normal"/>
    <w:autoRedefine/>
    <w:uiPriority w:val="39"/>
    <w:unhideWhenUsed/>
    <w:rsid w:val="009354C8"/>
    <w:pPr>
      <w:ind w:left="1200"/>
    </w:pPr>
    <w:rPr>
      <w:rFonts w:asciiTheme="minorHAnsi" w:hAnsiTheme="minorHAnsi"/>
      <w:sz w:val="18"/>
      <w:szCs w:val="18"/>
    </w:rPr>
  </w:style>
  <w:style w:type="paragraph" w:styleId="TOC7">
    <w:name w:val="toc 7"/>
    <w:basedOn w:val="Normal"/>
    <w:next w:val="Normal"/>
    <w:autoRedefine/>
    <w:uiPriority w:val="39"/>
    <w:unhideWhenUsed/>
    <w:rsid w:val="009354C8"/>
    <w:pPr>
      <w:ind w:left="1440"/>
    </w:pPr>
    <w:rPr>
      <w:rFonts w:asciiTheme="minorHAnsi" w:hAnsiTheme="minorHAnsi"/>
      <w:sz w:val="18"/>
      <w:szCs w:val="18"/>
    </w:rPr>
  </w:style>
  <w:style w:type="paragraph" w:styleId="TOC8">
    <w:name w:val="toc 8"/>
    <w:basedOn w:val="Normal"/>
    <w:next w:val="Normal"/>
    <w:autoRedefine/>
    <w:uiPriority w:val="39"/>
    <w:unhideWhenUsed/>
    <w:rsid w:val="009354C8"/>
    <w:pPr>
      <w:ind w:left="1680"/>
    </w:pPr>
    <w:rPr>
      <w:rFonts w:asciiTheme="minorHAnsi" w:hAnsiTheme="minorHAnsi"/>
      <w:sz w:val="18"/>
      <w:szCs w:val="18"/>
    </w:rPr>
  </w:style>
  <w:style w:type="paragraph" w:styleId="TOC9">
    <w:name w:val="toc 9"/>
    <w:basedOn w:val="Normal"/>
    <w:next w:val="Normal"/>
    <w:autoRedefine/>
    <w:uiPriority w:val="39"/>
    <w:unhideWhenUsed/>
    <w:rsid w:val="009354C8"/>
    <w:pPr>
      <w:ind w:left="1920"/>
    </w:pPr>
    <w:rPr>
      <w:rFonts w:asciiTheme="minorHAnsi" w:hAnsiTheme="minorHAnsi"/>
      <w:sz w:val="18"/>
      <w:szCs w:val="18"/>
    </w:rPr>
  </w:style>
  <w:style w:type="numbering" w:customStyle="1" w:styleId="CurrentList2">
    <w:name w:val="Current List2"/>
    <w:uiPriority w:val="99"/>
    <w:rsid w:val="009354C8"/>
    <w:pPr>
      <w:numPr>
        <w:numId w:val="52"/>
      </w:numPr>
    </w:pPr>
  </w:style>
  <w:style w:type="character" w:styleId="LineNumber">
    <w:name w:val="line number"/>
    <w:basedOn w:val="DefaultParagraphFont"/>
    <w:uiPriority w:val="99"/>
    <w:semiHidden/>
    <w:unhideWhenUsed/>
    <w:rsid w:val="008E3821"/>
  </w:style>
  <w:style w:type="paragraph" w:customStyle="1" w:styleId="paragraph">
    <w:name w:val="paragraph"/>
    <w:basedOn w:val="Normal"/>
    <w:rsid w:val="00CC78E2"/>
    <w:pPr>
      <w:spacing w:before="100" w:beforeAutospacing="1" w:after="100" w:afterAutospacing="1"/>
    </w:pPr>
  </w:style>
  <w:style w:type="character" w:customStyle="1" w:styleId="normaltextrun">
    <w:name w:val="normaltextrun"/>
    <w:basedOn w:val="DefaultParagraphFont"/>
    <w:rsid w:val="00CC78E2"/>
  </w:style>
  <w:style w:type="character" w:customStyle="1" w:styleId="eop">
    <w:name w:val="eop"/>
    <w:basedOn w:val="DefaultParagraphFont"/>
    <w:rsid w:val="00CC7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08069">
      <w:bodyDiv w:val="1"/>
      <w:marLeft w:val="0"/>
      <w:marRight w:val="0"/>
      <w:marTop w:val="0"/>
      <w:marBottom w:val="0"/>
      <w:divBdr>
        <w:top w:val="none" w:sz="0" w:space="0" w:color="auto"/>
        <w:left w:val="none" w:sz="0" w:space="0" w:color="auto"/>
        <w:bottom w:val="none" w:sz="0" w:space="0" w:color="auto"/>
        <w:right w:val="none" w:sz="0" w:space="0" w:color="auto"/>
      </w:divBdr>
    </w:div>
    <w:div w:id="27413961">
      <w:bodyDiv w:val="1"/>
      <w:marLeft w:val="0"/>
      <w:marRight w:val="0"/>
      <w:marTop w:val="0"/>
      <w:marBottom w:val="0"/>
      <w:divBdr>
        <w:top w:val="none" w:sz="0" w:space="0" w:color="auto"/>
        <w:left w:val="none" w:sz="0" w:space="0" w:color="auto"/>
        <w:bottom w:val="none" w:sz="0" w:space="0" w:color="auto"/>
        <w:right w:val="none" w:sz="0" w:space="0" w:color="auto"/>
      </w:divBdr>
    </w:div>
    <w:div w:id="28995221">
      <w:bodyDiv w:val="1"/>
      <w:marLeft w:val="0"/>
      <w:marRight w:val="0"/>
      <w:marTop w:val="0"/>
      <w:marBottom w:val="0"/>
      <w:divBdr>
        <w:top w:val="none" w:sz="0" w:space="0" w:color="auto"/>
        <w:left w:val="none" w:sz="0" w:space="0" w:color="auto"/>
        <w:bottom w:val="none" w:sz="0" w:space="0" w:color="auto"/>
        <w:right w:val="none" w:sz="0" w:space="0" w:color="auto"/>
      </w:divBdr>
    </w:div>
    <w:div w:id="33123745">
      <w:bodyDiv w:val="1"/>
      <w:marLeft w:val="0"/>
      <w:marRight w:val="0"/>
      <w:marTop w:val="0"/>
      <w:marBottom w:val="0"/>
      <w:divBdr>
        <w:top w:val="none" w:sz="0" w:space="0" w:color="auto"/>
        <w:left w:val="none" w:sz="0" w:space="0" w:color="auto"/>
        <w:bottom w:val="none" w:sz="0" w:space="0" w:color="auto"/>
        <w:right w:val="none" w:sz="0" w:space="0" w:color="auto"/>
      </w:divBdr>
    </w:div>
    <w:div w:id="55126157">
      <w:bodyDiv w:val="1"/>
      <w:marLeft w:val="0"/>
      <w:marRight w:val="0"/>
      <w:marTop w:val="0"/>
      <w:marBottom w:val="0"/>
      <w:divBdr>
        <w:top w:val="none" w:sz="0" w:space="0" w:color="auto"/>
        <w:left w:val="none" w:sz="0" w:space="0" w:color="auto"/>
        <w:bottom w:val="none" w:sz="0" w:space="0" w:color="auto"/>
        <w:right w:val="none" w:sz="0" w:space="0" w:color="auto"/>
      </w:divBdr>
    </w:div>
    <w:div w:id="61803464">
      <w:bodyDiv w:val="1"/>
      <w:marLeft w:val="0"/>
      <w:marRight w:val="0"/>
      <w:marTop w:val="0"/>
      <w:marBottom w:val="0"/>
      <w:divBdr>
        <w:top w:val="none" w:sz="0" w:space="0" w:color="auto"/>
        <w:left w:val="none" w:sz="0" w:space="0" w:color="auto"/>
        <w:bottom w:val="none" w:sz="0" w:space="0" w:color="auto"/>
        <w:right w:val="none" w:sz="0" w:space="0" w:color="auto"/>
      </w:divBdr>
    </w:div>
    <w:div w:id="62532502">
      <w:bodyDiv w:val="1"/>
      <w:marLeft w:val="0"/>
      <w:marRight w:val="0"/>
      <w:marTop w:val="0"/>
      <w:marBottom w:val="0"/>
      <w:divBdr>
        <w:top w:val="none" w:sz="0" w:space="0" w:color="auto"/>
        <w:left w:val="none" w:sz="0" w:space="0" w:color="auto"/>
        <w:bottom w:val="none" w:sz="0" w:space="0" w:color="auto"/>
        <w:right w:val="none" w:sz="0" w:space="0" w:color="auto"/>
      </w:divBdr>
    </w:div>
    <w:div w:id="66347469">
      <w:bodyDiv w:val="1"/>
      <w:marLeft w:val="0"/>
      <w:marRight w:val="0"/>
      <w:marTop w:val="0"/>
      <w:marBottom w:val="0"/>
      <w:divBdr>
        <w:top w:val="none" w:sz="0" w:space="0" w:color="auto"/>
        <w:left w:val="none" w:sz="0" w:space="0" w:color="auto"/>
        <w:bottom w:val="none" w:sz="0" w:space="0" w:color="auto"/>
        <w:right w:val="none" w:sz="0" w:space="0" w:color="auto"/>
      </w:divBdr>
    </w:div>
    <w:div w:id="67777773">
      <w:bodyDiv w:val="1"/>
      <w:marLeft w:val="0"/>
      <w:marRight w:val="0"/>
      <w:marTop w:val="0"/>
      <w:marBottom w:val="0"/>
      <w:divBdr>
        <w:top w:val="none" w:sz="0" w:space="0" w:color="auto"/>
        <w:left w:val="none" w:sz="0" w:space="0" w:color="auto"/>
        <w:bottom w:val="none" w:sz="0" w:space="0" w:color="auto"/>
        <w:right w:val="none" w:sz="0" w:space="0" w:color="auto"/>
      </w:divBdr>
    </w:div>
    <w:div w:id="70007666">
      <w:bodyDiv w:val="1"/>
      <w:marLeft w:val="0"/>
      <w:marRight w:val="0"/>
      <w:marTop w:val="0"/>
      <w:marBottom w:val="0"/>
      <w:divBdr>
        <w:top w:val="none" w:sz="0" w:space="0" w:color="auto"/>
        <w:left w:val="none" w:sz="0" w:space="0" w:color="auto"/>
        <w:bottom w:val="none" w:sz="0" w:space="0" w:color="auto"/>
        <w:right w:val="none" w:sz="0" w:space="0" w:color="auto"/>
      </w:divBdr>
    </w:div>
    <w:div w:id="70320378">
      <w:bodyDiv w:val="1"/>
      <w:marLeft w:val="0"/>
      <w:marRight w:val="0"/>
      <w:marTop w:val="0"/>
      <w:marBottom w:val="0"/>
      <w:divBdr>
        <w:top w:val="none" w:sz="0" w:space="0" w:color="auto"/>
        <w:left w:val="none" w:sz="0" w:space="0" w:color="auto"/>
        <w:bottom w:val="none" w:sz="0" w:space="0" w:color="auto"/>
        <w:right w:val="none" w:sz="0" w:space="0" w:color="auto"/>
      </w:divBdr>
    </w:div>
    <w:div w:id="72318791">
      <w:bodyDiv w:val="1"/>
      <w:marLeft w:val="0"/>
      <w:marRight w:val="0"/>
      <w:marTop w:val="0"/>
      <w:marBottom w:val="0"/>
      <w:divBdr>
        <w:top w:val="none" w:sz="0" w:space="0" w:color="auto"/>
        <w:left w:val="none" w:sz="0" w:space="0" w:color="auto"/>
        <w:bottom w:val="none" w:sz="0" w:space="0" w:color="auto"/>
        <w:right w:val="none" w:sz="0" w:space="0" w:color="auto"/>
      </w:divBdr>
    </w:div>
    <w:div w:id="84032912">
      <w:bodyDiv w:val="1"/>
      <w:marLeft w:val="0"/>
      <w:marRight w:val="0"/>
      <w:marTop w:val="0"/>
      <w:marBottom w:val="0"/>
      <w:divBdr>
        <w:top w:val="none" w:sz="0" w:space="0" w:color="auto"/>
        <w:left w:val="none" w:sz="0" w:space="0" w:color="auto"/>
        <w:bottom w:val="none" w:sz="0" w:space="0" w:color="auto"/>
        <w:right w:val="none" w:sz="0" w:space="0" w:color="auto"/>
      </w:divBdr>
    </w:div>
    <w:div w:id="85738178">
      <w:bodyDiv w:val="1"/>
      <w:marLeft w:val="0"/>
      <w:marRight w:val="0"/>
      <w:marTop w:val="0"/>
      <w:marBottom w:val="0"/>
      <w:divBdr>
        <w:top w:val="none" w:sz="0" w:space="0" w:color="auto"/>
        <w:left w:val="none" w:sz="0" w:space="0" w:color="auto"/>
        <w:bottom w:val="none" w:sz="0" w:space="0" w:color="auto"/>
        <w:right w:val="none" w:sz="0" w:space="0" w:color="auto"/>
      </w:divBdr>
    </w:div>
    <w:div w:id="88043173">
      <w:bodyDiv w:val="1"/>
      <w:marLeft w:val="0"/>
      <w:marRight w:val="0"/>
      <w:marTop w:val="0"/>
      <w:marBottom w:val="0"/>
      <w:divBdr>
        <w:top w:val="none" w:sz="0" w:space="0" w:color="auto"/>
        <w:left w:val="none" w:sz="0" w:space="0" w:color="auto"/>
        <w:bottom w:val="none" w:sz="0" w:space="0" w:color="auto"/>
        <w:right w:val="none" w:sz="0" w:space="0" w:color="auto"/>
      </w:divBdr>
    </w:div>
    <w:div w:id="96559445">
      <w:bodyDiv w:val="1"/>
      <w:marLeft w:val="0"/>
      <w:marRight w:val="0"/>
      <w:marTop w:val="0"/>
      <w:marBottom w:val="0"/>
      <w:divBdr>
        <w:top w:val="none" w:sz="0" w:space="0" w:color="auto"/>
        <w:left w:val="none" w:sz="0" w:space="0" w:color="auto"/>
        <w:bottom w:val="none" w:sz="0" w:space="0" w:color="auto"/>
        <w:right w:val="none" w:sz="0" w:space="0" w:color="auto"/>
      </w:divBdr>
    </w:div>
    <w:div w:id="115103146">
      <w:bodyDiv w:val="1"/>
      <w:marLeft w:val="0"/>
      <w:marRight w:val="0"/>
      <w:marTop w:val="0"/>
      <w:marBottom w:val="0"/>
      <w:divBdr>
        <w:top w:val="none" w:sz="0" w:space="0" w:color="auto"/>
        <w:left w:val="none" w:sz="0" w:space="0" w:color="auto"/>
        <w:bottom w:val="none" w:sz="0" w:space="0" w:color="auto"/>
        <w:right w:val="none" w:sz="0" w:space="0" w:color="auto"/>
      </w:divBdr>
    </w:div>
    <w:div w:id="116722790">
      <w:bodyDiv w:val="1"/>
      <w:marLeft w:val="0"/>
      <w:marRight w:val="0"/>
      <w:marTop w:val="0"/>
      <w:marBottom w:val="0"/>
      <w:divBdr>
        <w:top w:val="none" w:sz="0" w:space="0" w:color="auto"/>
        <w:left w:val="none" w:sz="0" w:space="0" w:color="auto"/>
        <w:bottom w:val="none" w:sz="0" w:space="0" w:color="auto"/>
        <w:right w:val="none" w:sz="0" w:space="0" w:color="auto"/>
      </w:divBdr>
    </w:div>
    <w:div w:id="120266041">
      <w:bodyDiv w:val="1"/>
      <w:marLeft w:val="0"/>
      <w:marRight w:val="0"/>
      <w:marTop w:val="0"/>
      <w:marBottom w:val="0"/>
      <w:divBdr>
        <w:top w:val="none" w:sz="0" w:space="0" w:color="auto"/>
        <w:left w:val="none" w:sz="0" w:space="0" w:color="auto"/>
        <w:bottom w:val="none" w:sz="0" w:space="0" w:color="auto"/>
        <w:right w:val="none" w:sz="0" w:space="0" w:color="auto"/>
      </w:divBdr>
    </w:div>
    <w:div w:id="120419911">
      <w:bodyDiv w:val="1"/>
      <w:marLeft w:val="0"/>
      <w:marRight w:val="0"/>
      <w:marTop w:val="0"/>
      <w:marBottom w:val="0"/>
      <w:divBdr>
        <w:top w:val="none" w:sz="0" w:space="0" w:color="auto"/>
        <w:left w:val="none" w:sz="0" w:space="0" w:color="auto"/>
        <w:bottom w:val="none" w:sz="0" w:space="0" w:color="auto"/>
        <w:right w:val="none" w:sz="0" w:space="0" w:color="auto"/>
      </w:divBdr>
    </w:div>
    <w:div w:id="127361373">
      <w:bodyDiv w:val="1"/>
      <w:marLeft w:val="0"/>
      <w:marRight w:val="0"/>
      <w:marTop w:val="0"/>
      <w:marBottom w:val="0"/>
      <w:divBdr>
        <w:top w:val="none" w:sz="0" w:space="0" w:color="auto"/>
        <w:left w:val="none" w:sz="0" w:space="0" w:color="auto"/>
        <w:bottom w:val="none" w:sz="0" w:space="0" w:color="auto"/>
        <w:right w:val="none" w:sz="0" w:space="0" w:color="auto"/>
      </w:divBdr>
    </w:div>
    <w:div w:id="134765272">
      <w:bodyDiv w:val="1"/>
      <w:marLeft w:val="0"/>
      <w:marRight w:val="0"/>
      <w:marTop w:val="0"/>
      <w:marBottom w:val="0"/>
      <w:divBdr>
        <w:top w:val="none" w:sz="0" w:space="0" w:color="auto"/>
        <w:left w:val="none" w:sz="0" w:space="0" w:color="auto"/>
        <w:bottom w:val="none" w:sz="0" w:space="0" w:color="auto"/>
        <w:right w:val="none" w:sz="0" w:space="0" w:color="auto"/>
      </w:divBdr>
    </w:div>
    <w:div w:id="145056612">
      <w:bodyDiv w:val="1"/>
      <w:marLeft w:val="0"/>
      <w:marRight w:val="0"/>
      <w:marTop w:val="0"/>
      <w:marBottom w:val="0"/>
      <w:divBdr>
        <w:top w:val="none" w:sz="0" w:space="0" w:color="auto"/>
        <w:left w:val="none" w:sz="0" w:space="0" w:color="auto"/>
        <w:bottom w:val="none" w:sz="0" w:space="0" w:color="auto"/>
        <w:right w:val="none" w:sz="0" w:space="0" w:color="auto"/>
      </w:divBdr>
    </w:div>
    <w:div w:id="148450703">
      <w:bodyDiv w:val="1"/>
      <w:marLeft w:val="0"/>
      <w:marRight w:val="0"/>
      <w:marTop w:val="0"/>
      <w:marBottom w:val="0"/>
      <w:divBdr>
        <w:top w:val="none" w:sz="0" w:space="0" w:color="auto"/>
        <w:left w:val="none" w:sz="0" w:space="0" w:color="auto"/>
        <w:bottom w:val="none" w:sz="0" w:space="0" w:color="auto"/>
        <w:right w:val="none" w:sz="0" w:space="0" w:color="auto"/>
      </w:divBdr>
    </w:div>
    <w:div w:id="163278705">
      <w:bodyDiv w:val="1"/>
      <w:marLeft w:val="0"/>
      <w:marRight w:val="0"/>
      <w:marTop w:val="0"/>
      <w:marBottom w:val="0"/>
      <w:divBdr>
        <w:top w:val="none" w:sz="0" w:space="0" w:color="auto"/>
        <w:left w:val="none" w:sz="0" w:space="0" w:color="auto"/>
        <w:bottom w:val="none" w:sz="0" w:space="0" w:color="auto"/>
        <w:right w:val="none" w:sz="0" w:space="0" w:color="auto"/>
      </w:divBdr>
    </w:div>
    <w:div w:id="176046547">
      <w:bodyDiv w:val="1"/>
      <w:marLeft w:val="0"/>
      <w:marRight w:val="0"/>
      <w:marTop w:val="0"/>
      <w:marBottom w:val="0"/>
      <w:divBdr>
        <w:top w:val="none" w:sz="0" w:space="0" w:color="auto"/>
        <w:left w:val="none" w:sz="0" w:space="0" w:color="auto"/>
        <w:bottom w:val="none" w:sz="0" w:space="0" w:color="auto"/>
        <w:right w:val="none" w:sz="0" w:space="0" w:color="auto"/>
      </w:divBdr>
    </w:div>
    <w:div w:id="181744501">
      <w:bodyDiv w:val="1"/>
      <w:marLeft w:val="0"/>
      <w:marRight w:val="0"/>
      <w:marTop w:val="0"/>
      <w:marBottom w:val="0"/>
      <w:divBdr>
        <w:top w:val="none" w:sz="0" w:space="0" w:color="auto"/>
        <w:left w:val="none" w:sz="0" w:space="0" w:color="auto"/>
        <w:bottom w:val="none" w:sz="0" w:space="0" w:color="auto"/>
        <w:right w:val="none" w:sz="0" w:space="0" w:color="auto"/>
      </w:divBdr>
    </w:div>
    <w:div w:id="186216522">
      <w:bodyDiv w:val="1"/>
      <w:marLeft w:val="0"/>
      <w:marRight w:val="0"/>
      <w:marTop w:val="0"/>
      <w:marBottom w:val="0"/>
      <w:divBdr>
        <w:top w:val="none" w:sz="0" w:space="0" w:color="auto"/>
        <w:left w:val="none" w:sz="0" w:space="0" w:color="auto"/>
        <w:bottom w:val="none" w:sz="0" w:space="0" w:color="auto"/>
        <w:right w:val="none" w:sz="0" w:space="0" w:color="auto"/>
      </w:divBdr>
    </w:div>
    <w:div w:id="187377680">
      <w:bodyDiv w:val="1"/>
      <w:marLeft w:val="0"/>
      <w:marRight w:val="0"/>
      <w:marTop w:val="0"/>
      <w:marBottom w:val="0"/>
      <w:divBdr>
        <w:top w:val="none" w:sz="0" w:space="0" w:color="auto"/>
        <w:left w:val="none" w:sz="0" w:space="0" w:color="auto"/>
        <w:bottom w:val="none" w:sz="0" w:space="0" w:color="auto"/>
        <w:right w:val="none" w:sz="0" w:space="0" w:color="auto"/>
      </w:divBdr>
    </w:div>
    <w:div w:id="187528651">
      <w:bodyDiv w:val="1"/>
      <w:marLeft w:val="0"/>
      <w:marRight w:val="0"/>
      <w:marTop w:val="0"/>
      <w:marBottom w:val="0"/>
      <w:divBdr>
        <w:top w:val="none" w:sz="0" w:space="0" w:color="auto"/>
        <w:left w:val="none" w:sz="0" w:space="0" w:color="auto"/>
        <w:bottom w:val="none" w:sz="0" w:space="0" w:color="auto"/>
        <w:right w:val="none" w:sz="0" w:space="0" w:color="auto"/>
      </w:divBdr>
    </w:div>
    <w:div w:id="188564555">
      <w:bodyDiv w:val="1"/>
      <w:marLeft w:val="0"/>
      <w:marRight w:val="0"/>
      <w:marTop w:val="0"/>
      <w:marBottom w:val="0"/>
      <w:divBdr>
        <w:top w:val="none" w:sz="0" w:space="0" w:color="auto"/>
        <w:left w:val="none" w:sz="0" w:space="0" w:color="auto"/>
        <w:bottom w:val="none" w:sz="0" w:space="0" w:color="auto"/>
        <w:right w:val="none" w:sz="0" w:space="0" w:color="auto"/>
      </w:divBdr>
    </w:div>
    <w:div w:id="198317757">
      <w:bodyDiv w:val="1"/>
      <w:marLeft w:val="0"/>
      <w:marRight w:val="0"/>
      <w:marTop w:val="0"/>
      <w:marBottom w:val="0"/>
      <w:divBdr>
        <w:top w:val="none" w:sz="0" w:space="0" w:color="auto"/>
        <w:left w:val="none" w:sz="0" w:space="0" w:color="auto"/>
        <w:bottom w:val="none" w:sz="0" w:space="0" w:color="auto"/>
        <w:right w:val="none" w:sz="0" w:space="0" w:color="auto"/>
      </w:divBdr>
    </w:div>
    <w:div w:id="216549543">
      <w:bodyDiv w:val="1"/>
      <w:marLeft w:val="0"/>
      <w:marRight w:val="0"/>
      <w:marTop w:val="0"/>
      <w:marBottom w:val="0"/>
      <w:divBdr>
        <w:top w:val="none" w:sz="0" w:space="0" w:color="auto"/>
        <w:left w:val="none" w:sz="0" w:space="0" w:color="auto"/>
        <w:bottom w:val="none" w:sz="0" w:space="0" w:color="auto"/>
        <w:right w:val="none" w:sz="0" w:space="0" w:color="auto"/>
      </w:divBdr>
    </w:div>
    <w:div w:id="224027040">
      <w:bodyDiv w:val="1"/>
      <w:marLeft w:val="0"/>
      <w:marRight w:val="0"/>
      <w:marTop w:val="0"/>
      <w:marBottom w:val="0"/>
      <w:divBdr>
        <w:top w:val="none" w:sz="0" w:space="0" w:color="auto"/>
        <w:left w:val="none" w:sz="0" w:space="0" w:color="auto"/>
        <w:bottom w:val="none" w:sz="0" w:space="0" w:color="auto"/>
        <w:right w:val="none" w:sz="0" w:space="0" w:color="auto"/>
      </w:divBdr>
    </w:div>
    <w:div w:id="226689568">
      <w:bodyDiv w:val="1"/>
      <w:marLeft w:val="0"/>
      <w:marRight w:val="0"/>
      <w:marTop w:val="0"/>
      <w:marBottom w:val="0"/>
      <w:divBdr>
        <w:top w:val="none" w:sz="0" w:space="0" w:color="auto"/>
        <w:left w:val="none" w:sz="0" w:space="0" w:color="auto"/>
        <w:bottom w:val="none" w:sz="0" w:space="0" w:color="auto"/>
        <w:right w:val="none" w:sz="0" w:space="0" w:color="auto"/>
      </w:divBdr>
    </w:div>
    <w:div w:id="229341380">
      <w:bodyDiv w:val="1"/>
      <w:marLeft w:val="0"/>
      <w:marRight w:val="0"/>
      <w:marTop w:val="0"/>
      <w:marBottom w:val="0"/>
      <w:divBdr>
        <w:top w:val="none" w:sz="0" w:space="0" w:color="auto"/>
        <w:left w:val="none" w:sz="0" w:space="0" w:color="auto"/>
        <w:bottom w:val="none" w:sz="0" w:space="0" w:color="auto"/>
        <w:right w:val="none" w:sz="0" w:space="0" w:color="auto"/>
      </w:divBdr>
    </w:div>
    <w:div w:id="230888803">
      <w:bodyDiv w:val="1"/>
      <w:marLeft w:val="0"/>
      <w:marRight w:val="0"/>
      <w:marTop w:val="0"/>
      <w:marBottom w:val="0"/>
      <w:divBdr>
        <w:top w:val="none" w:sz="0" w:space="0" w:color="auto"/>
        <w:left w:val="none" w:sz="0" w:space="0" w:color="auto"/>
        <w:bottom w:val="none" w:sz="0" w:space="0" w:color="auto"/>
        <w:right w:val="none" w:sz="0" w:space="0" w:color="auto"/>
      </w:divBdr>
    </w:div>
    <w:div w:id="243730055">
      <w:bodyDiv w:val="1"/>
      <w:marLeft w:val="0"/>
      <w:marRight w:val="0"/>
      <w:marTop w:val="0"/>
      <w:marBottom w:val="0"/>
      <w:divBdr>
        <w:top w:val="none" w:sz="0" w:space="0" w:color="auto"/>
        <w:left w:val="none" w:sz="0" w:space="0" w:color="auto"/>
        <w:bottom w:val="none" w:sz="0" w:space="0" w:color="auto"/>
        <w:right w:val="none" w:sz="0" w:space="0" w:color="auto"/>
      </w:divBdr>
    </w:div>
    <w:div w:id="243956916">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60141584">
      <w:bodyDiv w:val="1"/>
      <w:marLeft w:val="0"/>
      <w:marRight w:val="0"/>
      <w:marTop w:val="0"/>
      <w:marBottom w:val="0"/>
      <w:divBdr>
        <w:top w:val="none" w:sz="0" w:space="0" w:color="auto"/>
        <w:left w:val="none" w:sz="0" w:space="0" w:color="auto"/>
        <w:bottom w:val="none" w:sz="0" w:space="0" w:color="auto"/>
        <w:right w:val="none" w:sz="0" w:space="0" w:color="auto"/>
      </w:divBdr>
    </w:div>
    <w:div w:id="260572587">
      <w:bodyDiv w:val="1"/>
      <w:marLeft w:val="0"/>
      <w:marRight w:val="0"/>
      <w:marTop w:val="0"/>
      <w:marBottom w:val="0"/>
      <w:divBdr>
        <w:top w:val="none" w:sz="0" w:space="0" w:color="auto"/>
        <w:left w:val="none" w:sz="0" w:space="0" w:color="auto"/>
        <w:bottom w:val="none" w:sz="0" w:space="0" w:color="auto"/>
        <w:right w:val="none" w:sz="0" w:space="0" w:color="auto"/>
      </w:divBdr>
    </w:div>
    <w:div w:id="273904819">
      <w:bodyDiv w:val="1"/>
      <w:marLeft w:val="0"/>
      <w:marRight w:val="0"/>
      <w:marTop w:val="0"/>
      <w:marBottom w:val="0"/>
      <w:divBdr>
        <w:top w:val="none" w:sz="0" w:space="0" w:color="auto"/>
        <w:left w:val="none" w:sz="0" w:space="0" w:color="auto"/>
        <w:bottom w:val="none" w:sz="0" w:space="0" w:color="auto"/>
        <w:right w:val="none" w:sz="0" w:space="0" w:color="auto"/>
      </w:divBdr>
    </w:div>
    <w:div w:id="279144573">
      <w:bodyDiv w:val="1"/>
      <w:marLeft w:val="0"/>
      <w:marRight w:val="0"/>
      <w:marTop w:val="0"/>
      <w:marBottom w:val="0"/>
      <w:divBdr>
        <w:top w:val="none" w:sz="0" w:space="0" w:color="auto"/>
        <w:left w:val="none" w:sz="0" w:space="0" w:color="auto"/>
        <w:bottom w:val="none" w:sz="0" w:space="0" w:color="auto"/>
        <w:right w:val="none" w:sz="0" w:space="0" w:color="auto"/>
      </w:divBdr>
    </w:div>
    <w:div w:id="292055571">
      <w:bodyDiv w:val="1"/>
      <w:marLeft w:val="0"/>
      <w:marRight w:val="0"/>
      <w:marTop w:val="0"/>
      <w:marBottom w:val="0"/>
      <w:divBdr>
        <w:top w:val="none" w:sz="0" w:space="0" w:color="auto"/>
        <w:left w:val="none" w:sz="0" w:space="0" w:color="auto"/>
        <w:bottom w:val="none" w:sz="0" w:space="0" w:color="auto"/>
        <w:right w:val="none" w:sz="0" w:space="0" w:color="auto"/>
      </w:divBdr>
    </w:div>
    <w:div w:id="303394977">
      <w:bodyDiv w:val="1"/>
      <w:marLeft w:val="0"/>
      <w:marRight w:val="0"/>
      <w:marTop w:val="0"/>
      <w:marBottom w:val="0"/>
      <w:divBdr>
        <w:top w:val="none" w:sz="0" w:space="0" w:color="auto"/>
        <w:left w:val="none" w:sz="0" w:space="0" w:color="auto"/>
        <w:bottom w:val="none" w:sz="0" w:space="0" w:color="auto"/>
        <w:right w:val="none" w:sz="0" w:space="0" w:color="auto"/>
      </w:divBdr>
    </w:div>
    <w:div w:id="304041947">
      <w:bodyDiv w:val="1"/>
      <w:marLeft w:val="0"/>
      <w:marRight w:val="0"/>
      <w:marTop w:val="0"/>
      <w:marBottom w:val="0"/>
      <w:divBdr>
        <w:top w:val="none" w:sz="0" w:space="0" w:color="auto"/>
        <w:left w:val="none" w:sz="0" w:space="0" w:color="auto"/>
        <w:bottom w:val="none" w:sz="0" w:space="0" w:color="auto"/>
        <w:right w:val="none" w:sz="0" w:space="0" w:color="auto"/>
      </w:divBdr>
    </w:div>
    <w:div w:id="309865392">
      <w:bodyDiv w:val="1"/>
      <w:marLeft w:val="0"/>
      <w:marRight w:val="0"/>
      <w:marTop w:val="0"/>
      <w:marBottom w:val="0"/>
      <w:divBdr>
        <w:top w:val="none" w:sz="0" w:space="0" w:color="auto"/>
        <w:left w:val="none" w:sz="0" w:space="0" w:color="auto"/>
        <w:bottom w:val="none" w:sz="0" w:space="0" w:color="auto"/>
        <w:right w:val="none" w:sz="0" w:space="0" w:color="auto"/>
      </w:divBdr>
    </w:div>
    <w:div w:id="310596261">
      <w:bodyDiv w:val="1"/>
      <w:marLeft w:val="0"/>
      <w:marRight w:val="0"/>
      <w:marTop w:val="0"/>
      <w:marBottom w:val="0"/>
      <w:divBdr>
        <w:top w:val="none" w:sz="0" w:space="0" w:color="auto"/>
        <w:left w:val="none" w:sz="0" w:space="0" w:color="auto"/>
        <w:bottom w:val="none" w:sz="0" w:space="0" w:color="auto"/>
        <w:right w:val="none" w:sz="0" w:space="0" w:color="auto"/>
      </w:divBdr>
    </w:div>
    <w:div w:id="321008459">
      <w:bodyDiv w:val="1"/>
      <w:marLeft w:val="0"/>
      <w:marRight w:val="0"/>
      <w:marTop w:val="0"/>
      <w:marBottom w:val="0"/>
      <w:divBdr>
        <w:top w:val="none" w:sz="0" w:space="0" w:color="auto"/>
        <w:left w:val="none" w:sz="0" w:space="0" w:color="auto"/>
        <w:bottom w:val="none" w:sz="0" w:space="0" w:color="auto"/>
        <w:right w:val="none" w:sz="0" w:space="0" w:color="auto"/>
      </w:divBdr>
    </w:div>
    <w:div w:id="322121843">
      <w:bodyDiv w:val="1"/>
      <w:marLeft w:val="0"/>
      <w:marRight w:val="0"/>
      <w:marTop w:val="0"/>
      <w:marBottom w:val="0"/>
      <w:divBdr>
        <w:top w:val="none" w:sz="0" w:space="0" w:color="auto"/>
        <w:left w:val="none" w:sz="0" w:space="0" w:color="auto"/>
        <w:bottom w:val="none" w:sz="0" w:space="0" w:color="auto"/>
        <w:right w:val="none" w:sz="0" w:space="0" w:color="auto"/>
      </w:divBdr>
    </w:div>
    <w:div w:id="322856536">
      <w:bodyDiv w:val="1"/>
      <w:marLeft w:val="0"/>
      <w:marRight w:val="0"/>
      <w:marTop w:val="0"/>
      <w:marBottom w:val="0"/>
      <w:divBdr>
        <w:top w:val="none" w:sz="0" w:space="0" w:color="auto"/>
        <w:left w:val="none" w:sz="0" w:space="0" w:color="auto"/>
        <w:bottom w:val="none" w:sz="0" w:space="0" w:color="auto"/>
        <w:right w:val="none" w:sz="0" w:space="0" w:color="auto"/>
      </w:divBdr>
    </w:div>
    <w:div w:id="323822855">
      <w:bodyDiv w:val="1"/>
      <w:marLeft w:val="0"/>
      <w:marRight w:val="0"/>
      <w:marTop w:val="0"/>
      <w:marBottom w:val="0"/>
      <w:divBdr>
        <w:top w:val="none" w:sz="0" w:space="0" w:color="auto"/>
        <w:left w:val="none" w:sz="0" w:space="0" w:color="auto"/>
        <w:bottom w:val="none" w:sz="0" w:space="0" w:color="auto"/>
        <w:right w:val="none" w:sz="0" w:space="0" w:color="auto"/>
      </w:divBdr>
    </w:div>
    <w:div w:id="353964463">
      <w:bodyDiv w:val="1"/>
      <w:marLeft w:val="0"/>
      <w:marRight w:val="0"/>
      <w:marTop w:val="0"/>
      <w:marBottom w:val="0"/>
      <w:divBdr>
        <w:top w:val="none" w:sz="0" w:space="0" w:color="auto"/>
        <w:left w:val="none" w:sz="0" w:space="0" w:color="auto"/>
        <w:bottom w:val="none" w:sz="0" w:space="0" w:color="auto"/>
        <w:right w:val="none" w:sz="0" w:space="0" w:color="auto"/>
      </w:divBdr>
    </w:div>
    <w:div w:id="362559785">
      <w:bodyDiv w:val="1"/>
      <w:marLeft w:val="0"/>
      <w:marRight w:val="0"/>
      <w:marTop w:val="0"/>
      <w:marBottom w:val="0"/>
      <w:divBdr>
        <w:top w:val="none" w:sz="0" w:space="0" w:color="auto"/>
        <w:left w:val="none" w:sz="0" w:space="0" w:color="auto"/>
        <w:bottom w:val="none" w:sz="0" w:space="0" w:color="auto"/>
        <w:right w:val="none" w:sz="0" w:space="0" w:color="auto"/>
      </w:divBdr>
    </w:div>
    <w:div w:id="368915247">
      <w:bodyDiv w:val="1"/>
      <w:marLeft w:val="0"/>
      <w:marRight w:val="0"/>
      <w:marTop w:val="0"/>
      <w:marBottom w:val="0"/>
      <w:divBdr>
        <w:top w:val="none" w:sz="0" w:space="0" w:color="auto"/>
        <w:left w:val="none" w:sz="0" w:space="0" w:color="auto"/>
        <w:bottom w:val="none" w:sz="0" w:space="0" w:color="auto"/>
        <w:right w:val="none" w:sz="0" w:space="0" w:color="auto"/>
      </w:divBdr>
    </w:div>
    <w:div w:id="374936229">
      <w:bodyDiv w:val="1"/>
      <w:marLeft w:val="0"/>
      <w:marRight w:val="0"/>
      <w:marTop w:val="0"/>
      <w:marBottom w:val="0"/>
      <w:divBdr>
        <w:top w:val="none" w:sz="0" w:space="0" w:color="auto"/>
        <w:left w:val="none" w:sz="0" w:space="0" w:color="auto"/>
        <w:bottom w:val="none" w:sz="0" w:space="0" w:color="auto"/>
        <w:right w:val="none" w:sz="0" w:space="0" w:color="auto"/>
      </w:divBdr>
    </w:div>
    <w:div w:id="384065462">
      <w:bodyDiv w:val="1"/>
      <w:marLeft w:val="0"/>
      <w:marRight w:val="0"/>
      <w:marTop w:val="0"/>
      <w:marBottom w:val="0"/>
      <w:divBdr>
        <w:top w:val="none" w:sz="0" w:space="0" w:color="auto"/>
        <w:left w:val="none" w:sz="0" w:space="0" w:color="auto"/>
        <w:bottom w:val="none" w:sz="0" w:space="0" w:color="auto"/>
        <w:right w:val="none" w:sz="0" w:space="0" w:color="auto"/>
      </w:divBdr>
    </w:div>
    <w:div w:id="385378654">
      <w:bodyDiv w:val="1"/>
      <w:marLeft w:val="0"/>
      <w:marRight w:val="0"/>
      <w:marTop w:val="0"/>
      <w:marBottom w:val="0"/>
      <w:divBdr>
        <w:top w:val="none" w:sz="0" w:space="0" w:color="auto"/>
        <w:left w:val="none" w:sz="0" w:space="0" w:color="auto"/>
        <w:bottom w:val="none" w:sz="0" w:space="0" w:color="auto"/>
        <w:right w:val="none" w:sz="0" w:space="0" w:color="auto"/>
      </w:divBdr>
    </w:div>
    <w:div w:id="393819510">
      <w:bodyDiv w:val="1"/>
      <w:marLeft w:val="0"/>
      <w:marRight w:val="0"/>
      <w:marTop w:val="0"/>
      <w:marBottom w:val="0"/>
      <w:divBdr>
        <w:top w:val="none" w:sz="0" w:space="0" w:color="auto"/>
        <w:left w:val="none" w:sz="0" w:space="0" w:color="auto"/>
        <w:bottom w:val="none" w:sz="0" w:space="0" w:color="auto"/>
        <w:right w:val="none" w:sz="0" w:space="0" w:color="auto"/>
      </w:divBdr>
    </w:div>
    <w:div w:id="396632607">
      <w:bodyDiv w:val="1"/>
      <w:marLeft w:val="0"/>
      <w:marRight w:val="0"/>
      <w:marTop w:val="0"/>
      <w:marBottom w:val="0"/>
      <w:divBdr>
        <w:top w:val="none" w:sz="0" w:space="0" w:color="auto"/>
        <w:left w:val="none" w:sz="0" w:space="0" w:color="auto"/>
        <w:bottom w:val="none" w:sz="0" w:space="0" w:color="auto"/>
        <w:right w:val="none" w:sz="0" w:space="0" w:color="auto"/>
      </w:divBdr>
    </w:div>
    <w:div w:id="412167580">
      <w:bodyDiv w:val="1"/>
      <w:marLeft w:val="0"/>
      <w:marRight w:val="0"/>
      <w:marTop w:val="0"/>
      <w:marBottom w:val="0"/>
      <w:divBdr>
        <w:top w:val="none" w:sz="0" w:space="0" w:color="auto"/>
        <w:left w:val="none" w:sz="0" w:space="0" w:color="auto"/>
        <w:bottom w:val="none" w:sz="0" w:space="0" w:color="auto"/>
        <w:right w:val="none" w:sz="0" w:space="0" w:color="auto"/>
      </w:divBdr>
    </w:div>
    <w:div w:id="432868811">
      <w:bodyDiv w:val="1"/>
      <w:marLeft w:val="0"/>
      <w:marRight w:val="0"/>
      <w:marTop w:val="0"/>
      <w:marBottom w:val="0"/>
      <w:divBdr>
        <w:top w:val="none" w:sz="0" w:space="0" w:color="auto"/>
        <w:left w:val="none" w:sz="0" w:space="0" w:color="auto"/>
        <w:bottom w:val="none" w:sz="0" w:space="0" w:color="auto"/>
        <w:right w:val="none" w:sz="0" w:space="0" w:color="auto"/>
      </w:divBdr>
    </w:div>
    <w:div w:id="447748028">
      <w:bodyDiv w:val="1"/>
      <w:marLeft w:val="0"/>
      <w:marRight w:val="0"/>
      <w:marTop w:val="0"/>
      <w:marBottom w:val="0"/>
      <w:divBdr>
        <w:top w:val="none" w:sz="0" w:space="0" w:color="auto"/>
        <w:left w:val="none" w:sz="0" w:space="0" w:color="auto"/>
        <w:bottom w:val="none" w:sz="0" w:space="0" w:color="auto"/>
        <w:right w:val="none" w:sz="0" w:space="0" w:color="auto"/>
      </w:divBdr>
    </w:div>
    <w:div w:id="458765367">
      <w:bodyDiv w:val="1"/>
      <w:marLeft w:val="0"/>
      <w:marRight w:val="0"/>
      <w:marTop w:val="0"/>
      <w:marBottom w:val="0"/>
      <w:divBdr>
        <w:top w:val="none" w:sz="0" w:space="0" w:color="auto"/>
        <w:left w:val="none" w:sz="0" w:space="0" w:color="auto"/>
        <w:bottom w:val="none" w:sz="0" w:space="0" w:color="auto"/>
        <w:right w:val="none" w:sz="0" w:space="0" w:color="auto"/>
      </w:divBdr>
    </w:div>
    <w:div w:id="460273921">
      <w:bodyDiv w:val="1"/>
      <w:marLeft w:val="0"/>
      <w:marRight w:val="0"/>
      <w:marTop w:val="0"/>
      <w:marBottom w:val="0"/>
      <w:divBdr>
        <w:top w:val="none" w:sz="0" w:space="0" w:color="auto"/>
        <w:left w:val="none" w:sz="0" w:space="0" w:color="auto"/>
        <w:bottom w:val="none" w:sz="0" w:space="0" w:color="auto"/>
        <w:right w:val="none" w:sz="0" w:space="0" w:color="auto"/>
      </w:divBdr>
    </w:div>
    <w:div w:id="468984514">
      <w:bodyDiv w:val="1"/>
      <w:marLeft w:val="0"/>
      <w:marRight w:val="0"/>
      <w:marTop w:val="0"/>
      <w:marBottom w:val="0"/>
      <w:divBdr>
        <w:top w:val="none" w:sz="0" w:space="0" w:color="auto"/>
        <w:left w:val="none" w:sz="0" w:space="0" w:color="auto"/>
        <w:bottom w:val="none" w:sz="0" w:space="0" w:color="auto"/>
        <w:right w:val="none" w:sz="0" w:space="0" w:color="auto"/>
      </w:divBdr>
    </w:div>
    <w:div w:id="470833146">
      <w:bodyDiv w:val="1"/>
      <w:marLeft w:val="0"/>
      <w:marRight w:val="0"/>
      <w:marTop w:val="0"/>
      <w:marBottom w:val="0"/>
      <w:divBdr>
        <w:top w:val="none" w:sz="0" w:space="0" w:color="auto"/>
        <w:left w:val="none" w:sz="0" w:space="0" w:color="auto"/>
        <w:bottom w:val="none" w:sz="0" w:space="0" w:color="auto"/>
        <w:right w:val="none" w:sz="0" w:space="0" w:color="auto"/>
      </w:divBdr>
    </w:div>
    <w:div w:id="481237173">
      <w:bodyDiv w:val="1"/>
      <w:marLeft w:val="0"/>
      <w:marRight w:val="0"/>
      <w:marTop w:val="0"/>
      <w:marBottom w:val="0"/>
      <w:divBdr>
        <w:top w:val="none" w:sz="0" w:space="0" w:color="auto"/>
        <w:left w:val="none" w:sz="0" w:space="0" w:color="auto"/>
        <w:bottom w:val="none" w:sz="0" w:space="0" w:color="auto"/>
        <w:right w:val="none" w:sz="0" w:space="0" w:color="auto"/>
      </w:divBdr>
    </w:div>
    <w:div w:id="481772931">
      <w:bodyDiv w:val="1"/>
      <w:marLeft w:val="0"/>
      <w:marRight w:val="0"/>
      <w:marTop w:val="0"/>
      <w:marBottom w:val="0"/>
      <w:divBdr>
        <w:top w:val="none" w:sz="0" w:space="0" w:color="auto"/>
        <w:left w:val="none" w:sz="0" w:space="0" w:color="auto"/>
        <w:bottom w:val="none" w:sz="0" w:space="0" w:color="auto"/>
        <w:right w:val="none" w:sz="0" w:space="0" w:color="auto"/>
      </w:divBdr>
    </w:div>
    <w:div w:id="488984424">
      <w:bodyDiv w:val="1"/>
      <w:marLeft w:val="0"/>
      <w:marRight w:val="0"/>
      <w:marTop w:val="0"/>
      <w:marBottom w:val="0"/>
      <w:divBdr>
        <w:top w:val="none" w:sz="0" w:space="0" w:color="auto"/>
        <w:left w:val="none" w:sz="0" w:space="0" w:color="auto"/>
        <w:bottom w:val="none" w:sz="0" w:space="0" w:color="auto"/>
        <w:right w:val="none" w:sz="0" w:space="0" w:color="auto"/>
      </w:divBdr>
    </w:div>
    <w:div w:id="491727259">
      <w:bodyDiv w:val="1"/>
      <w:marLeft w:val="0"/>
      <w:marRight w:val="0"/>
      <w:marTop w:val="0"/>
      <w:marBottom w:val="0"/>
      <w:divBdr>
        <w:top w:val="none" w:sz="0" w:space="0" w:color="auto"/>
        <w:left w:val="none" w:sz="0" w:space="0" w:color="auto"/>
        <w:bottom w:val="none" w:sz="0" w:space="0" w:color="auto"/>
        <w:right w:val="none" w:sz="0" w:space="0" w:color="auto"/>
      </w:divBdr>
    </w:div>
    <w:div w:id="495001964">
      <w:bodyDiv w:val="1"/>
      <w:marLeft w:val="0"/>
      <w:marRight w:val="0"/>
      <w:marTop w:val="0"/>
      <w:marBottom w:val="0"/>
      <w:divBdr>
        <w:top w:val="none" w:sz="0" w:space="0" w:color="auto"/>
        <w:left w:val="none" w:sz="0" w:space="0" w:color="auto"/>
        <w:bottom w:val="none" w:sz="0" w:space="0" w:color="auto"/>
        <w:right w:val="none" w:sz="0" w:space="0" w:color="auto"/>
      </w:divBdr>
    </w:div>
    <w:div w:id="498695806">
      <w:bodyDiv w:val="1"/>
      <w:marLeft w:val="0"/>
      <w:marRight w:val="0"/>
      <w:marTop w:val="0"/>
      <w:marBottom w:val="0"/>
      <w:divBdr>
        <w:top w:val="none" w:sz="0" w:space="0" w:color="auto"/>
        <w:left w:val="none" w:sz="0" w:space="0" w:color="auto"/>
        <w:bottom w:val="none" w:sz="0" w:space="0" w:color="auto"/>
        <w:right w:val="none" w:sz="0" w:space="0" w:color="auto"/>
      </w:divBdr>
    </w:div>
    <w:div w:id="532501176">
      <w:bodyDiv w:val="1"/>
      <w:marLeft w:val="0"/>
      <w:marRight w:val="0"/>
      <w:marTop w:val="0"/>
      <w:marBottom w:val="0"/>
      <w:divBdr>
        <w:top w:val="none" w:sz="0" w:space="0" w:color="auto"/>
        <w:left w:val="none" w:sz="0" w:space="0" w:color="auto"/>
        <w:bottom w:val="none" w:sz="0" w:space="0" w:color="auto"/>
        <w:right w:val="none" w:sz="0" w:space="0" w:color="auto"/>
      </w:divBdr>
    </w:div>
    <w:div w:id="539785048">
      <w:bodyDiv w:val="1"/>
      <w:marLeft w:val="0"/>
      <w:marRight w:val="0"/>
      <w:marTop w:val="0"/>
      <w:marBottom w:val="0"/>
      <w:divBdr>
        <w:top w:val="none" w:sz="0" w:space="0" w:color="auto"/>
        <w:left w:val="none" w:sz="0" w:space="0" w:color="auto"/>
        <w:bottom w:val="none" w:sz="0" w:space="0" w:color="auto"/>
        <w:right w:val="none" w:sz="0" w:space="0" w:color="auto"/>
      </w:divBdr>
    </w:div>
    <w:div w:id="547379787">
      <w:bodyDiv w:val="1"/>
      <w:marLeft w:val="0"/>
      <w:marRight w:val="0"/>
      <w:marTop w:val="0"/>
      <w:marBottom w:val="0"/>
      <w:divBdr>
        <w:top w:val="none" w:sz="0" w:space="0" w:color="auto"/>
        <w:left w:val="none" w:sz="0" w:space="0" w:color="auto"/>
        <w:bottom w:val="none" w:sz="0" w:space="0" w:color="auto"/>
        <w:right w:val="none" w:sz="0" w:space="0" w:color="auto"/>
      </w:divBdr>
    </w:div>
    <w:div w:id="550193276">
      <w:bodyDiv w:val="1"/>
      <w:marLeft w:val="0"/>
      <w:marRight w:val="0"/>
      <w:marTop w:val="0"/>
      <w:marBottom w:val="0"/>
      <w:divBdr>
        <w:top w:val="none" w:sz="0" w:space="0" w:color="auto"/>
        <w:left w:val="none" w:sz="0" w:space="0" w:color="auto"/>
        <w:bottom w:val="none" w:sz="0" w:space="0" w:color="auto"/>
        <w:right w:val="none" w:sz="0" w:space="0" w:color="auto"/>
      </w:divBdr>
    </w:div>
    <w:div w:id="579757164">
      <w:bodyDiv w:val="1"/>
      <w:marLeft w:val="0"/>
      <w:marRight w:val="0"/>
      <w:marTop w:val="0"/>
      <w:marBottom w:val="0"/>
      <w:divBdr>
        <w:top w:val="none" w:sz="0" w:space="0" w:color="auto"/>
        <w:left w:val="none" w:sz="0" w:space="0" w:color="auto"/>
        <w:bottom w:val="none" w:sz="0" w:space="0" w:color="auto"/>
        <w:right w:val="none" w:sz="0" w:space="0" w:color="auto"/>
      </w:divBdr>
    </w:div>
    <w:div w:id="582223572">
      <w:bodyDiv w:val="1"/>
      <w:marLeft w:val="0"/>
      <w:marRight w:val="0"/>
      <w:marTop w:val="0"/>
      <w:marBottom w:val="0"/>
      <w:divBdr>
        <w:top w:val="none" w:sz="0" w:space="0" w:color="auto"/>
        <w:left w:val="none" w:sz="0" w:space="0" w:color="auto"/>
        <w:bottom w:val="none" w:sz="0" w:space="0" w:color="auto"/>
        <w:right w:val="none" w:sz="0" w:space="0" w:color="auto"/>
      </w:divBdr>
    </w:div>
    <w:div w:id="603810584">
      <w:bodyDiv w:val="1"/>
      <w:marLeft w:val="0"/>
      <w:marRight w:val="0"/>
      <w:marTop w:val="0"/>
      <w:marBottom w:val="0"/>
      <w:divBdr>
        <w:top w:val="none" w:sz="0" w:space="0" w:color="auto"/>
        <w:left w:val="none" w:sz="0" w:space="0" w:color="auto"/>
        <w:bottom w:val="none" w:sz="0" w:space="0" w:color="auto"/>
        <w:right w:val="none" w:sz="0" w:space="0" w:color="auto"/>
      </w:divBdr>
    </w:div>
    <w:div w:id="615911310">
      <w:bodyDiv w:val="1"/>
      <w:marLeft w:val="0"/>
      <w:marRight w:val="0"/>
      <w:marTop w:val="0"/>
      <w:marBottom w:val="0"/>
      <w:divBdr>
        <w:top w:val="none" w:sz="0" w:space="0" w:color="auto"/>
        <w:left w:val="none" w:sz="0" w:space="0" w:color="auto"/>
        <w:bottom w:val="none" w:sz="0" w:space="0" w:color="auto"/>
        <w:right w:val="none" w:sz="0" w:space="0" w:color="auto"/>
      </w:divBdr>
    </w:div>
    <w:div w:id="616956246">
      <w:bodyDiv w:val="1"/>
      <w:marLeft w:val="0"/>
      <w:marRight w:val="0"/>
      <w:marTop w:val="0"/>
      <w:marBottom w:val="0"/>
      <w:divBdr>
        <w:top w:val="none" w:sz="0" w:space="0" w:color="auto"/>
        <w:left w:val="none" w:sz="0" w:space="0" w:color="auto"/>
        <w:bottom w:val="none" w:sz="0" w:space="0" w:color="auto"/>
        <w:right w:val="none" w:sz="0" w:space="0" w:color="auto"/>
      </w:divBdr>
    </w:div>
    <w:div w:id="631593200">
      <w:bodyDiv w:val="1"/>
      <w:marLeft w:val="0"/>
      <w:marRight w:val="0"/>
      <w:marTop w:val="0"/>
      <w:marBottom w:val="0"/>
      <w:divBdr>
        <w:top w:val="none" w:sz="0" w:space="0" w:color="auto"/>
        <w:left w:val="none" w:sz="0" w:space="0" w:color="auto"/>
        <w:bottom w:val="none" w:sz="0" w:space="0" w:color="auto"/>
        <w:right w:val="none" w:sz="0" w:space="0" w:color="auto"/>
      </w:divBdr>
    </w:div>
    <w:div w:id="634606476">
      <w:bodyDiv w:val="1"/>
      <w:marLeft w:val="0"/>
      <w:marRight w:val="0"/>
      <w:marTop w:val="0"/>
      <w:marBottom w:val="0"/>
      <w:divBdr>
        <w:top w:val="none" w:sz="0" w:space="0" w:color="auto"/>
        <w:left w:val="none" w:sz="0" w:space="0" w:color="auto"/>
        <w:bottom w:val="none" w:sz="0" w:space="0" w:color="auto"/>
        <w:right w:val="none" w:sz="0" w:space="0" w:color="auto"/>
      </w:divBdr>
    </w:div>
    <w:div w:id="636647949">
      <w:bodyDiv w:val="1"/>
      <w:marLeft w:val="0"/>
      <w:marRight w:val="0"/>
      <w:marTop w:val="0"/>
      <w:marBottom w:val="0"/>
      <w:divBdr>
        <w:top w:val="none" w:sz="0" w:space="0" w:color="auto"/>
        <w:left w:val="none" w:sz="0" w:space="0" w:color="auto"/>
        <w:bottom w:val="none" w:sz="0" w:space="0" w:color="auto"/>
        <w:right w:val="none" w:sz="0" w:space="0" w:color="auto"/>
      </w:divBdr>
    </w:div>
    <w:div w:id="637760548">
      <w:bodyDiv w:val="1"/>
      <w:marLeft w:val="0"/>
      <w:marRight w:val="0"/>
      <w:marTop w:val="0"/>
      <w:marBottom w:val="0"/>
      <w:divBdr>
        <w:top w:val="none" w:sz="0" w:space="0" w:color="auto"/>
        <w:left w:val="none" w:sz="0" w:space="0" w:color="auto"/>
        <w:bottom w:val="none" w:sz="0" w:space="0" w:color="auto"/>
        <w:right w:val="none" w:sz="0" w:space="0" w:color="auto"/>
      </w:divBdr>
    </w:div>
    <w:div w:id="638387365">
      <w:bodyDiv w:val="1"/>
      <w:marLeft w:val="0"/>
      <w:marRight w:val="0"/>
      <w:marTop w:val="0"/>
      <w:marBottom w:val="0"/>
      <w:divBdr>
        <w:top w:val="none" w:sz="0" w:space="0" w:color="auto"/>
        <w:left w:val="none" w:sz="0" w:space="0" w:color="auto"/>
        <w:bottom w:val="none" w:sz="0" w:space="0" w:color="auto"/>
        <w:right w:val="none" w:sz="0" w:space="0" w:color="auto"/>
      </w:divBdr>
    </w:div>
    <w:div w:id="650788571">
      <w:bodyDiv w:val="1"/>
      <w:marLeft w:val="0"/>
      <w:marRight w:val="0"/>
      <w:marTop w:val="0"/>
      <w:marBottom w:val="0"/>
      <w:divBdr>
        <w:top w:val="none" w:sz="0" w:space="0" w:color="auto"/>
        <w:left w:val="none" w:sz="0" w:space="0" w:color="auto"/>
        <w:bottom w:val="none" w:sz="0" w:space="0" w:color="auto"/>
        <w:right w:val="none" w:sz="0" w:space="0" w:color="auto"/>
      </w:divBdr>
    </w:div>
    <w:div w:id="652880218">
      <w:bodyDiv w:val="1"/>
      <w:marLeft w:val="0"/>
      <w:marRight w:val="0"/>
      <w:marTop w:val="0"/>
      <w:marBottom w:val="0"/>
      <w:divBdr>
        <w:top w:val="none" w:sz="0" w:space="0" w:color="auto"/>
        <w:left w:val="none" w:sz="0" w:space="0" w:color="auto"/>
        <w:bottom w:val="none" w:sz="0" w:space="0" w:color="auto"/>
        <w:right w:val="none" w:sz="0" w:space="0" w:color="auto"/>
      </w:divBdr>
    </w:div>
    <w:div w:id="656961696">
      <w:bodyDiv w:val="1"/>
      <w:marLeft w:val="0"/>
      <w:marRight w:val="0"/>
      <w:marTop w:val="0"/>
      <w:marBottom w:val="0"/>
      <w:divBdr>
        <w:top w:val="none" w:sz="0" w:space="0" w:color="auto"/>
        <w:left w:val="none" w:sz="0" w:space="0" w:color="auto"/>
        <w:bottom w:val="none" w:sz="0" w:space="0" w:color="auto"/>
        <w:right w:val="none" w:sz="0" w:space="0" w:color="auto"/>
      </w:divBdr>
    </w:div>
    <w:div w:id="663893307">
      <w:bodyDiv w:val="1"/>
      <w:marLeft w:val="0"/>
      <w:marRight w:val="0"/>
      <w:marTop w:val="0"/>
      <w:marBottom w:val="0"/>
      <w:divBdr>
        <w:top w:val="none" w:sz="0" w:space="0" w:color="auto"/>
        <w:left w:val="none" w:sz="0" w:space="0" w:color="auto"/>
        <w:bottom w:val="none" w:sz="0" w:space="0" w:color="auto"/>
        <w:right w:val="none" w:sz="0" w:space="0" w:color="auto"/>
      </w:divBdr>
    </w:div>
    <w:div w:id="680354645">
      <w:bodyDiv w:val="1"/>
      <w:marLeft w:val="0"/>
      <w:marRight w:val="0"/>
      <w:marTop w:val="0"/>
      <w:marBottom w:val="0"/>
      <w:divBdr>
        <w:top w:val="none" w:sz="0" w:space="0" w:color="auto"/>
        <w:left w:val="none" w:sz="0" w:space="0" w:color="auto"/>
        <w:bottom w:val="none" w:sz="0" w:space="0" w:color="auto"/>
        <w:right w:val="none" w:sz="0" w:space="0" w:color="auto"/>
      </w:divBdr>
    </w:div>
    <w:div w:id="687174425">
      <w:bodyDiv w:val="1"/>
      <w:marLeft w:val="0"/>
      <w:marRight w:val="0"/>
      <w:marTop w:val="0"/>
      <w:marBottom w:val="0"/>
      <w:divBdr>
        <w:top w:val="none" w:sz="0" w:space="0" w:color="auto"/>
        <w:left w:val="none" w:sz="0" w:space="0" w:color="auto"/>
        <w:bottom w:val="none" w:sz="0" w:space="0" w:color="auto"/>
        <w:right w:val="none" w:sz="0" w:space="0" w:color="auto"/>
      </w:divBdr>
    </w:div>
    <w:div w:id="694504044">
      <w:bodyDiv w:val="1"/>
      <w:marLeft w:val="0"/>
      <w:marRight w:val="0"/>
      <w:marTop w:val="0"/>
      <w:marBottom w:val="0"/>
      <w:divBdr>
        <w:top w:val="none" w:sz="0" w:space="0" w:color="auto"/>
        <w:left w:val="none" w:sz="0" w:space="0" w:color="auto"/>
        <w:bottom w:val="none" w:sz="0" w:space="0" w:color="auto"/>
        <w:right w:val="none" w:sz="0" w:space="0" w:color="auto"/>
      </w:divBdr>
    </w:div>
    <w:div w:id="695230904">
      <w:bodyDiv w:val="1"/>
      <w:marLeft w:val="0"/>
      <w:marRight w:val="0"/>
      <w:marTop w:val="0"/>
      <w:marBottom w:val="0"/>
      <w:divBdr>
        <w:top w:val="none" w:sz="0" w:space="0" w:color="auto"/>
        <w:left w:val="none" w:sz="0" w:space="0" w:color="auto"/>
        <w:bottom w:val="none" w:sz="0" w:space="0" w:color="auto"/>
        <w:right w:val="none" w:sz="0" w:space="0" w:color="auto"/>
      </w:divBdr>
    </w:div>
    <w:div w:id="703293563">
      <w:bodyDiv w:val="1"/>
      <w:marLeft w:val="0"/>
      <w:marRight w:val="0"/>
      <w:marTop w:val="0"/>
      <w:marBottom w:val="0"/>
      <w:divBdr>
        <w:top w:val="none" w:sz="0" w:space="0" w:color="auto"/>
        <w:left w:val="none" w:sz="0" w:space="0" w:color="auto"/>
        <w:bottom w:val="none" w:sz="0" w:space="0" w:color="auto"/>
        <w:right w:val="none" w:sz="0" w:space="0" w:color="auto"/>
      </w:divBdr>
    </w:div>
    <w:div w:id="714087341">
      <w:bodyDiv w:val="1"/>
      <w:marLeft w:val="0"/>
      <w:marRight w:val="0"/>
      <w:marTop w:val="0"/>
      <w:marBottom w:val="0"/>
      <w:divBdr>
        <w:top w:val="none" w:sz="0" w:space="0" w:color="auto"/>
        <w:left w:val="none" w:sz="0" w:space="0" w:color="auto"/>
        <w:bottom w:val="none" w:sz="0" w:space="0" w:color="auto"/>
        <w:right w:val="none" w:sz="0" w:space="0" w:color="auto"/>
      </w:divBdr>
    </w:div>
    <w:div w:id="714695237">
      <w:bodyDiv w:val="1"/>
      <w:marLeft w:val="0"/>
      <w:marRight w:val="0"/>
      <w:marTop w:val="0"/>
      <w:marBottom w:val="0"/>
      <w:divBdr>
        <w:top w:val="none" w:sz="0" w:space="0" w:color="auto"/>
        <w:left w:val="none" w:sz="0" w:space="0" w:color="auto"/>
        <w:bottom w:val="none" w:sz="0" w:space="0" w:color="auto"/>
        <w:right w:val="none" w:sz="0" w:space="0" w:color="auto"/>
      </w:divBdr>
    </w:div>
    <w:div w:id="715812881">
      <w:bodyDiv w:val="1"/>
      <w:marLeft w:val="0"/>
      <w:marRight w:val="0"/>
      <w:marTop w:val="0"/>
      <w:marBottom w:val="0"/>
      <w:divBdr>
        <w:top w:val="none" w:sz="0" w:space="0" w:color="auto"/>
        <w:left w:val="none" w:sz="0" w:space="0" w:color="auto"/>
        <w:bottom w:val="none" w:sz="0" w:space="0" w:color="auto"/>
        <w:right w:val="none" w:sz="0" w:space="0" w:color="auto"/>
      </w:divBdr>
    </w:div>
    <w:div w:id="716513616">
      <w:bodyDiv w:val="1"/>
      <w:marLeft w:val="0"/>
      <w:marRight w:val="0"/>
      <w:marTop w:val="0"/>
      <w:marBottom w:val="0"/>
      <w:divBdr>
        <w:top w:val="none" w:sz="0" w:space="0" w:color="auto"/>
        <w:left w:val="none" w:sz="0" w:space="0" w:color="auto"/>
        <w:bottom w:val="none" w:sz="0" w:space="0" w:color="auto"/>
        <w:right w:val="none" w:sz="0" w:space="0" w:color="auto"/>
      </w:divBdr>
    </w:div>
    <w:div w:id="718943416">
      <w:bodyDiv w:val="1"/>
      <w:marLeft w:val="0"/>
      <w:marRight w:val="0"/>
      <w:marTop w:val="0"/>
      <w:marBottom w:val="0"/>
      <w:divBdr>
        <w:top w:val="none" w:sz="0" w:space="0" w:color="auto"/>
        <w:left w:val="none" w:sz="0" w:space="0" w:color="auto"/>
        <w:bottom w:val="none" w:sz="0" w:space="0" w:color="auto"/>
        <w:right w:val="none" w:sz="0" w:space="0" w:color="auto"/>
      </w:divBdr>
    </w:div>
    <w:div w:id="729501265">
      <w:bodyDiv w:val="1"/>
      <w:marLeft w:val="0"/>
      <w:marRight w:val="0"/>
      <w:marTop w:val="0"/>
      <w:marBottom w:val="0"/>
      <w:divBdr>
        <w:top w:val="none" w:sz="0" w:space="0" w:color="auto"/>
        <w:left w:val="none" w:sz="0" w:space="0" w:color="auto"/>
        <w:bottom w:val="none" w:sz="0" w:space="0" w:color="auto"/>
        <w:right w:val="none" w:sz="0" w:space="0" w:color="auto"/>
      </w:divBdr>
    </w:div>
    <w:div w:id="741371321">
      <w:bodyDiv w:val="1"/>
      <w:marLeft w:val="0"/>
      <w:marRight w:val="0"/>
      <w:marTop w:val="0"/>
      <w:marBottom w:val="0"/>
      <w:divBdr>
        <w:top w:val="none" w:sz="0" w:space="0" w:color="auto"/>
        <w:left w:val="none" w:sz="0" w:space="0" w:color="auto"/>
        <w:bottom w:val="none" w:sz="0" w:space="0" w:color="auto"/>
        <w:right w:val="none" w:sz="0" w:space="0" w:color="auto"/>
      </w:divBdr>
    </w:div>
    <w:div w:id="742676529">
      <w:bodyDiv w:val="1"/>
      <w:marLeft w:val="0"/>
      <w:marRight w:val="0"/>
      <w:marTop w:val="0"/>
      <w:marBottom w:val="0"/>
      <w:divBdr>
        <w:top w:val="none" w:sz="0" w:space="0" w:color="auto"/>
        <w:left w:val="none" w:sz="0" w:space="0" w:color="auto"/>
        <w:bottom w:val="none" w:sz="0" w:space="0" w:color="auto"/>
        <w:right w:val="none" w:sz="0" w:space="0" w:color="auto"/>
      </w:divBdr>
    </w:div>
    <w:div w:id="774784818">
      <w:bodyDiv w:val="1"/>
      <w:marLeft w:val="0"/>
      <w:marRight w:val="0"/>
      <w:marTop w:val="0"/>
      <w:marBottom w:val="0"/>
      <w:divBdr>
        <w:top w:val="none" w:sz="0" w:space="0" w:color="auto"/>
        <w:left w:val="none" w:sz="0" w:space="0" w:color="auto"/>
        <w:bottom w:val="none" w:sz="0" w:space="0" w:color="auto"/>
        <w:right w:val="none" w:sz="0" w:space="0" w:color="auto"/>
      </w:divBdr>
    </w:div>
    <w:div w:id="777917889">
      <w:bodyDiv w:val="1"/>
      <w:marLeft w:val="0"/>
      <w:marRight w:val="0"/>
      <w:marTop w:val="0"/>
      <w:marBottom w:val="0"/>
      <w:divBdr>
        <w:top w:val="none" w:sz="0" w:space="0" w:color="auto"/>
        <w:left w:val="none" w:sz="0" w:space="0" w:color="auto"/>
        <w:bottom w:val="none" w:sz="0" w:space="0" w:color="auto"/>
        <w:right w:val="none" w:sz="0" w:space="0" w:color="auto"/>
      </w:divBdr>
    </w:div>
    <w:div w:id="781534633">
      <w:bodyDiv w:val="1"/>
      <w:marLeft w:val="0"/>
      <w:marRight w:val="0"/>
      <w:marTop w:val="0"/>
      <w:marBottom w:val="0"/>
      <w:divBdr>
        <w:top w:val="none" w:sz="0" w:space="0" w:color="auto"/>
        <w:left w:val="none" w:sz="0" w:space="0" w:color="auto"/>
        <w:bottom w:val="none" w:sz="0" w:space="0" w:color="auto"/>
        <w:right w:val="none" w:sz="0" w:space="0" w:color="auto"/>
      </w:divBdr>
    </w:div>
    <w:div w:id="788352026">
      <w:bodyDiv w:val="1"/>
      <w:marLeft w:val="0"/>
      <w:marRight w:val="0"/>
      <w:marTop w:val="0"/>
      <w:marBottom w:val="0"/>
      <w:divBdr>
        <w:top w:val="none" w:sz="0" w:space="0" w:color="auto"/>
        <w:left w:val="none" w:sz="0" w:space="0" w:color="auto"/>
        <w:bottom w:val="none" w:sz="0" w:space="0" w:color="auto"/>
        <w:right w:val="none" w:sz="0" w:space="0" w:color="auto"/>
      </w:divBdr>
    </w:div>
    <w:div w:id="814293548">
      <w:bodyDiv w:val="1"/>
      <w:marLeft w:val="0"/>
      <w:marRight w:val="0"/>
      <w:marTop w:val="0"/>
      <w:marBottom w:val="0"/>
      <w:divBdr>
        <w:top w:val="none" w:sz="0" w:space="0" w:color="auto"/>
        <w:left w:val="none" w:sz="0" w:space="0" w:color="auto"/>
        <w:bottom w:val="none" w:sz="0" w:space="0" w:color="auto"/>
        <w:right w:val="none" w:sz="0" w:space="0" w:color="auto"/>
      </w:divBdr>
    </w:div>
    <w:div w:id="814486862">
      <w:bodyDiv w:val="1"/>
      <w:marLeft w:val="0"/>
      <w:marRight w:val="0"/>
      <w:marTop w:val="0"/>
      <w:marBottom w:val="0"/>
      <w:divBdr>
        <w:top w:val="none" w:sz="0" w:space="0" w:color="auto"/>
        <w:left w:val="none" w:sz="0" w:space="0" w:color="auto"/>
        <w:bottom w:val="none" w:sz="0" w:space="0" w:color="auto"/>
        <w:right w:val="none" w:sz="0" w:space="0" w:color="auto"/>
      </w:divBdr>
    </w:div>
    <w:div w:id="815684331">
      <w:bodyDiv w:val="1"/>
      <w:marLeft w:val="0"/>
      <w:marRight w:val="0"/>
      <w:marTop w:val="0"/>
      <w:marBottom w:val="0"/>
      <w:divBdr>
        <w:top w:val="none" w:sz="0" w:space="0" w:color="auto"/>
        <w:left w:val="none" w:sz="0" w:space="0" w:color="auto"/>
        <w:bottom w:val="none" w:sz="0" w:space="0" w:color="auto"/>
        <w:right w:val="none" w:sz="0" w:space="0" w:color="auto"/>
      </w:divBdr>
    </w:div>
    <w:div w:id="815806941">
      <w:bodyDiv w:val="1"/>
      <w:marLeft w:val="0"/>
      <w:marRight w:val="0"/>
      <w:marTop w:val="0"/>
      <w:marBottom w:val="0"/>
      <w:divBdr>
        <w:top w:val="none" w:sz="0" w:space="0" w:color="auto"/>
        <w:left w:val="none" w:sz="0" w:space="0" w:color="auto"/>
        <w:bottom w:val="none" w:sz="0" w:space="0" w:color="auto"/>
        <w:right w:val="none" w:sz="0" w:space="0" w:color="auto"/>
      </w:divBdr>
      <w:divsChild>
        <w:div w:id="4522418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39855675">
      <w:bodyDiv w:val="1"/>
      <w:marLeft w:val="0"/>
      <w:marRight w:val="0"/>
      <w:marTop w:val="0"/>
      <w:marBottom w:val="0"/>
      <w:divBdr>
        <w:top w:val="none" w:sz="0" w:space="0" w:color="auto"/>
        <w:left w:val="none" w:sz="0" w:space="0" w:color="auto"/>
        <w:bottom w:val="none" w:sz="0" w:space="0" w:color="auto"/>
        <w:right w:val="none" w:sz="0" w:space="0" w:color="auto"/>
      </w:divBdr>
    </w:div>
    <w:div w:id="848909285">
      <w:bodyDiv w:val="1"/>
      <w:marLeft w:val="0"/>
      <w:marRight w:val="0"/>
      <w:marTop w:val="0"/>
      <w:marBottom w:val="0"/>
      <w:divBdr>
        <w:top w:val="none" w:sz="0" w:space="0" w:color="auto"/>
        <w:left w:val="none" w:sz="0" w:space="0" w:color="auto"/>
        <w:bottom w:val="none" w:sz="0" w:space="0" w:color="auto"/>
        <w:right w:val="none" w:sz="0" w:space="0" w:color="auto"/>
      </w:divBdr>
    </w:div>
    <w:div w:id="855773562">
      <w:bodyDiv w:val="1"/>
      <w:marLeft w:val="0"/>
      <w:marRight w:val="0"/>
      <w:marTop w:val="0"/>
      <w:marBottom w:val="0"/>
      <w:divBdr>
        <w:top w:val="none" w:sz="0" w:space="0" w:color="auto"/>
        <w:left w:val="none" w:sz="0" w:space="0" w:color="auto"/>
        <w:bottom w:val="none" w:sz="0" w:space="0" w:color="auto"/>
        <w:right w:val="none" w:sz="0" w:space="0" w:color="auto"/>
      </w:divBdr>
    </w:div>
    <w:div w:id="861821978">
      <w:bodyDiv w:val="1"/>
      <w:marLeft w:val="0"/>
      <w:marRight w:val="0"/>
      <w:marTop w:val="0"/>
      <w:marBottom w:val="0"/>
      <w:divBdr>
        <w:top w:val="none" w:sz="0" w:space="0" w:color="auto"/>
        <w:left w:val="none" w:sz="0" w:space="0" w:color="auto"/>
        <w:bottom w:val="none" w:sz="0" w:space="0" w:color="auto"/>
        <w:right w:val="none" w:sz="0" w:space="0" w:color="auto"/>
      </w:divBdr>
    </w:div>
    <w:div w:id="878784035">
      <w:bodyDiv w:val="1"/>
      <w:marLeft w:val="0"/>
      <w:marRight w:val="0"/>
      <w:marTop w:val="0"/>
      <w:marBottom w:val="0"/>
      <w:divBdr>
        <w:top w:val="none" w:sz="0" w:space="0" w:color="auto"/>
        <w:left w:val="none" w:sz="0" w:space="0" w:color="auto"/>
        <w:bottom w:val="none" w:sz="0" w:space="0" w:color="auto"/>
        <w:right w:val="none" w:sz="0" w:space="0" w:color="auto"/>
      </w:divBdr>
    </w:div>
    <w:div w:id="883981401">
      <w:bodyDiv w:val="1"/>
      <w:marLeft w:val="0"/>
      <w:marRight w:val="0"/>
      <w:marTop w:val="0"/>
      <w:marBottom w:val="0"/>
      <w:divBdr>
        <w:top w:val="none" w:sz="0" w:space="0" w:color="auto"/>
        <w:left w:val="none" w:sz="0" w:space="0" w:color="auto"/>
        <w:bottom w:val="none" w:sz="0" w:space="0" w:color="auto"/>
        <w:right w:val="none" w:sz="0" w:space="0" w:color="auto"/>
      </w:divBdr>
    </w:div>
    <w:div w:id="896277853">
      <w:bodyDiv w:val="1"/>
      <w:marLeft w:val="0"/>
      <w:marRight w:val="0"/>
      <w:marTop w:val="0"/>
      <w:marBottom w:val="0"/>
      <w:divBdr>
        <w:top w:val="none" w:sz="0" w:space="0" w:color="auto"/>
        <w:left w:val="none" w:sz="0" w:space="0" w:color="auto"/>
        <w:bottom w:val="none" w:sz="0" w:space="0" w:color="auto"/>
        <w:right w:val="none" w:sz="0" w:space="0" w:color="auto"/>
      </w:divBdr>
    </w:div>
    <w:div w:id="901140995">
      <w:bodyDiv w:val="1"/>
      <w:marLeft w:val="0"/>
      <w:marRight w:val="0"/>
      <w:marTop w:val="0"/>
      <w:marBottom w:val="0"/>
      <w:divBdr>
        <w:top w:val="none" w:sz="0" w:space="0" w:color="auto"/>
        <w:left w:val="none" w:sz="0" w:space="0" w:color="auto"/>
        <w:bottom w:val="none" w:sz="0" w:space="0" w:color="auto"/>
        <w:right w:val="none" w:sz="0" w:space="0" w:color="auto"/>
      </w:divBdr>
    </w:div>
    <w:div w:id="902177272">
      <w:bodyDiv w:val="1"/>
      <w:marLeft w:val="0"/>
      <w:marRight w:val="0"/>
      <w:marTop w:val="0"/>
      <w:marBottom w:val="0"/>
      <w:divBdr>
        <w:top w:val="none" w:sz="0" w:space="0" w:color="auto"/>
        <w:left w:val="none" w:sz="0" w:space="0" w:color="auto"/>
        <w:bottom w:val="none" w:sz="0" w:space="0" w:color="auto"/>
        <w:right w:val="none" w:sz="0" w:space="0" w:color="auto"/>
      </w:divBdr>
    </w:div>
    <w:div w:id="916287964">
      <w:bodyDiv w:val="1"/>
      <w:marLeft w:val="0"/>
      <w:marRight w:val="0"/>
      <w:marTop w:val="0"/>
      <w:marBottom w:val="0"/>
      <w:divBdr>
        <w:top w:val="none" w:sz="0" w:space="0" w:color="auto"/>
        <w:left w:val="none" w:sz="0" w:space="0" w:color="auto"/>
        <w:bottom w:val="none" w:sz="0" w:space="0" w:color="auto"/>
        <w:right w:val="none" w:sz="0" w:space="0" w:color="auto"/>
      </w:divBdr>
    </w:div>
    <w:div w:id="918365248">
      <w:bodyDiv w:val="1"/>
      <w:marLeft w:val="0"/>
      <w:marRight w:val="0"/>
      <w:marTop w:val="0"/>
      <w:marBottom w:val="0"/>
      <w:divBdr>
        <w:top w:val="none" w:sz="0" w:space="0" w:color="auto"/>
        <w:left w:val="none" w:sz="0" w:space="0" w:color="auto"/>
        <w:bottom w:val="none" w:sz="0" w:space="0" w:color="auto"/>
        <w:right w:val="none" w:sz="0" w:space="0" w:color="auto"/>
      </w:divBdr>
    </w:div>
    <w:div w:id="920528436">
      <w:bodyDiv w:val="1"/>
      <w:marLeft w:val="0"/>
      <w:marRight w:val="0"/>
      <w:marTop w:val="0"/>
      <w:marBottom w:val="0"/>
      <w:divBdr>
        <w:top w:val="none" w:sz="0" w:space="0" w:color="auto"/>
        <w:left w:val="none" w:sz="0" w:space="0" w:color="auto"/>
        <w:bottom w:val="none" w:sz="0" w:space="0" w:color="auto"/>
        <w:right w:val="none" w:sz="0" w:space="0" w:color="auto"/>
      </w:divBdr>
    </w:div>
    <w:div w:id="926035913">
      <w:bodyDiv w:val="1"/>
      <w:marLeft w:val="0"/>
      <w:marRight w:val="0"/>
      <w:marTop w:val="0"/>
      <w:marBottom w:val="0"/>
      <w:divBdr>
        <w:top w:val="none" w:sz="0" w:space="0" w:color="auto"/>
        <w:left w:val="none" w:sz="0" w:space="0" w:color="auto"/>
        <w:bottom w:val="none" w:sz="0" w:space="0" w:color="auto"/>
        <w:right w:val="none" w:sz="0" w:space="0" w:color="auto"/>
      </w:divBdr>
    </w:div>
    <w:div w:id="930745755">
      <w:bodyDiv w:val="1"/>
      <w:marLeft w:val="0"/>
      <w:marRight w:val="0"/>
      <w:marTop w:val="0"/>
      <w:marBottom w:val="0"/>
      <w:divBdr>
        <w:top w:val="none" w:sz="0" w:space="0" w:color="auto"/>
        <w:left w:val="none" w:sz="0" w:space="0" w:color="auto"/>
        <w:bottom w:val="none" w:sz="0" w:space="0" w:color="auto"/>
        <w:right w:val="none" w:sz="0" w:space="0" w:color="auto"/>
      </w:divBdr>
    </w:div>
    <w:div w:id="939996139">
      <w:bodyDiv w:val="1"/>
      <w:marLeft w:val="0"/>
      <w:marRight w:val="0"/>
      <w:marTop w:val="0"/>
      <w:marBottom w:val="0"/>
      <w:divBdr>
        <w:top w:val="none" w:sz="0" w:space="0" w:color="auto"/>
        <w:left w:val="none" w:sz="0" w:space="0" w:color="auto"/>
        <w:bottom w:val="none" w:sz="0" w:space="0" w:color="auto"/>
        <w:right w:val="none" w:sz="0" w:space="0" w:color="auto"/>
      </w:divBdr>
    </w:div>
    <w:div w:id="946428540">
      <w:bodyDiv w:val="1"/>
      <w:marLeft w:val="0"/>
      <w:marRight w:val="0"/>
      <w:marTop w:val="0"/>
      <w:marBottom w:val="0"/>
      <w:divBdr>
        <w:top w:val="none" w:sz="0" w:space="0" w:color="auto"/>
        <w:left w:val="none" w:sz="0" w:space="0" w:color="auto"/>
        <w:bottom w:val="none" w:sz="0" w:space="0" w:color="auto"/>
        <w:right w:val="none" w:sz="0" w:space="0" w:color="auto"/>
      </w:divBdr>
    </w:div>
    <w:div w:id="949043364">
      <w:bodyDiv w:val="1"/>
      <w:marLeft w:val="0"/>
      <w:marRight w:val="0"/>
      <w:marTop w:val="0"/>
      <w:marBottom w:val="0"/>
      <w:divBdr>
        <w:top w:val="none" w:sz="0" w:space="0" w:color="auto"/>
        <w:left w:val="none" w:sz="0" w:space="0" w:color="auto"/>
        <w:bottom w:val="none" w:sz="0" w:space="0" w:color="auto"/>
        <w:right w:val="none" w:sz="0" w:space="0" w:color="auto"/>
      </w:divBdr>
    </w:div>
    <w:div w:id="954367865">
      <w:bodyDiv w:val="1"/>
      <w:marLeft w:val="0"/>
      <w:marRight w:val="0"/>
      <w:marTop w:val="0"/>
      <w:marBottom w:val="0"/>
      <w:divBdr>
        <w:top w:val="none" w:sz="0" w:space="0" w:color="auto"/>
        <w:left w:val="none" w:sz="0" w:space="0" w:color="auto"/>
        <w:bottom w:val="none" w:sz="0" w:space="0" w:color="auto"/>
        <w:right w:val="none" w:sz="0" w:space="0" w:color="auto"/>
      </w:divBdr>
    </w:div>
    <w:div w:id="971834194">
      <w:bodyDiv w:val="1"/>
      <w:marLeft w:val="0"/>
      <w:marRight w:val="0"/>
      <w:marTop w:val="0"/>
      <w:marBottom w:val="0"/>
      <w:divBdr>
        <w:top w:val="none" w:sz="0" w:space="0" w:color="auto"/>
        <w:left w:val="none" w:sz="0" w:space="0" w:color="auto"/>
        <w:bottom w:val="none" w:sz="0" w:space="0" w:color="auto"/>
        <w:right w:val="none" w:sz="0" w:space="0" w:color="auto"/>
      </w:divBdr>
    </w:div>
    <w:div w:id="980888124">
      <w:bodyDiv w:val="1"/>
      <w:marLeft w:val="0"/>
      <w:marRight w:val="0"/>
      <w:marTop w:val="0"/>
      <w:marBottom w:val="0"/>
      <w:divBdr>
        <w:top w:val="none" w:sz="0" w:space="0" w:color="auto"/>
        <w:left w:val="none" w:sz="0" w:space="0" w:color="auto"/>
        <w:bottom w:val="none" w:sz="0" w:space="0" w:color="auto"/>
        <w:right w:val="none" w:sz="0" w:space="0" w:color="auto"/>
      </w:divBdr>
    </w:div>
    <w:div w:id="989942251">
      <w:bodyDiv w:val="1"/>
      <w:marLeft w:val="0"/>
      <w:marRight w:val="0"/>
      <w:marTop w:val="0"/>
      <w:marBottom w:val="0"/>
      <w:divBdr>
        <w:top w:val="none" w:sz="0" w:space="0" w:color="auto"/>
        <w:left w:val="none" w:sz="0" w:space="0" w:color="auto"/>
        <w:bottom w:val="none" w:sz="0" w:space="0" w:color="auto"/>
        <w:right w:val="none" w:sz="0" w:space="0" w:color="auto"/>
      </w:divBdr>
    </w:div>
    <w:div w:id="1022822292">
      <w:bodyDiv w:val="1"/>
      <w:marLeft w:val="0"/>
      <w:marRight w:val="0"/>
      <w:marTop w:val="0"/>
      <w:marBottom w:val="0"/>
      <w:divBdr>
        <w:top w:val="none" w:sz="0" w:space="0" w:color="auto"/>
        <w:left w:val="none" w:sz="0" w:space="0" w:color="auto"/>
        <w:bottom w:val="none" w:sz="0" w:space="0" w:color="auto"/>
        <w:right w:val="none" w:sz="0" w:space="0" w:color="auto"/>
      </w:divBdr>
    </w:div>
    <w:div w:id="1024794945">
      <w:bodyDiv w:val="1"/>
      <w:marLeft w:val="0"/>
      <w:marRight w:val="0"/>
      <w:marTop w:val="0"/>
      <w:marBottom w:val="0"/>
      <w:divBdr>
        <w:top w:val="none" w:sz="0" w:space="0" w:color="auto"/>
        <w:left w:val="none" w:sz="0" w:space="0" w:color="auto"/>
        <w:bottom w:val="none" w:sz="0" w:space="0" w:color="auto"/>
        <w:right w:val="none" w:sz="0" w:space="0" w:color="auto"/>
      </w:divBdr>
    </w:div>
    <w:div w:id="1032652649">
      <w:bodyDiv w:val="1"/>
      <w:marLeft w:val="0"/>
      <w:marRight w:val="0"/>
      <w:marTop w:val="0"/>
      <w:marBottom w:val="0"/>
      <w:divBdr>
        <w:top w:val="none" w:sz="0" w:space="0" w:color="auto"/>
        <w:left w:val="none" w:sz="0" w:space="0" w:color="auto"/>
        <w:bottom w:val="none" w:sz="0" w:space="0" w:color="auto"/>
        <w:right w:val="none" w:sz="0" w:space="0" w:color="auto"/>
      </w:divBdr>
    </w:div>
    <w:div w:id="1043560578">
      <w:bodyDiv w:val="1"/>
      <w:marLeft w:val="0"/>
      <w:marRight w:val="0"/>
      <w:marTop w:val="0"/>
      <w:marBottom w:val="0"/>
      <w:divBdr>
        <w:top w:val="none" w:sz="0" w:space="0" w:color="auto"/>
        <w:left w:val="none" w:sz="0" w:space="0" w:color="auto"/>
        <w:bottom w:val="none" w:sz="0" w:space="0" w:color="auto"/>
        <w:right w:val="none" w:sz="0" w:space="0" w:color="auto"/>
      </w:divBdr>
    </w:div>
    <w:div w:id="1044326851">
      <w:bodyDiv w:val="1"/>
      <w:marLeft w:val="0"/>
      <w:marRight w:val="0"/>
      <w:marTop w:val="0"/>
      <w:marBottom w:val="0"/>
      <w:divBdr>
        <w:top w:val="none" w:sz="0" w:space="0" w:color="auto"/>
        <w:left w:val="none" w:sz="0" w:space="0" w:color="auto"/>
        <w:bottom w:val="none" w:sz="0" w:space="0" w:color="auto"/>
        <w:right w:val="none" w:sz="0" w:space="0" w:color="auto"/>
      </w:divBdr>
    </w:div>
    <w:div w:id="1045326547">
      <w:bodyDiv w:val="1"/>
      <w:marLeft w:val="0"/>
      <w:marRight w:val="0"/>
      <w:marTop w:val="0"/>
      <w:marBottom w:val="0"/>
      <w:divBdr>
        <w:top w:val="none" w:sz="0" w:space="0" w:color="auto"/>
        <w:left w:val="none" w:sz="0" w:space="0" w:color="auto"/>
        <w:bottom w:val="none" w:sz="0" w:space="0" w:color="auto"/>
        <w:right w:val="none" w:sz="0" w:space="0" w:color="auto"/>
      </w:divBdr>
    </w:div>
    <w:div w:id="1047070489">
      <w:bodyDiv w:val="1"/>
      <w:marLeft w:val="0"/>
      <w:marRight w:val="0"/>
      <w:marTop w:val="0"/>
      <w:marBottom w:val="0"/>
      <w:divBdr>
        <w:top w:val="none" w:sz="0" w:space="0" w:color="auto"/>
        <w:left w:val="none" w:sz="0" w:space="0" w:color="auto"/>
        <w:bottom w:val="none" w:sz="0" w:space="0" w:color="auto"/>
        <w:right w:val="none" w:sz="0" w:space="0" w:color="auto"/>
      </w:divBdr>
    </w:div>
    <w:div w:id="1050766510">
      <w:bodyDiv w:val="1"/>
      <w:marLeft w:val="0"/>
      <w:marRight w:val="0"/>
      <w:marTop w:val="0"/>
      <w:marBottom w:val="0"/>
      <w:divBdr>
        <w:top w:val="none" w:sz="0" w:space="0" w:color="auto"/>
        <w:left w:val="none" w:sz="0" w:space="0" w:color="auto"/>
        <w:bottom w:val="none" w:sz="0" w:space="0" w:color="auto"/>
        <w:right w:val="none" w:sz="0" w:space="0" w:color="auto"/>
      </w:divBdr>
      <w:divsChild>
        <w:div w:id="121322484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63597314">
      <w:bodyDiv w:val="1"/>
      <w:marLeft w:val="0"/>
      <w:marRight w:val="0"/>
      <w:marTop w:val="0"/>
      <w:marBottom w:val="0"/>
      <w:divBdr>
        <w:top w:val="none" w:sz="0" w:space="0" w:color="auto"/>
        <w:left w:val="none" w:sz="0" w:space="0" w:color="auto"/>
        <w:bottom w:val="none" w:sz="0" w:space="0" w:color="auto"/>
        <w:right w:val="none" w:sz="0" w:space="0" w:color="auto"/>
      </w:divBdr>
    </w:div>
    <w:div w:id="1072771227">
      <w:bodyDiv w:val="1"/>
      <w:marLeft w:val="0"/>
      <w:marRight w:val="0"/>
      <w:marTop w:val="0"/>
      <w:marBottom w:val="0"/>
      <w:divBdr>
        <w:top w:val="none" w:sz="0" w:space="0" w:color="auto"/>
        <w:left w:val="none" w:sz="0" w:space="0" w:color="auto"/>
        <w:bottom w:val="none" w:sz="0" w:space="0" w:color="auto"/>
        <w:right w:val="none" w:sz="0" w:space="0" w:color="auto"/>
      </w:divBdr>
    </w:div>
    <w:div w:id="1073241019">
      <w:bodyDiv w:val="1"/>
      <w:marLeft w:val="0"/>
      <w:marRight w:val="0"/>
      <w:marTop w:val="0"/>
      <w:marBottom w:val="0"/>
      <w:divBdr>
        <w:top w:val="none" w:sz="0" w:space="0" w:color="auto"/>
        <w:left w:val="none" w:sz="0" w:space="0" w:color="auto"/>
        <w:bottom w:val="none" w:sz="0" w:space="0" w:color="auto"/>
        <w:right w:val="none" w:sz="0" w:space="0" w:color="auto"/>
      </w:divBdr>
    </w:div>
    <w:div w:id="1078360703">
      <w:bodyDiv w:val="1"/>
      <w:marLeft w:val="0"/>
      <w:marRight w:val="0"/>
      <w:marTop w:val="0"/>
      <w:marBottom w:val="0"/>
      <w:divBdr>
        <w:top w:val="none" w:sz="0" w:space="0" w:color="auto"/>
        <w:left w:val="none" w:sz="0" w:space="0" w:color="auto"/>
        <w:bottom w:val="none" w:sz="0" w:space="0" w:color="auto"/>
        <w:right w:val="none" w:sz="0" w:space="0" w:color="auto"/>
      </w:divBdr>
    </w:div>
    <w:div w:id="1103719621">
      <w:bodyDiv w:val="1"/>
      <w:marLeft w:val="0"/>
      <w:marRight w:val="0"/>
      <w:marTop w:val="0"/>
      <w:marBottom w:val="0"/>
      <w:divBdr>
        <w:top w:val="none" w:sz="0" w:space="0" w:color="auto"/>
        <w:left w:val="none" w:sz="0" w:space="0" w:color="auto"/>
        <w:bottom w:val="none" w:sz="0" w:space="0" w:color="auto"/>
        <w:right w:val="none" w:sz="0" w:space="0" w:color="auto"/>
      </w:divBdr>
    </w:div>
    <w:div w:id="1109735785">
      <w:bodyDiv w:val="1"/>
      <w:marLeft w:val="0"/>
      <w:marRight w:val="0"/>
      <w:marTop w:val="0"/>
      <w:marBottom w:val="0"/>
      <w:divBdr>
        <w:top w:val="none" w:sz="0" w:space="0" w:color="auto"/>
        <w:left w:val="none" w:sz="0" w:space="0" w:color="auto"/>
        <w:bottom w:val="none" w:sz="0" w:space="0" w:color="auto"/>
        <w:right w:val="none" w:sz="0" w:space="0" w:color="auto"/>
      </w:divBdr>
    </w:div>
    <w:div w:id="1117985174">
      <w:bodyDiv w:val="1"/>
      <w:marLeft w:val="0"/>
      <w:marRight w:val="0"/>
      <w:marTop w:val="0"/>
      <w:marBottom w:val="0"/>
      <w:divBdr>
        <w:top w:val="none" w:sz="0" w:space="0" w:color="auto"/>
        <w:left w:val="none" w:sz="0" w:space="0" w:color="auto"/>
        <w:bottom w:val="none" w:sz="0" w:space="0" w:color="auto"/>
        <w:right w:val="none" w:sz="0" w:space="0" w:color="auto"/>
      </w:divBdr>
    </w:div>
    <w:div w:id="1127242733">
      <w:bodyDiv w:val="1"/>
      <w:marLeft w:val="0"/>
      <w:marRight w:val="0"/>
      <w:marTop w:val="0"/>
      <w:marBottom w:val="0"/>
      <w:divBdr>
        <w:top w:val="none" w:sz="0" w:space="0" w:color="auto"/>
        <w:left w:val="none" w:sz="0" w:space="0" w:color="auto"/>
        <w:bottom w:val="none" w:sz="0" w:space="0" w:color="auto"/>
        <w:right w:val="none" w:sz="0" w:space="0" w:color="auto"/>
      </w:divBdr>
    </w:div>
    <w:div w:id="1128625428">
      <w:bodyDiv w:val="1"/>
      <w:marLeft w:val="0"/>
      <w:marRight w:val="0"/>
      <w:marTop w:val="0"/>
      <w:marBottom w:val="0"/>
      <w:divBdr>
        <w:top w:val="none" w:sz="0" w:space="0" w:color="auto"/>
        <w:left w:val="none" w:sz="0" w:space="0" w:color="auto"/>
        <w:bottom w:val="none" w:sz="0" w:space="0" w:color="auto"/>
        <w:right w:val="none" w:sz="0" w:space="0" w:color="auto"/>
      </w:divBdr>
    </w:div>
    <w:div w:id="1129586375">
      <w:bodyDiv w:val="1"/>
      <w:marLeft w:val="0"/>
      <w:marRight w:val="0"/>
      <w:marTop w:val="0"/>
      <w:marBottom w:val="0"/>
      <w:divBdr>
        <w:top w:val="none" w:sz="0" w:space="0" w:color="auto"/>
        <w:left w:val="none" w:sz="0" w:space="0" w:color="auto"/>
        <w:bottom w:val="none" w:sz="0" w:space="0" w:color="auto"/>
        <w:right w:val="none" w:sz="0" w:space="0" w:color="auto"/>
      </w:divBdr>
    </w:div>
    <w:div w:id="1134837208">
      <w:bodyDiv w:val="1"/>
      <w:marLeft w:val="0"/>
      <w:marRight w:val="0"/>
      <w:marTop w:val="0"/>
      <w:marBottom w:val="0"/>
      <w:divBdr>
        <w:top w:val="none" w:sz="0" w:space="0" w:color="auto"/>
        <w:left w:val="none" w:sz="0" w:space="0" w:color="auto"/>
        <w:bottom w:val="none" w:sz="0" w:space="0" w:color="auto"/>
        <w:right w:val="none" w:sz="0" w:space="0" w:color="auto"/>
      </w:divBdr>
    </w:div>
    <w:div w:id="1138910491">
      <w:bodyDiv w:val="1"/>
      <w:marLeft w:val="0"/>
      <w:marRight w:val="0"/>
      <w:marTop w:val="0"/>
      <w:marBottom w:val="0"/>
      <w:divBdr>
        <w:top w:val="none" w:sz="0" w:space="0" w:color="auto"/>
        <w:left w:val="none" w:sz="0" w:space="0" w:color="auto"/>
        <w:bottom w:val="none" w:sz="0" w:space="0" w:color="auto"/>
        <w:right w:val="none" w:sz="0" w:space="0" w:color="auto"/>
      </w:divBdr>
    </w:div>
    <w:div w:id="1139609840">
      <w:bodyDiv w:val="1"/>
      <w:marLeft w:val="0"/>
      <w:marRight w:val="0"/>
      <w:marTop w:val="0"/>
      <w:marBottom w:val="0"/>
      <w:divBdr>
        <w:top w:val="none" w:sz="0" w:space="0" w:color="auto"/>
        <w:left w:val="none" w:sz="0" w:space="0" w:color="auto"/>
        <w:bottom w:val="none" w:sz="0" w:space="0" w:color="auto"/>
        <w:right w:val="none" w:sz="0" w:space="0" w:color="auto"/>
      </w:divBdr>
    </w:div>
    <w:div w:id="1144271594">
      <w:bodyDiv w:val="1"/>
      <w:marLeft w:val="0"/>
      <w:marRight w:val="0"/>
      <w:marTop w:val="0"/>
      <w:marBottom w:val="0"/>
      <w:divBdr>
        <w:top w:val="none" w:sz="0" w:space="0" w:color="auto"/>
        <w:left w:val="none" w:sz="0" w:space="0" w:color="auto"/>
        <w:bottom w:val="none" w:sz="0" w:space="0" w:color="auto"/>
        <w:right w:val="none" w:sz="0" w:space="0" w:color="auto"/>
      </w:divBdr>
    </w:div>
    <w:div w:id="1160659303">
      <w:bodyDiv w:val="1"/>
      <w:marLeft w:val="0"/>
      <w:marRight w:val="0"/>
      <w:marTop w:val="0"/>
      <w:marBottom w:val="0"/>
      <w:divBdr>
        <w:top w:val="none" w:sz="0" w:space="0" w:color="auto"/>
        <w:left w:val="none" w:sz="0" w:space="0" w:color="auto"/>
        <w:bottom w:val="none" w:sz="0" w:space="0" w:color="auto"/>
        <w:right w:val="none" w:sz="0" w:space="0" w:color="auto"/>
      </w:divBdr>
    </w:div>
    <w:div w:id="1160921994">
      <w:bodyDiv w:val="1"/>
      <w:marLeft w:val="0"/>
      <w:marRight w:val="0"/>
      <w:marTop w:val="0"/>
      <w:marBottom w:val="0"/>
      <w:divBdr>
        <w:top w:val="none" w:sz="0" w:space="0" w:color="auto"/>
        <w:left w:val="none" w:sz="0" w:space="0" w:color="auto"/>
        <w:bottom w:val="none" w:sz="0" w:space="0" w:color="auto"/>
        <w:right w:val="none" w:sz="0" w:space="0" w:color="auto"/>
      </w:divBdr>
    </w:div>
    <w:div w:id="1171263696">
      <w:bodyDiv w:val="1"/>
      <w:marLeft w:val="0"/>
      <w:marRight w:val="0"/>
      <w:marTop w:val="0"/>
      <w:marBottom w:val="0"/>
      <w:divBdr>
        <w:top w:val="none" w:sz="0" w:space="0" w:color="auto"/>
        <w:left w:val="none" w:sz="0" w:space="0" w:color="auto"/>
        <w:bottom w:val="none" w:sz="0" w:space="0" w:color="auto"/>
        <w:right w:val="none" w:sz="0" w:space="0" w:color="auto"/>
      </w:divBdr>
    </w:div>
    <w:div w:id="1187057903">
      <w:bodyDiv w:val="1"/>
      <w:marLeft w:val="0"/>
      <w:marRight w:val="0"/>
      <w:marTop w:val="0"/>
      <w:marBottom w:val="0"/>
      <w:divBdr>
        <w:top w:val="none" w:sz="0" w:space="0" w:color="auto"/>
        <w:left w:val="none" w:sz="0" w:space="0" w:color="auto"/>
        <w:bottom w:val="none" w:sz="0" w:space="0" w:color="auto"/>
        <w:right w:val="none" w:sz="0" w:space="0" w:color="auto"/>
      </w:divBdr>
    </w:div>
    <w:div w:id="1190030637">
      <w:bodyDiv w:val="1"/>
      <w:marLeft w:val="0"/>
      <w:marRight w:val="0"/>
      <w:marTop w:val="0"/>
      <w:marBottom w:val="0"/>
      <w:divBdr>
        <w:top w:val="none" w:sz="0" w:space="0" w:color="auto"/>
        <w:left w:val="none" w:sz="0" w:space="0" w:color="auto"/>
        <w:bottom w:val="none" w:sz="0" w:space="0" w:color="auto"/>
        <w:right w:val="none" w:sz="0" w:space="0" w:color="auto"/>
      </w:divBdr>
    </w:div>
    <w:div w:id="1192456470">
      <w:bodyDiv w:val="1"/>
      <w:marLeft w:val="0"/>
      <w:marRight w:val="0"/>
      <w:marTop w:val="0"/>
      <w:marBottom w:val="0"/>
      <w:divBdr>
        <w:top w:val="none" w:sz="0" w:space="0" w:color="auto"/>
        <w:left w:val="none" w:sz="0" w:space="0" w:color="auto"/>
        <w:bottom w:val="none" w:sz="0" w:space="0" w:color="auto"/>
        <w:right w:val="none" w:sz="0" w:space="0" w:color="auto"/>
      </w:divBdr>
    </w:div>
    <w:div w:id="1192693302">
      <w:bodyDiv w:val="1"/>
      <w:marLeft w:val="0"/>
      <w:marRight w:val="0"/>
      <w:marTop w:val="0"/>
      <w:marBottom w:val="0"/>
      <w:divBdr>
        <w:top w:val="none" w:sz="0" w:space="0" w:color="auto"/>
        <w:left w:val="none" w:sz="0" w:space="0" w:color="auto"/>
        <w:bottom w:val="none" w:sz="0" w:space="0" w:color="auto"/>
        <w:right w:val="none" w:sz="0" w:space="0" w:color="auto"/>
      </w:divBdr>
    </w:div>
    <w:div w:id="1200970424">
      <w:bodyDiv w:val="1"/>
      <w:marLeft w:val="0"/>
      <w:marRight w:val="0"/>
      <w:marTop w:val="0"/>
      <w:marBottom w:val="0"/>
      <w:divBdr>
        <w:top w:val="none" w:sz="0" w:space="0" w:color="auto"/>
        <w:left w:val="none" w:sz="0" w:space="0" w:color="auto"/>
        <w:bottom w:val="none" w:sz="0" w:space="0" w:color="auto"/>
        <w:right w:val="none" w:sz="0" w:space="0" w:color="auto"/>
      </w:divBdr>
    </w:div>
    <w:div w:id="1208836066">
      <w:bodyDiv w:val="1"/>
      <w:marLeft w:val="0"/>
      <w:marRight w:val="0"/>
      <w:marTop w:val="0"/>
      <w:marBottom w:val="0"/>
      <w:divBdr>
        <w:top w:val="none" w:sz="0" w:space="0" w:color="auto"/>
        <w:left w:val="none" w:sz="0" w:space="0" w:color="auto"/>
        <w:bottom w:val="none" w:sz="0" w:space="0" w:color="auto"/>
        <w:right w:val="none" w:sz="0" w:space="0" w:color="auto"/>
      </w:divBdr>
    </w:div>
    <w:div w:id="1211111355">
      <w:bodyDiv w:val="1"/>
      <w:marLeft w:val="0"/>
      <w:marRight w:val="0"/>
      <w:marTop w:val="0"/>
      <w:marBottom w:val="0"/>
      <w:divBdr>
        <w:top w:val="none" w:sz="0" w:space="0" w:color="auto"/>
        <w:left w:val="none" w:sz="0" w:space="0" w:color="auto"/>
        <w:bottom w:val="none" w:sz="0" w:space="0" w:color="auto"/>
        <w:right w:val="none" w:sz="0" w:space="0" w:color="auto"/>
      </w:divBdr>
    </w:div>
    <w:div w:id="1211500900">
      <w:bodyDiv w:val="1"/>
      <w:marLeft w:val="0"/>
      <w:marRight w:val="0"/>
      <w:marTop w:val="0"/>
      <w:marBottom w:val="0"/>
      <w:divBdr>
        <w:top w:val="none" w:sz="0" w:space="0" w:color="auto"/>
        <w:left w:val="none" w:sz="0" w:space="0" w:color="auto"/>
        <w:bottom w:val="none" w:sz="0" w:space="0" w:color="auto"/>
        <w:right w:val="none" w:sz="0" w:space="0" w:color="auto"/>
      </w:divBdr>
    </w:div>
    <w:div w:id="1213274409">
      <w:bodyDiv w:val="1"/>
      <w:marLeft w:val="0"/>
      <w:marRight w:val="0"/>
      <w:marTop w:val="0"/>
      <w:marBottom w:val="0"/>
      <w:divBdr>
        <w:top w:val="none" w:sz="0" w:space="0" w:color="auto"/>
        <w:left w:val="none" w:sz="0" w:space="0" w:color="auto"/>
        <w:bottom w:val="none" w:sz="0" w:space="0" w:color="auto"/>
        <w:right w:val="none" w:sz="0" w:space="0" w:color="auto"/>
      </w:divBdr>
    </w:div>
    <w:div w:id="1214542208">
      <w:bodyDiv w:val="1"/>
      <w:marLeft w:val="0"/>
      <w:marRight w:val="0"/>
      <w:marTop w:val="0"/>
      <w:marBottom w:val="0"/>
      <w:divBdr>
        <w:top w:val="none" w:sz="0" w:space="0" w:color="auto"/>
        <w:left w:val="none" w:sz="0" w:space="0" w:color="auto"/>
        <w:bottom w:val="none" w:sz="0" w:space="0" w:color="auto"/>
        <w:right w:val="none" w:sz="0" w:space="0" w:color="auto"/>
      </w:divBdr>
    </w:div>
    <w:div w:id="1231964202">
      <w:bodyDiv w:val="1"/>
      <w:marLeft w:val="0"/>
      <w:marRight w:val="0"/>
      <w:marTop w:val="0"/>
      <w:marBottom w:val="0"/>
      <w:divBdr>
        <w:top w:val="none" w:sz="0" w:space="0" w:color="auto"/>
        <w:left w:val="none" w:sz="0" w:space="0" w:color="auto"/>
        <w:bottom w:val="none" w:sz="0" w:space="0" w:color="auto"/>
        <w:right w:val="none" w:sz="0" w:space="0" w:color="auto"/>
      </w:divBdr>
    </w:div>
    <w:div w:id="1262572265">
      <w:bodyDiv w:val="1"/>
      <w:marLeft w:val="0"/>
      <w:marRight w:val="0"/>
      <w:marTop w:val="0"/>
      <w:marBottom w:val="0"/>
      <w:divBdr>
        <w:top w:val="none" w:sz="0" w:space="0" w:color="auto"/>
        <w:left w:val="none" w:sz="0" w:space="0" w:color="auto"/>
        <w:bottom w:val="none" w:sz="0" w:space="0" w:color="auto"/>
        <w:right w:val="none" w:sz="0" w:space="0" w:color="auto"/>
      </w:divBdr>
    </w:div>
    <w:div w:id="1267925879">
      <w:bodyDiv w:val="1"/>
      <w:marLeft w:val="0"/>
      <w:marRight w:val="0"/>
      <w:marTop w:val="0"/>
      <w:marBottom w:val="0"/>
      <w:divBdr>
        <w:top w:val="none" w:sz="0" w:space="0" w:color="auto"/>
        <w:left w:val="none" w:sz="0" w:space="0" w:color="auto"/>
        <w:bottom w:val="none" w:sz="0" w:space="0" w:color="auto"/>
        <w:right w:val="none" w:sz="0" w:space="0" w:color="auto"/>
      </w:divBdr>
    </w:div>
    <w:div w:id="1274358415">
      <w:bodyDiv w:val="1"/>
      <w:marLeft w:val="0"/>
      <w:marRight w:val="0"/>
      <w:marTop w:val="0"/>
      <w:marBottom w:val="0"/>
      <w:divBdr>
        <w:top w:val="none" w:sz="0" w:space="0" w:color="auto"/>
        <w:left w:val="none" w:sz="0" w:space="0" w:color="auto"/>
        <w:bottom w:val="none" w:sz="0" w:space="0" w:color="auto"/>
        <w:right w:val="none" w:sz="0" w:space="0" w:color="auto"/>
      </w:divBdr>
    </w:div>
    <w:div w:id="1281959139">
      <w:bodyDiv w:val="1"/>
      <w:marLeft w:val="0"/>
      <w:marRight w:val="0"/>
      <w:marTop w:val="0"/>
      <w:marBottom w:val="0"/>
      <w:divBdr>
        <w:top w:val="none" w:sz="0" w:space="0" w:color="auto"/>
        <w:left w:val="none" w:sz="0" w:space="0" w:color="auto"/>
        <w:bottom w:val="none" w:sz="0" w:space="0" w:color="auto"/>
        <w:right w:val="none" w:sz="0" w:space="0" w:color="auto"/>
      </w:divBdr>
    </w:div>
    <w:div w:id="1286305229">
      <w:bodyDiv w:val="1"/>
      <w:marLeft w:val="0"/>
      <w:marRight w:val="0"/>
      <w:marTop w:val="0"/>
      <w:marBottom w:val="0"/>
      <w:divBdr>
        <w:top w:val="none" w:sz="0" w:space="0" w:color="auto"/>
        <w:left w:val="none" w:sz="0" w:space="0" w:color="auto"/>
        <w:bottom w:val="none" w:sz="0" w:space="0" w:color="auto"/>
        <w:right w:val="none" w:sz="0" w:space="0" w:color="auto"/>
      </w:divBdr>
    </w:div>
    <w:div w:id="1295720585">
      <w:bodyDiv w:val="1"/>
      <w:marLeft w:val="0"/>
      <w:marRight w:val="0"/>
      <w:marTop w:val="0"/>
      <w:marBottom w:val="0"/>
      <w:divBdr>
        <w:top w:val="none" w:sz="0" w:space="0" w:color="auto"/>
        <w:left w:val="none" w:sz="0" w:space="0" w:color="auto"/>
        <w:bottom w:val="none" w:sz="0" w:space="0" w:color="auto"/>
        <w:right w:val="none" w:sz="0" w:space="0" w:color="auto"/>
      </w:divBdr>
    </w:div>
    <w:div w:id="1298487068">
      <w:bodyDiv w:val="1"/>
      <w:marLeft w:val="0"/>
      <w:marRight w:val="0"/>
      <w:marTop w:val="0"/>
      <w:marBottom w:val="0"/>
      <w:divBdr>
        <w:top w:val="none" w:sz="0" w:space="0" w:color="auto"/>
        <w:left w:val="none" w:sz="0" w:space="0" w:color="auto"/>
        <w:bottom w:val="none" w:sz="0" w:space="0" w:color="auto"/>
        <w:right w:val="none" w:sz="0" w:space="0" w:color="auto"/>
      </w:divBdr>
    </w:div>
    <w:div w:id="1310400020">
      <w:bodyDiv w:val="1"/>
      <w:marLeft w:val="0"/>
      <w:marRight w:val="0"/>
      <w:marTop w:val="0"/>
      <w:marBottom w:val="0"/>
      <w:divBdr>
        <w:top w:val="none" w:sz="0" w:space="0" w:color="auto"/>
        <w:left w:val="none" w:sz="0" w:space="0" w:color="auto"/>
        <w:bottom w:val="none" w:sz="0" w:space="0" w:color="auto"/>
        <w:right w:val="none" w:sz="0" w:space="0" w:color="auto"/>
      </w:divBdr>
    </w:div>
    <w:div w:id="1326394194">
      <w:bodyDiv w:val="1"/>
      <w:marLeft w:val="0"/>
      <w:marRight w:val="0"/>
      <w:marTop w:val="0"/>
      <w:marBottom w:val="0"/>
      <w:divBdr>
        <w:top w:val="none" w:sz="0" w:space="0" w:color="auto"/>
        <w:left w:val="none" w:sz="0" w:space="0" w:color="auto"/>
        <w:bottom w:val="none" w:sz="0" w:space="0" w:color="auto"/>
        <w:right w:val="none" w:sz="0" w:space="0" w:color="auto"/>
      </w:divBdr>
    </w:div>
    <w:div w:id="1345667553">
      <w:bodyDiv w:val="1"/>
      <w:marLeft w:val="0"/>
      <w:marRight w:val="0"/>
      <w:marTop w:val="0"/>
      <w:marBottom w:val="0"/>
      <w:divBdr>
        <w:top w:val="none" w:sz="0" w:space="0" w:color="auto"/>
        <w:left w:val="none" w:sz="0" w:space="0" w:color="auto"/>
        <w:bottom w:val="none" w:sz="0" w:space="0" w:color="auto"/>
        <w:right w:val="none" w:sz="0" w:space="0" w:color="auto"/>
      </w:divBdr>
    </w:div>
    <w:div w:id="1348167682">
      <w:bodyDiv w:val="1"/>
      <w:marLeft w:val="0"/>
      <w:marRight w:val="0"/>
      <w:marTop w:val="0"/>
      <w:marBottom w:val="0"/>
      <w:divBdr>
        <w:top w:val="none" w:sz="0" w:space="0" w:color="auto"/>
        <w:left w:val="none" w:sz="0" w:space="0" w:color="auto"/>
        <w:bottom w:val="none" w:sz="0" w:space="0" w:color="auto"/>
        <w:right w:val="none" w:sz="0" w:space="0" w:color="auto"/>
      </w:divBdr>
    </w:div>
    <w:div w:id="1358434990">
      <w:bodyDiv w:val="1"/>
      <w:marLeft w:val="0"/>
      <w:marRight w:val="0"/>
      <w:marTop w:val="0"/>
      <w:marBottom w:val="0"/>
      <w:divBdr>
        <w:top w:val="none" w:sz="0" w:space="0" w:color="auto"/>
        <w:left w:val="none" w:sz="0" w:space="0" w:color="auto"/>
        <w:bottom w:val="none" w:sz="0" w:space="0" w:color="auto"/>
        <w:right w:val="none" w:sz="0" w:space="0" w:color="auto"/>
      </w:divBdr>
    </w:div>
    <w:div w:id="1364087959">
      <w:bodyDiv w:val="1"/>
      <w:marLeft w:val="0"/>
      <w:marRight w:val="0"/>
      <w:marTop w:val="0"/>
      <w:marBottom w:val="0"/>
      <w:divBdr>
        <w:top w:val="none" w:sz="0" w:space="0" w:color="auto"/>
        <w:left w:val="none" w:sz="0" w:space="0" w:color="auto"/>
        <w:bottom w:val="none" w:sz="0" w:space="0" w:color="auto"/>
        <w:right w:val="none" w:sz="0" w:space="0" w:color="auto"/>
      </w:divBdr>
    </w:div>
    <w:div w:id="1365787516">
      <w:bodyDiv w:val="1"/>
      <w:marLeft w:val="0"/>
      <w:marRight w:val="0"/>
      <w:marTop w:val="0"/>
      <w:marBottom w:val="0"/>
      <w:divBdr>
        <w:top w:val="none" w:sz="0" w:space="0" w:color="auto"/>
        <w:left w:val="none" w:sz="0" w:space="0" w:color="auto"/>
        <w:bottom w:val="none" w:sz="0" w:space="0" w:color="auto"/>
        <w:right w:val="none" w:sz="0" w:space="0" w:color="auto"/>
      </w:divBdr>
    </w:div>
    <w:div w:id="1368603665">
      <w:bodyDiv w:val="1"/>
      <w:marLeft w:val="0"/>
      <w:marRight w:val="0"/>
      <w:marTop w:val="0"/>
      <w:marBottom w:val="0"/>
      <w:divBdr>
        <w:top w:val="none" w:sz="0" w:space="0" w:color="auto"/>
        <w:left w:val="none" w:sz="0" w:space="0" w:color="auto"/>
        <w:bottom w:val="none" w:sz="0" w:space="0" w:color="auto"/>
        <w:right w:val="none" w:sz="0" w:space="0" w:color="auto"/>
      </w:divBdr>
    </w:div>
    <w:div w:id="1385565577">
      <w:bodyDiv w:val="1"/>
      <w:marLeft w:val="0"/>
      <w:marRight w:val="0"/>
      <w:marTop w:val="0"/>
      <w:marBottom w:val="0"/>
      <w:divBdr>
        <w:top w:val="none" w:sz="0" w:space="0" w:color="auto"/>
        <w:left w:val="none" w:sz="0" w:space="0" w:color="auto"/>
        <w:bottom w:val="none" w:sz="0" w:space="0" w:color="auto"/>
        <w:right w:val="none" w:sz="0" w:space="0" w:color="auto"/>
      </w:divBdr>
    </w:div>
    <w:div w:id="1411000377">
      <w:bodyDiv w:val="1"/>
      <w:marLeft w:val="0"/>
      <w:marRight w:val="0"/>
      <w:marTop w:val="0"/>
      <w:marBottom w:val="0"/>
      <w:divBdr>
        <w:top w:val="none" w:sz="0" w:space="0" w:color="auto"/>
        <w:left w:val="none" w:sz="0" w:space="0" w:color="auto"/>
        <w:bottom w:val="none" w:sz="0" w:space="0" w:color="auto"/>
        <w:right w:val="none" w:sz="0" w:space="0" w:color="auto"/>
      </w:divBdr>
    </w:div>
    <w:div w:id="1428695514">
      <w:bodyDiv w:val="1"/>
      <w:marLeft w:val="0"/>
      <w:marRight w:val="0"/>
      <w:marTop w:val="0"/>
      <w:marBottom w:val="0"/>
      <w:divBdr>
        <w:top w:val="none" w:sz="0" w:space="0" w:color="auto"/>
        <w:left w:val="none" w:sz="0" w:space="0" w:color="auto"/>
        <w:bottom w:val="none" w:sz="0" w:space="0" w:color="auto"/>
        <w:right w:val="none" w:sz="0" w:space="0" w:color="auto"/>
      </w:divBdr>
    </w:div>
    <w:div w:id="1455254252">
      <w:bodyDiv w:val="1"/>
      <w:marLeft w:val="0"/>
      <w:marRight w:val="0"/>
      <w:marTop w:val="0"/>
      <w:marBottom w:val="0"/>
      <w:divBdr>
        <w:top w:val="none" w:sz="0" w:space="0" w:color="auto"/>
        <w:left w:val="none" w:sz="0" w:space="0" w:color="auto"/>
        <w:bottom w:val="none" w:sz="0" w:space="0" w:color="auto"/>
        <w:right w:val="none" w:sz="0" w:space="0" w:color="auto"/>
      </w:divBdr>
    </w:div>
    <w:div w:id="1474564760">
      <w:bodyDiv w:val="1"/>
      <w:marLeft w:val="0"/>
      <w:marRight w:val="0"/>
      <w:marTop w:val="0"/>
      <w:marBottom w:val="0"/>
      <w:divBdr>
        <w:top w:val="none" w:sz="0" w:space="0" w:color="auto"/>
        <w:left w:val="none" w:sz="0" w:space="0" w:color="auto"/>
        <w:bottom w:val="none" w:sz="0" w:space="0" w:color="auto"/>
        <w:right w:val="none" w:sz="0" w:space="0" w:color="auto"/>
      </w:divBdr>
    </w:div>
    <w:div w:id="1491864846">
      <w:bodyDiv w:val="1"/>
      <w:marLeft w:val="0"/>
      <w:marRight w:val="0"/>
      <w:marTop w:val="0"/>
      <w:marBottom w:val="0"/>
      <w:divBdr>
        <w:top w:val="none" w:sz="0" w:space="0" w:color="auto"/>
        <w:left w:val="none" w:sz="0" w:space="0" w:color="auto"/>
        <w:bottom w:val="none" w:sz="0" w:space="0" w:color="auto"/>
        <w:right w:val="none" w:sz="0" w:space="0" w:color="auto"/>
      </w:divBdr>
    </w:div>
    <w:div w:id="1496189000">
      <w:bodyDiv w:val="1"/>
      <w:marLeft w:val="0"/>
      <w:marRight w:val="0"/>
      <w:marTop w:val="0"/>
      <w:marBottom w:val="0"/>
      <w:divBdr>
        <w:top w:val="none" w:sz="0" w:space="0" w:color="auto"/>
        <w:left w:val="none" w:sz="0" w:space="0" w:color="auto"/>
        <w:bottom w:val="none" w:sz="0" w:space="0" w:color="auto"/>
        <w:right w:val="none" w:sz="0" w:space="0" w:color="auto"/>
      </w:divBdr>
    </w:div>
    <w:div w:id="1508444391">
      <w:bodyDiv w:val="1"/>
      <w:marLeft w:val="0"/>
      <w:marRight w:val="0"/>
      <w:marTop w:val="0"/>
      <w:marBottom w:val="0"/>
      <w:divBdr>
        <w:top w:val="none" w:sz="0" w:space="0" w:color="auto"/>
        <w:left w:val="none" w:sz="0" w:space="0" w:color="auto"/>
        <w:bottom w:val="none" w:sz="0" w:space="0" w:color="auto"/>
        <w:right w:val="none" w:sz="0" w:space="0" w:color="auto"/>
      </w:divBdr>
    </w:div>
    <w:div w:id="1517845931">
      <w:bodyDiv w:val="1"/>
      <w:marLeft w:val="0"/>
      <w:marRight w:val="0"/>
      <w:marTop w:val="0"/>
      <w:marBottom w:val="0"/>
      <w:divBdr>
        <w:top w:val="none" w:sz="0" w:space="0" w:color="auto"/>
        <w:left w:val="none" w:sz="0" w:space="0" w:color="auto"/>
        <w:bottom w:val="none" w:sz="0" w:space="0" w:color="auto"/>
        <w:right w:val="none" w:sz="0" w:space="0" w:color="auto"/>
      </w:divBdr>
    </w:div>
    <w:div w:id="1522084344">
      <w:bodyDiv w:val="1"/>
      <w:marLeft w:val="0"/>
      <w:marRight w:val="0"/>
      <w:marTop w:val="0"/>
      <w:marBottom w:val="0"/>
      <w:divBdr>
        <w:top w:val="none" w:sz="0" w:space="0" w:color="auto"/>
        <w:left w:val="none" w:sz="0" w:space="0" w:color="auto"/>
        <w:bottom w:val="none" w:sz="0" w:space="0" w:color="auto"/>
        <w:right w:val="none" w:sz="0" w:space="0" w:color="auto"/>
      </w:divBdr>
    </w:div>
    <w:div w:id="1543444405">
      <w:bodyDiv w:val="1"/>
      <w:marLeft w:val="0"/>
      <w:marRight w:val="0"/>
      <w:marTop w:val="0"/>
      <w:marBottom w:val="0"/>
      <w:divBdr>
        <w:top w:val="none" w:sz="0" w:space="0" w:color="auto"/>
        <w:left w:val="none" w:sz="0" w:space="0" w:color="auto"/>
        <w:bottom w:val="none" w:sz="0" w:space="0" w:color="auto"/>
        <w:right w:val="none" w:sz="0" w:space="0" w:color="auto"/>
      </w:divBdr>
    </w:div>
    <w:div w:id="1546915476">
      <w:bodyDiv w:val="1"/>
      <w:marLeft w:val="0"/>
      <w:marRight w:val="0"/>
      <w:marTop w:val="0"/>
      <w:marBottom w:val="0"/>
      <w:divBdr>
        <w:top w:val="none" w:sz="0" w:space="0" w:color="auto"/>
        <w:left w:val="none" w:sz="0" w:space="0" w:color="auto"/>
        <w:bottom w:val="none" w:sz="0" w:space="0" w:color="auto"/>
        <w:right w:val="none" w:sz="0" w:space="0" w:color="auto"/>
      </w:divBdr>
    </w:div>
    <w:div w:id="1554390678">
      <w:bodyDiv w:val="1"/>
      <w:marLeft w:val="0"/>
      <w:marRight w:val="0"/>
      <w:marTop w:val="0"/>
      <w:marBottom w:val="0"/>
      <w:divBdr>
        <w:top w:val="none" w:sz="0" w:space="0" w:color="auto"/>
        <w:left w:val="none" w:sz="0" w:space="0" w:color="auto"/>
        <w:bottom w:val="none" w:sz="0" w:space="0" w:color="auto"/>
        <w:right w:val="none" w:sz="0" w:space="0" w:color="auto"/>
      </w:divBdr>
    </w:div>
    <w:div w:id="1560360824">
      <w:bodyDiv w:val="1"/>
      <w:marLeft w:val="0"/>
      <w:marRight w:val="0"/>
      <w:marTop w:val="0"/>
      <w:marBottom w:val="0"/>
      <w:divBdr>
        <w:top w:val="none" w:sz="0" w:space="0" w:color="auto"/>
        <w:left w:val="none" w:sz="0" w:space="0" w:color="auto"/>
        <w:bottom w:val="none" w:sz="0" w:space="0" w:color="auto"/>
        <w:right w:val="none" w:sz="0" w:space="0" w:color="auto"/>
      </w:divBdr>
    </w:div>
    <w:div w:id="1564943804">
      <w:bodyDiv w:val="1"/>
      <w:marLeft w:val="0"/>
      <w:marRight w:val="0"/>
      <w:marTop w:val="0"/>
      <w:marBottom w:val="0"/>
      <w:divBdr>
        <w:top w:val="none" w:sz="0" w:space="0" w:color="auto"/>
        <w:left w:val="none" w:sz="0" w:space="0" w:color="auto"/>
        <w:bottom w:val="none" w:sz="0" w:space="0" w:color="auto"/>
        <w:right w:val="none" w:sz="0" w:space="0" w:color="auto"/>
      </w:divBdr>
    </w:div>
    <w:div w:id="1568493949">
      <w:bodyDiv w:val="1"/>
      <w:marLeft w:val="0"/>
      <w:marRight w:val="0"/>
      <w:marTop w:val="0"/>
      <w:marBottom w:val="0"/>
      <w:divBdr>
        <w:top w:val="none" w:sz="0" w:space="0" w:color="auto"/>
        <w:left w:val="none" w:sz="0" w:space="0" w:color="auto"/>
        <w:bottom w:val="none" w:sz="0" w:space="0" w:color="auto"/>
        <w:right w:val="none" w:sz="0" w:space="0" w:color="auto"/>
      </w:divBdr>
    </w:div>
    <w:div w:id="1574045715">
      <w:bodyDiv w:val="1"/>
      <w:marLeft w:val="0"/>
      <w:marRight w:val="0"/>
      <w:marTop w:val="0"/>
      <w:marBottom w:val="0"/>
      <w:divBdr>
        <w:top w:val="none" w:sz="0" w:space="0" w:color="auto"/>
        <w:left w:val="none" w:sz="0" w:space="0" w:color="auto"/>
        <w:bottom w:val="none" w:sz="0" w:space="0" w:color="auto"/>
        <w:right w:val="none" w:sz="0" w:space="0" w:color="auto"/>
      </w:divBdr>
    </w:div>
    <w:div w:id="1575817437">
      <w:bodyDiv w:val="1"/>
      <w:marLeft w:val="0"/>
      <w:marRight w:val="0"/>
      <w:marTop w:val="0"/>
      <w:marBottom w:val="0"/>
      <w:divBdr>
        <w:top w:val="none" w:sz="0" w:space="0" w:color="auto"/>
        <w:left w:val="none" w:sz="0" w:space="0" w:color="auto"/>
        <w:bottom w:val="none" w:sz="0" w:space="0" w:color="auto"/>
        <w:right w:val="none" w:sz="0" w:space="0" w:color="auto"/>
      </w:divBdr>
    </w:div>
    <w:div w:id="1586265036">
      <w:bodyDiv w:val="1"/>
      <w:marLeft w:val="0"/>
      <w:marRight w:val="0"/>
      <w:marTop w:val="0"/>
      <w:marBottom w:val="0"/>
      <w:divBdr>
        <w:top w:val="none" w:sz="0" w:space="0" w:color="auto"/>
        <w:left w:val="none" w:sz="0" w:space="0" w:color="auto"/>
        <w:bottom w:val="none" w:sz="0" w:space="0" w:color="auto"/>
        <w:right w:val="none" w:sz="0" w:space="0" w:color="auto"/>
      </w:divBdr>
    </w:div>
    <w:div w:id="1587879305">
      <w:bodyDiv w:val="1"/>
      <w:marLeft w:val="0"/>
      <w:marRight w:val="0"/>
      <w:marTop w:val="0"/>
      <w:marBottom w:val="0"/>
      <w:divBdr>
        <w:top w:val="none" w:sz="0" w:space="0" w:color="auto"/>
        <w:left w:val="none" w:sz="0" w:space="0" w:color="auto"/>
        <w:bottom w:val="none" w:sz="0" w:space="0" w:color="auto"/>
        <w:right w:val="none" w:sz="0" w:space="0" w:color="auto"/>
      </w:divBdr>
    </w:div>
    <w:div w:id="1593246170">
      <w:bodyDiv w:val="1"/>
      <w:marLeft w:val="0"/>
      <w:marRight w:val="0"/>
      <w:marTop w:val="0"/>
      <w:marBottom w:val="0"/>
      <w:divBdr>
        <w:top w:val="none" w:sz="0" w:space="0" w:color="auto"/>
        <w:left w:val="none" w:sz="0" w:space="0" w:color="auto"/>
        <w:bottom w:val="none" w:sz="0" w:space="0" w:color="auto"/>
        <w:right w:val="none" w:sz="0" w:space="0" w:color="auto"/>
      </w:divBdr>
    </w:div>
    <w:div w:id="1597639756">
      <w:bodyDiv w:val="1"/>
      <w:marLeft w:val="0"/>
      <w:marRight w:val="0"/>
      <w:marTop w:val="0"/>
      <w:marBottom w:val="0"/>
      <w:divBdr>
        <w:top w:val="none" w:sz="0" w:space="0" w:color="auto"/>
        <w:left w:val="none" w:sz="0" w:space="0" w:color="auto"/>
        <w:bottom w:val="none" w:sz="0" w:space="0" w:color="auto"/>
        <w:right w:val="none" w:sz="0" w:space="0" w:color="auto"/>
      </w:divBdr>
    </w:div>
    <w:div w:id="1605184526">
      <w:bodyDiv w:val="1"/>
      <w:marLeft w:val="0"/>
      <w:marRight w:val="0"/>
      <w:marTop w:val="0"/>
      <w:marBottom w:val="0"/>
      <w:divBdr>
        <w:top w:val="none" w:sz="0" w:space="0" w:color="auto"/>
        <w:left w:val="none" w:sz="0" w:space="0" w:color="auto"/>
        <w:bottom w:val="none" w:sz="0" w:space="0" w:color="auto"/>
        <w:right w:val="none" w:sz="0" w:space="0" w:color="auto"/>
      </w:divBdr>
    </w:div>
    <w:div w:id="1614290101">
      <w:bodyDiv w:val="1"/>
      <w:marLeft w:val="0"/>
      <w:marRight w:val="0"/>
      <w:marTop w:val="0"/>
      <w:marBottom w:val="0"/>
      <w:divBdr>
        <w:top w:val="none" w:sz="0" w:space="0" w:color="auto"/>
        <w:left w:val="none" w:sz="0" w:space="0" w:color="auto"/>
        <w:bottom w:val="none" w:sz="0" w:space="0" w:color="auto"/>
        <w:right w:val="none" w:sz="0" w:space="0" w:color="auto"/>
      </w:divBdr>
      <w:divsChild>
        <w:div w:id="96647450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21642811">
      <w:bodyDiv w:val="1"/>
      <w:marLeft w:val="0"/>
      <w:marRight w:val="0"/>
      <w:marTop w:val="0"/>
      <w:marBottom w:val="0"/>
      <w:divBdr>
        <w:top w:val="none" w:sz="0" w:space="0" w:color="auto"/>
        <w:left w:val="none" w:sz="0" w:space="0" w:color="auto"/>
        <w:bottom w:val="none" w:sz="0" w:space="0" w:color="auto"/>
        <w:right w:val="none" w:sz="0" w:space="0" w:color="auto"/>
      </w:divBdr>
    </w:div>
    <w:div w:id="1630083661">
      <w:bodyDiv w:val="1"/>
      <w:marLeft w:val="0"/>
      <w:marRight w:val="0"/>
      <w:marTop w:val="0"/>
      <w:marBottom w:val="0"/>
      <w:divBdr>
        <w:top w:val="none" w:sz="0" w:space="0" w:color="auto"/>
        <w:left w:val="none" w:sz="0" w:space="0" w:color="auto"/>
        <w:bottom w:val="none" w:sz="0" w:space="0" w:color="auto"/>
        <w:right w:val="none" w:sz="0" w:space="0" w:color="auto"/>
      </w:divBdr>
    </w:div>
    <w:div w:id="1631402112">
      <w:bodyDiv w:val="1"/>
      <w:marLeft w:val="0"/>
      <w:marRight w:val="0"/>
      <w:marTop w:val="0"/>
      <w:marBottom w:val="0"/>
      <w:divBdr>
        <w:top w:val="none" w:sz="0" w:space="0" w:color="auto"/>
        <w:left w:val="none" w:sz="0" w:space="0" w:color="auto"/>
        <w:bottom w:val="none" w:sz="0" w:space="0" w:color="auto"/>
        <w:right w:val="none" w:sz="0" w:space="0" w:color="auto"/>
      </w:divBdr>
      <w:divsChild>
        <w:div w:id="377511371">
          <w:marLeft w:val="0"/>
          <w:marRight w:val="0"/>
          <w:marTop w:val="0"/>
          <w:marBottom w:val="0"/>
          <w:divBdr>
            <w:top w:val="none" w:sz="0" w:space="0" w:color="auto"/>
            <w:left w:val="none" w:sz="0" w:space="0" w:color="auto"/>
            <w:bottom w:val="none" w:sz="0" w:space="0" w:color="auto"/>
            <w:right w:val="none" w:sz="0" w:space="0" w:color="auto"/>
          </w:divBdr>
          <w:divsChild>
            <w:div w:id="1191870400">
              <w:marLeft w:val="0"/>
              <w:marRight w:val="0"/>
              <w:marTop w:val="0"/>
              <w:marBottom w:val="0"/>
              <w:divBdr>
                <w:top w:val="none" w:sz="0" w:space="0" w:color="auto"/>
                <w:left w:val="none" w:sz="0" w:space="0" w:color="auto"/>
                <w:bottom w:val="none" w:sz="0" w:space="0" w:color="auto"/>
                <w:right w:val="none" w:sz="0" w:space="0" w:color="auto"/>
              </w:divBdr>
            </w:div>
          </w:divsChild>
        </w:div>
        <w:div w:id="2108307082">
          <w:marLeft w:val="0"/>
          <w:marRight w:val="0"/>
          <w:marTop w:val="0"/>
          <w:marBottom w:val="0"/>
          <w:divBdr>
            <w:top w:val="none" w:sz="0" w:space="0" w:color="auto"/>
            <w:left w:val="none" w:sz="0" w:space="0" w:color="auto"/>
            <w:bottom w:val="none" w:sz="0" w:space="0" w:color="auto"/>
            <w:right w:val="none" w:sz="0" w:space="0" w:color="auto"/>
          </w:divBdr>
          <w:divsChild>
            <w:div w:id="1192573244">
              <w:marLeft w:val="0"/>
              <w:marRight w:val="0"/>
              <w:marTop w:val="0"/>
              <w:marBottom w:val="0"/>
              <w:divBdr>
                <w:top w:val="none" w:sz="0" w:space="0" w:color="auto"/>
                <w:left w:val="none" w:sz="0" w:space="0" w:color="auto"/>
                <w:bottom w:val="none" w:sz="0" w:space="0" w:color="auto"/>
                <w:right w:val="none" w:sz="0" w:space="0" w:color="auto"/>
              </w:divBdr>
            </w:div>
            <w:div w:id="1231307512">
              <w:marLeft w:val="0"/>
              <w:marRight w:val="0"/>
              <w:marTop w:val="0"/>
              <w:marBottom w:val="0"/>
              <w:divBdr>
                <w:top w:val="none" w:sz="0" w:space="0" w:color="auto"/>
                <w:left w:val="none" w:sz="0" w:space="0" w:color="auto"/>
                <w:bottom w:val="none" w:sz="0" w:space="0" w:color="auto"/>
                <w:right w:val="none" w:sz="0" w:space="0" w:color="auto"/>
              </w:divBdr>
            </w:div>
            <w:div w:id="1146124778">
              <w:marLeft w:val="0"/>
              <w:marRight w:val="0"/>
              <w:marTop w:val="0"/>
              <w:marBottom w:val="0"/>
              <w:divBdr>
                <w:top w:val="none" w:sz="0" w:space="0" w:color="auto"/>
                <w:left w:val="none" w:sz="0" w:space="0" w:color="auto"/>
                <w:bottom w:val="none" w:sz="0" w:space="0" w:color="auto"/>
                <w:right w:val="none" w:sz="0" w:space="0" w:color="auto"/>
              </w:divBdr>
            </w:div>
            <w:div w:id="661542499">
              <w:marLeft w:val="0"/>
              <w:marRight w:val="0"/>
              <w:marTop w:val="0"/>
              <w:marBottom w:val="0"/>
              <w:divBdr>
                <w:top w:val="none" w:sz="0" w:space="0" w:color="auto"/>
                <w:left w:val="none" w:sz="0" w:space="0" w:color="auto"/>
                <w:bottom w:val="none" w:sz="0" w:space="0" w:color="auto"/>
                <w:right w:val="none" w:sz="0" w:space="0" w:color="auto"/>
              </w:divBdr>
            </w:div>
            <w:div w:id="610431932">
              <w:marLeft w:val="0"/>
              <w:marRight w:val="0"/>
              <w:marTop w:val="0"/>
              <w:marBottom w:val="0"/>
              <w:divBdr>
                <w:top w:val="none" w:sz="0" w:space="0" w:color="auto"/>
                <w:left w:val="none" w:sz="0" w:space="0" w:color="auto"/>
                <w:bottom w:val="none" w:sz="0" w:space="0" w:color="auto"/>
                <w:right w:val="none" w:sz="0" w:space="0" w:color="auto"/>
              </w:divBdr>
            </w:div>
            <w:div w:id="904727933">
              <w:marLeft w:val="0"/>
              <w:marRight w:val="0"/>
              <w:marTop w:val="0"/>
              <w:marBottom w:val="0"/>
              <w:divBdr>
                <w:top w:val="none" w:sz="0" w:space="0" w:color="auto"/>
                <w:left w:val="none" w:sz="0" w:space="0" w:color="auto"/>
                <w:bottom w:val="none" w:sz="0" w:space="0" w:color="auto"/>
                <w:right w:val="none" w:sz="0" w:space="0" w:color="auto"/>
              </w:divBdr>
            </w:div>
            <w:div w:id="155844869">
              <w:marLeft w:val="0"/>
              <w:marRight w:val="0"/>
              <w:marTop w:val="0"/>
              <w:marBottom w:val="0"/>
              <w:divBdr>
                <w:top w:val="none" w:sz="0" w:space="0" w:color="auto"/>
                <w:left w:val="none" w:sz="0" w:space="0" w:color="auto"/>
                <w:bottom w:val="none" w:sz="0" w:space="0" w:color="auto"/>
                <w:right w:val="none" w:sz="0" w:space="0" w:color="auto"/>
              </w:divBdr>
            </w:div>
            <w:div w:id="845022471">
              <w:marLeft w:val="0"/>
              <w:marRight w:val="0"/>
              <w:marTop w:val="0"/>
              <w:marBottom w:val="0"/>
              <w:divBdr>
                <w:top w:val="none" w:sz="0" w:space="0" w:color="auto"/>
                <w:left w:val="none" w:sz="0" w:space="0" w:color="auto"/>
                <w:bottom w:val="none" w:sz="0" w:space="0" w:color="auto"/>
                <w:right w:val="none" w:sz="0" w:space="0" w:color="auto"/>
              </w:divBdr>
            </w:div>
            <w:div w:id="2020622042">
              <w:marLeft w:val="0"/>
              <w:marRight w:val="0"/>
              <w:marTop w:val="0"/>
              <w:marBottom w:val="0"/>
              <w:divBdr>
                <w:top w:val="none" w:sz="0" w:space="0" w:color="auto"/>
                <w:left w:val="none" w:sz="0" w:space="0" w:color="auto"/>
                <w:bottom w:val="none" w:sz="0" w:space="0" w:color="auto"/>
                <w:right w:val="none" w:sz="0" w:space="0" w:color="auto"/>
              </w:divBdr>
            </w:div>
            <w:div w:id="1199120400">
              <w:marLeft w:val="0"/>
              <w:marRight w:val="0"/>
              <w:marTop w:val="0"/>
              <w:marBottom w:val="0"/>
              <w:divBdr>
                <w:top w:val="none" w:sz="0" w:space="0" w:color="auto"/>
                <w:left w:val="none" w:sz="0" w:space="0" w:color="auto"/>
                <w:bottom w:val="none" w:sz="0" w:space="0" w:color="auto"/>
                <w:right w:val="none" w:sz="0" w:space="0" w:color="auto"/>
              </w:divBdr>
            </w:div>
            <w:div w:id="189143949">
              <w:marLeft w:val="0"/>
              <w:marRight w:val="0"/>
              <w:marTop w:val="0"/>
              <w:marBottom w:val="0"/>
              <w:divBdr>
                <w:top w:val="none" w:sz="0" w:space="0" w:color="auto"/>
                <w:left w:val="none" w:sz="0" w:space="0" w:color="auto"/>
                <w:bottom w:val="none" w:sz="0" w:space="0" w:color="auto"/>
                <w:right w:val="none" w:sz="0" w:space="0" w:color="auto"/>
              </w:divBdr>
            </w:div>
            <w:div w:id="2014381763">
              <w:marLeft w:val="0"/>
              <w:marRight w:val="0"/>
              <w:marTop w:val="0"/>
              <w:marBottom w:val="0"/>
              <w:divBdr>
                <w:top w:val="none" w:sz="0" w:space="0" w:color="auto"/>
                <w:left w:val="none" w:sz="0" w:space="0" w:color="auto"/>
                <w:bottom w:val="none" w:sz="0" w:space="0" w:color="auto"/>
                <w:right w:val="none" w:sz="0" w:space="0" w:color="auto"/>
              </w:divBdr>
            </w:div>
            <w:div w:id="1608586181">
              <w:marLeft w:val="0"/>
              <w:marRight w:val="0"/>
              <w:marTop w:val="0"/>
              <w:marBottom w:val="0"/>
              <w:divBdr>
                <w:top w:val="none" w:sz="0" w:space="0" w:color="auto"/>
                <w:left w:val="none" w:sz="0" w:space="0" w:color="auto"/>
                <w:bottom w:val="none" w:sz="0" w:space="0" w:color="auto"/>
                <w:right w:val="none" w:sz="0" w:space="0" w:color="auto"/>
              </w:divBdr>
            </w:div>
            <w:div w:id="659580458">
              <w:marLeft w:val="0"/>
              <w:marRight w:val="0"/>
              <w:marTop w:val="0"/>
              <w:marBottom w:val="0"/>
              <w:divBdr>
                <w:top w:val="none" w:sz="0" w:space="0" w:color="auto"/>
                <w:left w:val="none" w:sz="0" w:space="0" w:color="auto"/>
                <w:bottom w:val="none" w:sz="0" w:space="0" w:color="auto"/>
                <w:right w:val="none" w:sz="0" w:space="0" w:color="auto"/>
              </w:divBdr>
            </w:div>
            <w:div w:id="2063864251">
              <w:marLeft w:val="0"/>
              <w:marRight w:val="0"/>
              <w:marTop w:val="0"/>
              <w:marBottom w:val="0"/>
              <w:divBdr>
                <w:top w:val="none" w:sz="0" w:space="0" w:color="auto"/>
                <w:left w:val="none" w:sz="0" w:space="0" w:color="auto"/>
                <w:bottom w:val="none" w:sz="0" w:space="0" w:color="auto"/>
                <w:right w:val="none" w:sz="0" w:space="0" w:color="auto"/>
              </w:divBdr>
            </w:div>
            <w:div w:id="1227304447">
              <w:marLeft w:val="0"/>
              <w:marRight w:val="0"/>
              <w:marTop w:val="0"/>
              <w:marBottom w:val="0"/>
              <w:divBdr>
                <w:top w:val="none" w:sz="0" w:space="0" w:color="auto"/>
                <w:left w:val="none" w:sz="0" w:space="0" w:color="auto"/>
                <w:bottom w:val="none" w:sz="0" w:space="0" w:color="auto"/>
                <w:right w:val="none" w:sz="0" w:space="0" w:color="auto"/>
              </w:divBdr>
            </w:div>
            <w:div w:id="1180655027">
              <w:marLeft w:val="0"/>
              <w:marRight w:val="0"/>
              <w:marTop w:val="0"/>
              <w:marBottom w:val="0"/>
              <w:divBdr>
                <w:top w:val="none" w:sz="0" w:space="0" w:color="auto"/>
                <w:left w:val="none" w:sz="0" w:space="0" w:color="auto"/>
                <w:bottom w:val="none" w:sz="0" w:space="0" w:color="auto"/>
                <w:right w:val="none" w:sz="0" w:space="0" w:color="auto"/>
              </w:divBdr>
            </w:div>
            <w:div w:id="1260868892">
              <w:marLeft w:val="0"/>
              <w:marRight w:val="0"/>
              <w:marTop w:val="0"/>
              <w:marBottom w:val="0"/>
              <w:divBdr>
                <w:top w:val="none" w:sz="0" w:space="0" w:color="auto"/>
                <w:left w:val="none" w:sz="0" w:space="0" w:color="auto"/>
                <w:bottom w:val="none" w:sz="0" w:space="0" w:color="auto"/>
                <w:right w:val="none" w:sz="0" w:space="0" w:color="auto"/>
              </w:divBdr>
            </w:div>
            <w:div w:id="903564762">
              <w:marLeft w:val="0"/>
              <w:marRight w:val="0"/>
              <w:marTop w:val="0"/>
              <w:marBottom w:val="0"/>
              <w:divBdr>
                <w:top w:val="none" w:sz="0" w:space="0" w:color="auto"/>
                <w:left w:val="none" w:sz="0" w:space="0" w:color="auto"/>
                <w:bottom w:val="none" w:sz="0" w:space="0" w:color="auto"/>
                <w:right w:val="none" w:sz="0" w:space="0" w:color="auto"/>
              </w:divBdr>
            </w:div>
            <w:div w:id="829712665">
              <w:marLeft w:val="0"/>
              <w:marRight w:val="0"/>
              <w:marTop w:val="0"/>
              <w:marBottom w:val="0"/>
              <w:divBdr>
                <w:top w:val="none" w:sz="0" w:space="0" w:color="auto"/>
                <w:left w:val="none" w:sz="0" w:space="0" w:color="auto"/>
                <w:bottom w:val="none" w:sz="0" w:space="0" w:color="auto"/>
                <w:right w:val="none" w:sz="0" w:space="0" w:color="auto"/>
              </w:divBdr>
            </w:div>
          </w:divsChild>
        </w:div>
        <w:div w:id="176700359">
          <w:marLeft w:val="0"/>
          <w:marRight w:val="0"/>
          <w:marTop w:val="0"/>
          <w:marBottom w:val="0"/>
          <w:divBdr>
            <w:top w:val="none" w:sz="0" w:space="0" w:color="auto"/>
            <w:left w:val="none" w:sz="0" w:space="0" w:color="auto"/>
            <w:bottom w:val="none" w:sz="0" w:space="0" w:color="auto"/>
            <w:right w:val="none" w:sz="0" w:space="0" w:color="auto"/>
          </w:divBdr>
          <w:divsChild>
            <w:div w:id="1551913470">
              <w:marLeft w:val="0"/>
              <w:marRight w:val="0"/>
              <w:marTop w:val="0"/>
              <w:marBottom w:val="0"/>
              <w:divBdr>
                <w:top w:val="none" w:sz="0" w:space="0" w:color="auto"/>
                <w:left w:val="none" w:sz="0" w:space="0" w:color="auto"/>
                <w:bottom w:val="none" w:sz="0" w:space="0" w:color="auto"/>
                <w:right w:val="none" w:sz="0" w:space="0" w:color="auto"/>
              </w:divBdr>
            </w:div>
            <w:div w:id="761342740">
              <w:marLeft w:val="0"/>
              <w:marRight w:val="0"/>
              <w:marTop w:val="0"/>
              <w:marBottom w:val="0"/>
              <w:divBdr>
                <w:top w:val="none" w:sz="0" w:space="0" w:color="auto"/>
                <w:left w:val="none" w:sz="0" w:space="0" w:color="auto"/>
                <w:bottom w:val="none" w:sz="0" w:space="0" w:color="auto"/>
                <w:right w:val="none" w:sz="0" w:space="0" w:color="auto"/>
              </w:divBdr>
            </w:div>
            <w:div w:id="1503474980">
              <w:marLeft w:val="0"/>
              <w:marRight w:val="0"/>
              <w:marTop w:val="0"/>
              <w:marBottom w:val="0"/>
              <w:divBdr>
                <w:top w:val="none" w:sz="0" w:space="0" w:color="auto"/>
                <w:left w:val="none" w:sz="0" w:space="0" w:color="auto"/>
                <w:bottom w:val="none" w:sz="0" w:space="0" w:color="auto"/>
                <w:right w:val="none" w:sz="0" w:space="0" w:color="auto"/>
              </w:divBdr>
            </w:div>
            <w:div w:id="733891718">
              <w:marLeft w:val="0"/>
              <w:marRight w:val="0"/>
              <w:marTop w:val="0"/>
              <w:marBottom w:val="0"/>
              <w:divBdr>
                <w:top w:val="none" w:sz="0" w:space="0" w:color="auto"/>
                <w:left w:val="none" w:sz="0" w:space="0" w:color="auto"/>
                <w:bottom w:val="none" w:sz="0" w:space="0" w:color="auto"/>
                <w:right w:val="none" w:sz="0" w:space="0" w:color="auto"/>
              </w:divBdr>
            </w:div>
            <w:div w:id="854154548">
              <w:marLeft w:val="0"/>
              <w:marRight w:val="0"/>
              <w:marTop w:val="0"/>
              <w:marBottom w:val="0"/>
              <w:divBdr>
                <w:top w:val="none" w:sz="0" w:space="0" w:color="auto"/>
                <w:left w:val="none" w:sz="0" w:space="0" w:color="auto"/>
                <w:bottom w:val="none" w:sz="0" w:space="0" w:color="auto"/>
                <w:right w:val="none" w:sz="0" w:space="0" w:color="auto"/>
              </w:divBdr>
            </w:div>
            <w:div w:id="1009141212">
              <w:marLeft w:val="0"/>
              <w:marRight w:val="0"/>
              <w:marTop w:val="0"/>
              <w:marBottom w:val="0"/>
              <w:divBdr>
                <w:top w:val="none" w:sz="0" w:space="0" w:color="auto"/>
                <w:left w:val="none" w:sz="0" w:space="0" w:color="auto"/>
                <w:bottom w:val="none" w:sz="0" w:space="0" w:color="auto"/>
                <w:right w:val="none" w:sz="0" w:space="0" w:color="auto"/>
              </w:divBdr>
            </w:div>
            <w:div w:id="965433759">
              <w:marLeft w:val="0"/>
              <w:marRight w:val="0"/>
              <w:marTop w:val="0"/>
              <w:marBottom w:val="0"/>
              <w:divBdr>
                <w:top w:val="none" w:sz="0" w:space="0" w:color="auto"/>
                <w:left w:val="none" w:sz="0" w:space="0" w:color="auto"/>
                <w:bottom w:val="none" w:sz="0" w:space="0" w:color="auto"/>
                <w:right w:val="none" w:sz="0" w:space="0" w:color="auto"/>
              </w:divBdr>
            </w:div>
            <w:div w:id="139496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9143">
      <w:bodyDiv w:val="1"/>
      <w:marLeft w:val="0"/>
      <w:marRight w:val="0"/>
      <w:marTop w:val="0"/>
      <w:marBottom w:val="0"/>
      <w:divBdr>
        <w:top w:val="none" w:sz="0" w:space="0" w:color="auto"/>
        <w:left w:val="none" w:sz="0" w:space="0" w:color="auto"/>
        <w:bottom w:val="none" w:sz="0" w:space="0" w:color="auto"/>
        <w:right w:val="none" w:sz="0" w:space="0" w:color="auto"/>
      </w:divBdr>
    </w:div>
    <w:div w:id="1654404455">
      <w:bodyDiv w:val="1"/>
      <w:marLeft w:val="0"/>
      <w:marRight w:val="0"/>
      <w:marTop w:val="0"/>
      <w:marBottom w:val="0"/>
      <w:divBdr>
        <w:top w:val="none" w:sz="0" w:space="0" w:color="auto"/>
        <w:left w:val="none" w:sz="0" w:space="0" w:color="auto"/>
        <w:bottom w:val="none" w:sz="0" w:space="0" w:color="auto"/>
        <w:right w:val="none" w:sz="0" w:space="0" w:color="auto"/>
      </w:divBdr>
    </w:div>
    <w:div w:id="1658025079">
      <w:bodyDiv w:val="1"/>
      <w:marLeft w:val="0"/>
      <w:marRight w:val="0"/>
      <w:marTop w:val="0"/>
      <w:marBottom w:val="0"/>
      <w:divBdr>
        <w:top w:val="none" w:sz="0" w:space="0" w:color="auto"/>
        <w:left w:val="none" w:sz="0" w:space="0" w:color="auto"/>
        <w:bottom w:val="none" w:sz="0" w:space="0" w:color="auto"/>
        <w:right w:val="none" w:sz="0" w:space="0" w:color="auto"/>
      </w:divBdr>
    </w:div>
    <w:div w:id="1662194215">
      <w:bodyDiv w:val="1"/>
      <w:marLeft w:val="0"/>
      <w:marRight w:val="0"/>
      <w:marTop w:val="0"/>
      <w:marBottom w:val="0"/>
      <w:divBdr>
        <w:top w:val="none" w:sz="0" w:space="0" w:color="auto"/>
        <w:left w:val="none" w:sz="0" w:space="0" w:color="auto"/>
        <w:bottom w:val="none" w:sz="0" w:space="0" w:color="auto"/>
        <w:right w:val="none" w:sz="0" w:space="0" w:color="auto"/>
      </w:divBdr>
    </w:div>
    <w:div w:id="1674604837">
      <w:bodyDiv w:val="1"/>
      <w:marLeft w:val="0"/>
      <w:marRight w:val="0"/>
      <w:marTop w:val="0"/>
      <w:marBottom w:val="0"/>
      <w:divBdr>
        <w:top w:val="none" w:sz="0" w:space="0" w:color="auto"/>
        <w:left w:val="none" w:sz="0" w:space="0" w:color="auto"/>
        <w:bottom w:val="none" w:sz="0" w:space="0" w:color="auto"/>
        <w:right w:val="none" w:sz="0" w:space="0" w:color="auto"/>
      </w:divBdr>
    </w:div>
    <w:div w:id="1678341778">
      <w:bodyDiv w:val="1"/>
      <w:marLeft w:val="0"/>
      <w:marRight w:val="0"/>
      <w:marTop w:val="0"/>
      <w:marBottom w:val="0"/>
      <w:divBdr>
        <w:top w:val="none" w:sz="0" w:space="0" w:color="auto"/>
        <w:left w:val="none" w:sz="0" w:space="0" w:color="auto"/>
        <w:bottom w:val="none" w:sz="0" w:space="0" w:color="auto"/>
        <w:right w:val="none" w:sz="0" w:space="0" w:color="auto"/>
      </w:divBdr>
    </w:div>
    <w:div w:id="1681469545">
      <w:bodyDiv w:val="1"/>
      <w:marLeft w:val="0"/>
      <w:marRight w:val="0"/>
      <w:marTop w:val="0"/>
      <w:marBottom w:val="0"/>
      <w:divBdr>
        <w:top w:val="none" w:sz="0" w:space="0" w:color="auto"/>
        <w:left w:val="none" w:sz="0" w:space="0" w:color="auto"/>
        <w:bottom w:val="none" w:sz="0" w:space="0" w:color="auto"/>
        <w:right w:val="none" w:sz="0" w:space="0" w:color="auto"/>
      </w:divBdr>
      <w:divsChild>
        <w:div w:id="64474420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82731580">
      <w:bodyDiv w:val="1"/>
      <w:marLeft w:val="0"/>
      <w:marRight w:val="0"/>
      <w:marTop w:val="0"/>
      <w:marBottom w:val="0"/>
      <w:divBdr>
        <w:top w:val="none" w:sz="0" w:space="0" w:color="auto"/>
        <w:left w:val="none" w:sz="0" w:space="0" w:color="auto"/>
        <w:bottom w:val="none" w:sz="0" w:space="0" w:color="auto"/>
        <w:right w:val="none" w:sz="0" w:space="0" w:color="auto"/>
      </w:divBdr>
    </w:div>
    <w:div w:id="1688173825">
      <w:bodyDiv w:val="1"/>
      <w:marLeft w:val="0"/>
      <w:marRight w:val="0"/>
      <w:marTop w:val="0"/>
      <w:marBottom w:val="0"/>
      <w:divBdr>
        <w:top w:val="none" w:sz="0" w:space="0" w:color="auto"/>
        <w:left w:val="none" w:sz="0" w:space="0" w:color="auto"/>
        <w:bottom w:val="none" w:sz="0" w:space="0" w:color="auto"/>
        <w:right w:val="none" w:sz="0" w:space="0" w:color="auto"/>
      </w:divBdr>
    </w:div>
    <w:div w:id="1688678501">
      <w:bodyDiv w:val="1"/>
      <w:marLeft w:val="0"/>
      <w:marRight w:val="0"/>
      <w:marTop w:val="0"/>
      <w:marBottom w:val="0"/>
      <w:divBdr>
        <w:top w:val="none" w:sz="0" w:space="0" w:color="auto"/>
        <w:left w:val="none" w:sz="0" w:space="0" w:color="auto"/>
        <w:bottom w:val="none" w:sz="0" w:space="0" w:color="auto"/>
        <w:right w:val="none" w:sz="0" w:space="0" w:color="auto"/>
      </w:divBdr>
    </w:div>
    <w:div w:id="1695962108">
      <w:bodyDiv w:val="1"/>
      <w:marLeft w:val="0"/>
      <w:marRight w:val="0"/>
      <w:marTop w:val="0"/>
      <w:marBottom w:val="0"/>
      <w:divBdr>
        <w:top w:val="none" w:sz="0" w:space="0" w:color="auto"/>
        <w:left w:val="none" w:sz="0" w:space="0" w:color="auto"/>
        <w:bottom w:val="none" w:sz="0" w:space="0" w:color="auto"/>
        <w:right w:val="none" w:sz="0" w:space="0" w:color="auto"/>
      </w:divBdr>
    </w:div>
    <w:div w:id="1698658602">
      <w:bodyDiv w:val="1"/>
      <w:marLeft w:val="0"/>
      <w:marRight w:val="0"/>
      <w:marTop w:val="0"/>
      <w:marBottom w:val="0"/>
      <w:divBdr>
        <w:top w:val="none" w:sz="0" w:space="0" w:color="auto"/>
        <w:left w:val="none" w:sz="0" w:space="0" w:color="auto"/>
        <w:bottom w:val="none" w:sz="0" w:space="0" w:color="auto"/>
        <w:right w:val="none" w:sz="0" w:space="0" w:color="auto"/>
      </w:divBdr>
    </w:div>
    <w:div w:id="1698694680">
      <w:bodyDiv w:val="1"/>
      <w:marLeft w:val="0"/>
      <w:marRight w:val="0"/>
      <w:marTop w:val="0"/>
      <w:marBottom w:val="0"/>
      <w:divBdr>
        <w:top w:val="none" w:sz="0" w:space="0" w:color="auto"/>
        <w:left w:val="none" w:sz="0" w:space="0" w:color="auto"/>
        <w:bottom w:val="none" w:sz="0" w:space="0" w:color="auto"/>
        <w:right w:val="none" w:sz="0" w:space="0" w:color="auto"/>
      </w:divBdr>
    </w:div>
    <w:div w:id="1705403075">
      <w:bodyDiv w:val="1"/>
      <w:marLeft w:val="0"/>
      <w:marRight w:val="0"/>
      <w:marTop w:val="0"/>
      <w:marBottom w:val="0"/>
      <w:divBdr>
        <w:top w:val="none" w:sz="0" w:space="0" w:color="auto"/>
        <w:left w:val="none" w:sz="0" w:space="0" w:color="auto"/>
        <w:bottom w:val="none" w:sz="0" w:space="0" w:color="auto"/>
        <w:right w:val="none" w:sz="0" w:space="0" w:color="auto"/>
      </w:divBdr>
    </w:div>
    <w:div w:id="1710378285">
      <w:bodyDiv w:val="1"/>
      <w:marLeft w:val="0"/>
      <w:marRight w:val="0"/>
      <w:marTop w:val="0"/>
      <w:marBottom w:val="0"/>
      <w:divBdr>
        <w:top w:val="none" w:sz="0" w:space="0" w:color="auto"/>
        <w:left w:val="none" w:sz="0" w:space="0" w:color="auto"/>
        <w:bottom w:val="none" w:sz="0" w:space="0" w:color="auto"/>
        <w:right w:val="none" w:sz="0" w:space="0" w:color="auto"/>
      </w:divBdr>
    </w:div>
    <w:div w:id="1711146868">
      <w:bodyDiv w:val="1"/>
      <w:marLeft w:val="0"/>
      <w:marRight w:val="0"/>
      <w:marTop w:val="0"/>
      <w:marBottom w:val="0"/>
      <w:divBdr>
        <w:top w:val="none" w:sz="0" w:space="0" w:color="auto"/>
        <w:left w:val="none" w:sz="0" w:space="0" w:color="auto"/>
        <w:bottom w:val="none" w:sz="0" w:space="0" w:color="auto"/>
        <w:right w:val="none" w:sz="0" w:space="0" w:color="auto"/>
      </w:divBdr>
    </w:div>
    <w:div w:id="1715033362">
      <w:bodyDiv w:val="1"/>
      <w:marLeft w:val="0"/>
      <w:marRight w:val="0"/>
      <w:marTop w:val="0"/>
      <w:marBottom w:val="0"/>
      <w:divBdr>
        <w:top w:val="none" w:sz="0" w:space="0" w:color="auto"/>
        <w:left w:val="none" w:sz="0" w:space="0" w:color="auto"/>
        <w:bottom w:val="none" w:sz="0" w:space="0" w:color="auto"/>
        <w:right w:val="none" w:sz="0" w:space="0" w:color="auto"/>
      </w:divBdr>
    </w:div>
    <w:div w:id="1733577309">
      <w:bodyDiv w:val="1"/>
      <w:marLeft w:val="0"/>
      <w:marRight w:val="0"/>
      <w:marTop w:val="0"/>
      <w:marBottom w:val="0"/>
      <w:divBdr>
        <w:top w:val="none" w:sz="0" w:space="0" w:color="auto"/>
        <w:left w:val="none" w:sz="0" w:space="0" w:color="auto"/>
        <w:bottom w:val="none" w:sz="0" w:space="0" w:color="auto"/>
        <w:right w:val="none" w:sz="0" w:space="0" w:color="auto"/>
      </w:divBdr>
    </w:div>
    <w:div w:id="1733652817">
      <w:bodyDiv w:val="1"/>
      <w:marLeft w:val="0"/>
      <w:marRight w:val="0"/>
      <w:marTop w:val="0"/>
      <w:marBottom w:val="0"/>
      <w:divBdr>
        <w:top w:val="none" w:sz="0" w:space="0" w:color="auto"/>
        <w:left w:val="none" w:sz="0" w:space="0" w:color="auto"/>
        <w:bottom w:val="none" w:sz="0" w:space="0" w:color="auto"/>
        <w:right w:val="none" w:sz="0" w:space="0" w:color="auto"/>
      </w:divBdr>
    </w:div>
    <w:div w:id="1745449202">
      <w:bodyDiv w:val="1"/>
      <w:marLeft w:val="0"/>
      <w:marRight w:val="0"/>
      <w:marTop w:val="0"/>
      <w:marBottom w:val="0"/>
      <w:divBdr>
        <w:top w:val="none" w:sz="0" w:space="0" w:color="auto"/>
        <w:left w:val="none" w:sz="0" w:space="0" w:color="auto"/>
        <w:bottom w:val="none" w:sz="0" w:space="0" w:color="auto"/>
        <w:right w:val="none" w:sz="0" w:space="0" w:color="auto"/>
      </w:divBdr>
    </w:div>
    <w:div w:id="1747413892">
      <w:bodyDiv w:val="1"/>
      <w:marLeft w:val="0"/>
      <w:marRight w:val="0"/>
      <w:marTop w:val="0"/>
      <w:marBottom w:val="0"/>
      <w:divBdr>
        <w:top w:val="none" w:sz="0" w:space="0" w:color="auto"/>
        <w:left w:val="none" w:sz="0" w:space="0" w:color="auto"/>
        <w:bottom w:val="none" w:sz="0" w:space="0" w:color="auto"/>
        <w:right w:val="none" w:sz="0" w:space="0" w:color="auto"/>
      </w:divBdr>
    </w:div>
    <w:div w:id="1760710791">
      <w:bodyDiv w:val="1"/>
      <w:marLeft w:val="0"/>
      <w:marRight w:val="0"/>
      <w:marTop w:val="0"/>
      <w:marBottom w:val="0"/>
      <w:divBdr>
        <w:top w:val="none" w:sz="0" w:space="0" w:color="auto"/>
        <w:left w:val="none" w:sz="0" w:space="0" w:color="auto"/>
        <w:bottom w:val="none" w:sz="0" w:space="0" w:color="auto"/>
        <w:right w:val="none" w:sz="0" w:space="0" w:color="auto"/>
      </w:divBdr>
    </w:div>
    <w:div w:id="1765344430">
      <w:bodyDiv w:val="1"/>
      <w:marLeft w:val="0"/>
      <w:marRight w:val="0"/>
      <w:marTop w:val="0"/>
      <w:marBottom w:val="0"/>
      <w:divBdr>
        <w:top w:val="none" w:sz="0" w:space="0" w:color="auto"/>
        <w:left w:val="none" w:sz="0" w:space="0" w:color="auto"/>
        <w:bottom w:val="none" w:sz="0" w:space="0" w:color="auto"/>
        <w:right w:val="none" w:sz="0" w:space="0" w:color="auto"/>
      </w:divBdr>
    </w:div>
    <w:div w:id="1807551050">
      <w:bodyDiv w:val="1"/>
      <w:marLeft w:val="0"/>
      <w:marRight w:val="0"/>
      <w:marTop w:val="0"/>
      <w:marBottom w:val="0"/>
      <w:divBdr>
        <w:top w:val="none" w:sz="0" w:space="0" w:color="auto"/>
        <w:left w:val="none" w:sz="0" w:space="0" w:color="auto"/>
        <w:bottom w:val="none" w:sz="0" w:space="0" w:color="auto"/>
        <w:right w:val="none" w:sz="0" w:space="0" w:color="auto"/>
      </w:divBdr>
    </w:div>
    <w:div w:id="1813407487">
      <w:bodyDiv w:val="1"/>
      <w:marLeft w:val="0"/>
      <w:marRight w:val="0"/>
      <w:marTop w:val="0"/>
      <w:marBottom w:val="0"/>
      <w:divBdr>
        <w:top w:val="none" w:sz="0" w:space="0" w:color="auto"/>
        <w:left w:val="none" w:sz="0" w:space="0" w:color="auto"/>
        <w:bottom w:val="none" w:sz="0" w:space="0" w:color="auto"/>
        <w:right w:val="none" w:sz="0" w:space="0" w:color="auto"/>
      </w:divBdr>
    </w:div>
    <w:div w:id="1815682339">
      <w:bodyDiv w:val="1"/>
      <w:marLeft w:val="0"/>
      <w:marRight w:val="0"/>
      <w:marTop w:val="0"/>
      <w:marBottom w:val="0"/>
      <w:divBdr>
        <w:top w:val="none" w:sz="0" w:space="0" w:color="auto"/>
        <w:left w:val="none" w:sz="0" w:space="0" w:color="auto"/>
        <w:bottom w:val="none" w:sz="0" w:space="0" w:color="auto"/>
        <w:right w:val="none" w:sz="0" w:space="0" w:color="auto"/>
      </w:divBdr>
    </w:div>
    <w:div w:id="1823502333">
      <w:bodyDiv w:val="1"/>
      <w:marLeft w:val="0"/>
      <w:marRight w:val="0"/>
      <w:marTop w:val="0"/>
      <w:marBottom w:val="0"/>
      <w:divBdr>
        <w:top w:val="none" w:sz="0" w:space="0" w:color="auto"/>
        <w:left w:val="none" w:sz="0" w:space="0" w:color="auto"/>
        <w:bottom w:val="none" w:sz="0" w:space="0" w:color="auto"/>
        <w:right w:val="none" w:sz="0" w:space="0" w:color="auto"/>
      </w:divBdr>
    </w:div>
    <w:div w:id="1827165291">
      <w:bodyDiv w:val="1"/>
      <w:marLeft w:val="0"/>
      <w:marRight w:val="0"/>
      <w:marTop w:val="0"/>
      <w:marBottom w:val="0"/>
      <w:divBdr>
        <w:top w:val="none" w:sz="0" w:space="0" w:color="auto"/>
        <w:left w:val="none" w:sz="0" w:space="0" w:color="auto"/>
        <w:bottom w:val="none" w:sz="0" w:space="0" w:color="auto"/>
        <w:right w:val="none" w:sz="0" w:space="0" w:color="auto"/>
      </w:divBdr>
    </w:div>
    <w:div w:id="1842544816">
      <w:bodyDiv w:val="1"/>
      <w:marLeft w:val="0"/>
      <w:marRight w:val="0"/>
      <w:marTop w:val="0"/>
      <w:marBottom w:val="0"/>
      <w:divBdr>
        <w:top w:val="none" w:sz="0" w:space="0" w:color="auto"/>
        <w:left w:val="none" w:sz="0" w:space="0" w:color="auto"/>
        <w:bottom w:val="none" w:sz="0" w:space="0" w:color="auto"/>
        <w:right w:val="none" w:sz="0" w:space="0" w:color="auto"/>
      </w:divBdr>
    </w:div>
    <w:div w:id="1843665843">
      <w:bodyDiv w:val="1"/>
      <w:marLeft w:val="0"/>
      <w:marRight w:val="0"/>
      <w:marTop w:val="0"/>
      <w:marBottom w:val="0"/>
      <w:divBdr>
        <w:top w:val="none" w:sz="0" w:space="0" w:color="auto"/>
        <w:left w:val="none" w:sz="0" w:space="0" w:color="auto"/>
        <w:bottom w:val="none" w:sz="0" w:space="0" w:color="auto"/>
        <w:right w:val="none" w:sz="0" w:space="0" w:color="auto"/>
      </w:divBdr>
    </w:div>
    <w:div w:id="1847789046">
      <w:bodyDiv w:val="1"/>
      <w:marLeft w:val="0"/>
      <w:marRight w:val="0"/>
      <w:marTop w:val="0"/>
      <w:marBottom w:val="0"/>
      <w:divBdr>
        <w:top w:val="none" w:sz="0" w:space="0" w:color="auto"/>
        <w:left w:val="none" w:sz="0" w:space="0" w:color="auto"/>
        <w:bottom w:val="none" w:sz="0" w:space="0" w:color="auto"/>
        <w:right w:val="none" w:sz="0" w:space="0" w:color="auto"/>
      </w:divBdr>
    </w:div>
    <w:div w:id="1870989466">
      <w:bodyDiv w:val="1"/>
      <w:marLeft w:val="0"/>
      <w:marRight w:val="0"/>
      <w:marTop w:val="0"/>
      <w:marBottom w:val="0"/>
      <w:divBdr>
        <w:top w:val="none" w:sz="0" w:space="0" w:color="auto"/>
        <w:left w:val="none" w:sz="0" w:space="0" w:color="auto"/>
        <w:bottom w:val="none" w:sz="0" w:space="0" w:color="auto"/>
        <w:right w:val="none" w:sz="0" w:space="0" w:color="auto"/>
      </w:divBdr>
    </w:div>
    <w:div w:id="1876043995">
      <w:bodyDiv w:val="1"/>
      <w:marLeft w:val="0"/>
      <w:marRight w:val="0"/>
      <w:marTop w:val="0"/>
      <w:marBottom w:val="0"/>
      <w:divBdr>
        <w:top w:val="none" w:sz="0" w:space="0" w:color="auto"/>
        <w:left w:val="none" w:sz="0" w:space="0" w:color="auto"/>
        <w:bottom w:val="none" w:sz="0" w:space="0" w:color="auto"/>
        <w:right w:val="none" w:sz="0" w:space="0" w:color="auto"/>
      </w:divBdr>
    </w:div>
    <w:div w:id="1876188319">
      <w:bodyDiv w:val="1"/>
      <w:marLeft w:val="0"/>
      <w:marRight w:val="0"/>
      <w:marTop w:val="0"/>
      <w:marBottom w:val="0"/>
      <w:divBdr>
        <w:top w:val="none" w:sz="0" w:space="0" w:color="auto"/>
        <w:left w:val="none" w:sz="0" w:space="0" w:color="auto"/>
        <w:bottom w:val="none" w:sz="0" w:space="0" w:color="auto"/>
        <w:right w:val="none" w:sz="0" w:space="0" w:color="auto"/>
      </w:divBdr>
    </w:div>
    <w:div w:id="1880243865">
      <w:bodyDiv w:val="1"/>
      <w:marLeft w:val="0"/>
      <w:marRight w:val="0"/>
      <w:marTop w:val="0"/>
      <w:marBottom w:val="0"/>
      <w:divBdr>
        <w:top w:val="none" w:sz="0" w:space="0" w:color="auto"/>
        <w:left w:val="none" w:sz="0" w:space="0" w:color="auto"/>
        <w:bottom w:val="none" w:sz="0" w:space="0" w:color="auto"/>
        <w:right w:val="none" w:sz="0" w:space="0" w:color="auto"/>
      </w:divBdr>
    </w:div>
    <w:div w:id="1886258803">
      <w:bodyDiv w:val="1"/>
      <w:marLeft w:val="0"/>
      <w:marRight w:val="0"/>
      <w:marTop w:val="0"/>
      <w:marBottom w:val="0"/>
      <w:divBdr>
        <w:top w:val="none" w:sz="0" w:space="0" w:color="auto"/>
        <w:left w:val="none" w:sz="0" w:space="0" w:color="auto"/>
        <w:bottom w:val="none" w:sz="0" w:space="0" w:color="auto"/>
        <w:right w:val="none" w:sz="0" w:space="0" w:color="auto"/>
      </w:divBdr>
    </w:div>
    <w:div w:id="1910143128">
      <w:bodyDiv w:val="1"/>
      <w:marLeft w:val="0"/>
      <w:marRight w:val="0"/>
      <w:marTop w:val="0"/>
      <w:marBottom w:val="0"/>
      <w:divBdr>
        <w:top w:val="none" w:sz="0" w:space="0" w:color="auto"/>
        <w:left w:val="none" w:sz="0" w:space="0" w:color="auto"/>
        <w:bottom w:val="none" w:sz="0" w:space="0" w:color="auto"/>
        <w:right w:val="none" w:sz="0" w:space="0" w:color="auto"/>
      </w:divBdr>
    </w:div>
    <w:div w:id="1923951714">
      <w:bodyDiv w:val="1"/>
      <w:marLeft w:val="0"/>
      <w:marRight w:val="0"/>
      <w:marTop w:val="0"/>
      <w:marBottom w:val="0"/>
      <w:divBdr>
        <w:top w:val="none" w:sz="0" w:space="0" w:color="auto"/>
        <w:left w:val="none" w:sz="0" w:space="0" w:color="auto"/>
        <w:bottom w:val="none" w:sz="0" w:space="0" w:color="auto"/>
        <w:right w:val="none" w:sz="0" w:space="0" w:color="auto"/>
      </w:divBdr>
    </w:div>
    <w:div w:id="1925913813">
      <w:bodyDiv w:val="1"/>
      <w:marLeft w:val="0"/>
      <w:marRight w:val="0"/>
      <w:marTop w:val="0"/>
      <w:marBottom w:val="0"/>
      <w:divBdr>
        <w:top w:val="none" w:sz="0" w:space="0" w:color="auto"/>
        <w:left w:val="none" w:sz="0" w:space="0" w:color="auto"/>
        <w:bottom w:val="none" w:sz="0" w:space="0" w:color="auto"/>
        <w:right w:val="none" w:sz="0" w:space="0" w:color="auto"/>
      </w:divBdr>
    </w:div>
    <w:div w:id="1931422579">
      <w:bodyDiv w:val="1"/>
      <w:marLeft w:val="0"/>
      <w:marRight w:val="0"/>
      <w:marTop w:val="0"/>
      <w:marBottom w:val="0"/>
      <w:divBdr>
        <w:top w:val="none" w:sz="0" w:space="0" w:color="auto"/>
        <w:left w:val="none" w:sz="0" w:space="0" w:color="auto"/>
        <w:bottom w:val="none" w:sz="0" w:space="0" w:color="auto"/>
        <w:right w:val="none" w:sz="0" w:space="0" w:color="auto"/>
      </w:divBdr>
    </w:div>
    <w:div w:id="1933126094">
      <w:bodyDiv w:val="1"/>
      <w:marLeft w:val="0"/>
      <w:marRight w:val="0"/>
      <w:marTop w:val="0"/>
      <w:marBottom w:val="0"/>
      <w:divBdr>
        <w:top w:val="none" w:sz="0" w:space="0" w:color="auto"/>
        <w:left w:val="none" w:sz="0" w:space="0" w:color="auto"/>
        <w:bottom w:val="none" w:sz="0" w:space="0" w:color="auto"/>
        <w:right w:val="none" w:sz="0" w:space="0" w:color="auto"/>
      </w:divBdr>
    </w:div>
    <w:div w:id="1939286774">
      <w:bodyDiv w:val="1"/>
      <w:marLeft w:val="0"/>
      <w:marRight w:val="0"/>
      <w:marTop w:val="0"/>
      <w:marBottom w:val="0"/>
      <w:divBdr>
        <w:top w:val="none" w:sz="0" w:space="0" w:color="auto"/>
        <w:left w:val="none" w:sz="0" w:space="0" w:color="auto"/>
        <w:bottom w:val="none" w:sz="0" w:space="0" w:color="auto"/>
        <w:right w:val="none" w:sz="0" w:space="0" w:color="auto"/>
      </w:divBdr>
    </w:div>
    <w:div w:id="1963412964">
      <w:bodyDiv w:val="1"/>
      <w:marLeft w:val="0"/>
      <w:marRight w:val="0"/>
      <w:marTop w:val="0"/>
      <w:marBottom w:val="0"/>
      <w:divBdr>
        <w:top w:val="none" w:sz="0" w:space="0" w:color="auto"/>
        <w:left w:val="none" w:sz="0" w:space="0" w:color="auto"/>
        <w:bottom w:val="none" w:sz="0" w:space="0" w:color="auto"/>
        <w:right w:val="none" w:sz="0" w:space="0" w:color="auto"/>
      </w:divBdr>
    </w:div>
    <w:div w:id="1970738939">
      <w:bodyDiv w:val="1"/>
      <w:marLeft w:val="0"/>
      <w:marRight w:val="0"/>
      <w:marTop w:val="0"/>
      <w:marBottom w:val="0"/>
      <w:divBdr>
        <w:top w:val="none" w:sz="0" w:space="0" w:color="auto"/>
        <w:left w:val="none" w:sz="0" w:space="0" w:color="auto"/>
        <w:bottom w:val="none" w:sz="0" w:space="0" w:color="auto"/>
        <w:right w:val="none" w:sz="0" w:space="0" w:color="auto"/>
      </w:divBdr>
    </w:div>
    <w:div w:id="1976719728">
      <w:bodyDiv w:val="1"/>
      <w:marLeft w:val="0"/>
      <w:marRight w:val="0"/>
      <w:marTop w:val="0"/>
      <w:marBottom w:val="0"/>
      <w:divBdr>
        <w:top w:val="none" w:sz="0" w:space="0" w:color="auto"/>
        <w:left w:val="none" w:sz="0" w:space="0" w:color="auto"/>
        <w:bottom w:val="none" w:sz="0" w:space="0" w:color="auto"/>
        <w:right w:val="none" w:sz="0" w:space="0" w:color="auto"/>
      </w:divBdr>
    </w:div>
    <w:div w:id="1984582332">
      <w:bodyDiv w:val="1"/>
      <w:marLeft w:val="0"/>
      <w:marRight w:val="0"/>
      <w:marTop w:val="0"/>
      <w:marBottom w:val="0"/>
      <w:divBdr>
        <w:top w:val="none" w:sz="0" w:space="0" w:color="auto"/>
        <w:left w:val="none" w:sz="0" w:space="0" w:color="auto"/>
        <w:bottom w:val="none" w:sz="0" w:space="0" w:color="auto"/>
        <w:right w:val="none" w:sz="0" w:space="0" w:color="auto"/>
      </w:divBdr>
    </w:div>
    <w:div w:id="1992053475">
      <w:bodyDiv w:val="1"/>
      <w:marLeft w:val="0"/>
      <w:marRight w:val="0"/>
      <w:marTop w:val="0"/>
      <w:marBottom w:val="0"/>
      <w:divBdr>
        <w:top w:val="none" w:sz="0" w:space="0" w:color="auto"/>
        <w:left w:val="none" w:sz="0" w:space="0" w:color="auto"/>
        <w:bottom w:val="none" w:sz="0" w:space="0" w:color="auto"/>
        <w:right w:val="none" w:sz="0" w:space="0" w:color="auto"/>
      </w:divBdr>
    </w:div>
    <w:div w:id="1993756627">
      <w:bodyDiv w:val="1"/>
      <w:marLeft w:val="0"/>
      <w:marRight w:val="0"/>
      <w:marTop w:val="0"/>
      <w:marBottom w:val="0"/>
      <w:divBdr>
        <w:top w:val="none" w:sz="0" w:space="0" w:color="auto"/>
        <w:left w:val="none" w:sz="0" w:space="0" w:color="auto"/>
        <w:bottom w:val="none" w:sz="0" w:space="0" w:color="auto"/>
        <w:right w:val="none" w:sz="0" w:space="0" w:color="auto"/>
      </w:divBdr>
    </w:div>
    <w:div w:id="2011524088">
      <w:bodyDiv w:val="1"/>
      <w:marLeft w:val="0"/>
      <w:marRight w:val="0"/>
      <w:marTop w:val="0"/>
      <w:marBottom w:val="0"/>
      <w:divBdr>
        <w:top w:val="none" w:sz="0" w:space="0" w:color="auto"/>
        <w:left w:val="none" w:sz="0" w:space="0" w:color="auto"/>
        <w:bottom w:val="none" w:sz="0" w:space="0" w:color="auto"/>
        <w:right w:val="none" w:sz="0" w:space="0" w:color="auto"/>
      </w:divBdr>
    </w:div>
    <w:div w:id="2033071348">
      <w:bodyDiv w:val="1"/>
      <w:marLeft w:val="0"/>
      <w:marRight w:val="0"/>
      <w:marTop w:val="0"/>
      <w:marBottom w:val="0"/>
      <w:divBdr>
        <w:top w:val="none" w:sz="0" w:space="0" w:color="auto"/>
        <w:left w:val="none" w:sz="0" w:space="0" w:color="auto"/>
        <w:bottom w:val="none" w:sz="0" w:space="0" w:color="auto"/>
        <w:right w:val="none" w:sz="0" w:space="0" w:color="auto"/>
      </w:divBdr>
    </w:div>
    <w:div w:id="2034652242">
      <w:bodyDiv w:val="1"/>
      <w:marLeft w:val="0"/>
      <w:marRight w:val="0"/>
      <w:marTop w:val="0"/>
      <w:marBottom w:val="0"/>
      <w:divBdr>
        <w:top w:val="none" w:sz="0" w:space="0" w:color="auto"/>
        <w:left w:val="none" w:sz="0" w:space="0" w:color="auto"/>
        <w:bottom w:val="none" w:sz="0" w:space="0" w:color="auto"/>
        <w:right w:val="none" w:sz="0" w:space="0" w:color="auto"/>
      </w:divBdr>
    </w:div>
    <w:div w:id="2050568563">
      <w:bodyDiv w:val="1"/>
      <w:marLeft w:val="0"/>
      <w:marRight w:val="0"/>
      <w:marTop w:val="0"/>
      <w:marBottom w:val="0"/>
      <w:divBdr>
        <w:top w:val="none" w:sz="0" w:space="0" w:color="auto"/>
        <w:left w:val="none" w:sz="0" w:space="0" w:color="auto"/>
        <w:bottom w:val="none" w:sz="0" w:space="0" w:color="auto"/>
        <w:right w:val="none" w:sz="0" w:space="0" w:color="auto"/>
      </w:divBdr>
    </w:div>
    <w:div w:id="2067297176">
      <w:bodyDiv w:val="1"/>
      <w:marLeft w:val="0"/>
      <w:marRight w:val="0"/>
      <w:marTop w:val="0"/>
      <w:marBottom w:val="0"/>
      <w:divBdr>
        <w:top w:val="none" w:sz="0" w:space="0" w:color="auto"/>
        <w:left w:val="none" w:sz="0" w:space="0" w:color="auto"/>
        <w:bottom w:val="none" w:sz="0" w:space="0" w:color="auto"/>
        <w:right w:val="none" w:sz="0" w:space="0" w:color="auto"/>
      </w:divBdr>
    </w:div>
    <w:div w:id="2070378200">
      <w:bodyDiv w:val="1"/>
      <w:marLeft w:val="0"/>
      <w:marRight w:val="0"/>
      <w:marTop w:val="0"/>
      <w:marBottom w:val="0"/>
      <w:divBdr>
        <w:top w:val="none" w:sz="0" w:space="0" w:color="auto"/>
        <w:left w:val="none" w:sz="0" w:space="0" w:color="auto"/>
        <w:bottom w:val="none" w:sz="0" w:space="0" w:color="auto"/>
        <w:right w:val="none" w:sz="0" w:space="0" w:color="auto"/>
      </w:divBdr>
    </w:div>
    <w:div w:id="2101101613">
      <w:bodyDiv w:val="1"/>
      <w:marLeft w:val="0"/>
      <w:marRight w:val="0"/>
      <w:marTop w:val="0"/>
      <w:marBottom w:val="0"/>
      <w:divBdr>
        <w:top w:val="none" w:sz="0" w:space="0" w:color="auto"/>
        <w:left w:val="none" w:sz="0" w:space="0" w:color="auto"/>
        <w:bottom w:val="none" w:sz="0" w:space="0" w:color="auto"/>
        <w:right w:val="none" w:sz="0" w:space="0" w:color="auto"/>
      </w:divBdr>
    </w:div>
    <w:div w:id="2101755058">
      <w:bodyDiv w:val="1"/>
      <w:marLeft w:val="0"/>
      <w:marRight w:val="0"/>
      <w:marTop w:val="0"/>
      <w:marBottom w:val="0"/>
      <w:divBdr>
        <w:top w:val="none" w:sz="0" w:space="0" w:color="auto"/>
        <w:left w:val="none" w:sz="0" w:space="0" w:color="auto"/>
        <w:bottom w:val="none" w:sz="0" w:space="0" w:color="auto"/>
        <w:right w:val="none" w:sz="0" w:space="0" w:color="auto"/>
      </w:divBdr>
    </w:div>
    <w:div w:id="2108424999">
      <w:bodyDiv w:val="1"/>
      <w:marLeft w:val="0"/>
      <w:marRight w:val="0"/>
      <w:marTop w:val="0"/>
      <w:marBottom w:val="0"/>
      <w:divBdr>
        <w:top w:val="none" w:sz="0" w:space="0" w:color="auto"/>
        <w:left w:val="none" w:sz="0" w:space="0" w:color="auto"/>
        <w:bottom w:val="none" w:sz="0" w:space="0" w:color="auto"/>
        <w:right w:val="none" w:sz="0" w:space="0" w:color="auto"/>
      </w:divBdr>
    </w:div>
    <w:div w:id="2112968884">
      <w:bodyDiv w:val="1"/>
      <w:marLeft w:val="0"/>
      <w:marRight w:val="0"/>
      <w:marTop w:val="0"/>
      <w:marBottom w:val="0"/>
      <w:divBdr>
        <w:top w:val="none" w:sz="0" w:space="0" w:color="auto"/>
        <w:left w:val="none" w:sz="0" w:space="0" w:color="auto"/>
        <w:bottom w:val="none" w:sz="0" w:space="0" w:color="auto"/>
        <w:right w:val="none" w:sz="0" w:space="0" w:color="auto"/>
      </w:divBdr>
    </w:div>
    <w:div w:id="2122844776">
      <w:bodyDiv w:val="1"/>
      <w:marLeft w:val="0"/>
      <w:marRight w:val="0"/>
      <w:marTop w:val="0"/>
      <w:marBottom w:val="0"/>
      <w:divBdr>
        <w:top w:val="none" w:sz="0" w:space="0" w:color="auto"/>
        <w:left w:val="none" w:sz="0" w:space="0" w:color="auto"/>
        <w:bottom w:val="none" w:sz="0" w:space="0" w:color="auto"/>
        <w:right w:val="none" w:sz="0" w:space="0" w:color="auto"/>
      </w:divBdr>
    </w:div>
    <w:div w:id="2132824808">
      <w:bodyDiv w:val="1"/>
      <w:marLeft w:val="0"/>
      <w:marRight w:val="0"/>
      <w:marTop w:val="0"/>
      <w:marBottom w:val="0"/>
      <w:divBdr>
        <w:top w:val="none" w:sz="0" w:space="0" w:color="auto"/>
        <w:left w:val="none" w:sz="0" w:space="0" w:color="auto"/>
        <w:bottom w:val="none" w:sz="0" w:space="0" w:color="auto"/>
        <w:right w:val="none" w:sz="0" w:space="0" w:color="auto"/>
      </w:divBdr>
    </w:div>
    <w:div w:id="2134321727">
      <w:bodyDiv w:val="1"/>
      <w:marLeft w:val="0"/>
      <w:marRight w:val="0"/>
      <w:marTop w:val="0"/>
      <w:marBottom w:val="0"/>
      <w:divBdr>
        <w:top w:val="none" w:sz="0" w:space="0" w:color="auto"/>
        <w:left w:val="none" w:sz="0" w:space="0" w:color="auto"/>
        <w:bottom w:val="none" w:sz="0" w:space="0" w:color="auto"/>
        <w:right w:val="none" w:sz="0" w:space="0" w:color="auto"/>
      </w:divBdr>
    </w:div>
    <w:div w:id="21429157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2.xml"/><Relationship Id="rId68" Type="http://schemas.openxmlformats.org/officeDocument/2006/relationships/image" Target="media/image48.png"/><Relationship Id="rId84" Type="http://schemas.openxmlformats.org/officeDocument/2006/relationships/image" Target="media/image63.png"/><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customXml" Target="../customXml/item5.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footer" Target="footer4.xml"/><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chart" Target="charts/chart1.xml"/><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5.xml"/><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Augemtation"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png"/><Relationship Id="rId7" Type="http://schemas.openxmlformats.org/officeDocument/2006/relationships/styles" Target="styl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footer" Target="footer6.xml"/><Relationship Id="rId87"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echr\AppData\Roaming\Microsoft\Templates\Executive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BC88-4CEF-B953-2A8DC14256B3}"/>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BC88-4CEF-B953-2A8DC14256B3}"/>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BC88-4CEF-B953-2A8DC14256B3}"/>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409DF20A20434B91813B9413D819A5" ma:contentTypeVersion="12" ma:contentTypeDescription="Create a new document." ma:contentTypeScope="" ma:versionID="7484eb8177893099a89abc553d117d9d">
  <xsd:schema xmlns:xsd="http://www.w3.org/2001/XMLSchema" xmlns:xs="http://www.w3.org/2001/XMLSchema" xmlns:p="http://schemas.microsoft.com/office/2006/metadata/properties" xmlns:ns3="4a103b8c-98e9-4fb9-a9f4-052beb1d8750" xmlns:ns4="d7e0e616-5e9d-49ef-86d0-6f68e76912a6" targetNamespace="http://schemas.microsoft.com/office/2006/metadata/properties" ma:root="true" ma:fieldsID="691c3ea101f9c732bc8f422f45d3910a" ns3:_="" ns4:_="">
    <xsd:import namespace="4a103b8c-98e9-4fb9-a9f4-052beb1d8750"/>
    <xsd:import namespace="d7e0e616-5e9d-49ef-86d0-6f68e76912a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103b8c-98e9-4fb9-a9f4-052beb1d87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7e0e616-5e9d-49ef-86d0-6f68e76912a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2923D6-87BE-4C45-8F49-E49ECBCEA6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103b8c-98e9-4fb9-a9f4-052beb1d8750"/>
    <ds:schemaRef ds:uri="d7e0e616-5e9d-49ef-86d0-6f68e76912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3.xml><?xml version="1.0" encoding="utf-8"?>
<ds:datastoreItem xmlns:ds="http://schemas.openxmlformats.org/officeDocument/2006/customXml" ds:itemID="{13B1016F-1CAE-4C9B-907F-910D3E17983D}">
  <ds:schemaRefs>
    <ds:schemaRef ds:uri="http://schemas.openxmlformats.org/officeDocument/2006/bibliography"/>
  </ds:schemaRefs>
</ds:datastoreItem>
</file>

<file path=customXml/itemProps4.xml><?xml version="1.0" encoding="utf-8"?>
<ds:datastoreItem xmlns:ds="http://schemas.openxmlformats.org/officeDocument/2006/customXml" ds:itemID="{23C601D6-C199-488C-A4DC-036C667043A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DC5CC06-D8D5-4B85-929C-39D8E9E05D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C:\Users\sauechr\AppData\Roaming\Microsoft\Templates\ExecutiveReport.dotx</Template>
  <TotalTime>1</TotalTime>
  <Pages>1</Pages>
  <Words>20168</Words>
  <Characters>114963</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Dissertation (COM726)</vt:lpstr>
    </vt:vector>
  </TitlesOfParts>
  <Company>Microsoft</Company>
  <LinksUpToDate>false</LinksUpToDate>
  <CharactersWithSpaces>134862</CharactersWithSpaces>
  <SharedDoc>false</SharedDoc>
  <HLinks>
    <vt:vector size="456" baseType="variant">
      <vt:variant>
        <vt:i4>1441844</vt:i4>
      </vt:variant>
      <vt:variant>
        <vt:i4>452</vt:i4>
      </vt:variant>
      <vt:variant>
        <vt:i4>0</vt:i4>
      </vt:variant>
      <vt:variant>
        <vt:i4>5</vt:i4>
      </vt:variant>
      <vt:variant>
        <vt:lpwstr/>
      </vt:variant>
      <vt:variant>
        <vt:lpwstr>_Toc144225326</vt:lpwstr>
      </vt:variant>
      <vt:variant>
        <vt:i4>1441844</vt:i4>
      </vt:variant>
      <vt:variant>
        <vt:i4>446</vt:i4>
      </vt:variant>
      <vt:variant>
        <vt:i4>0</vt:i4>
      </vt:variant>
      <vt:variant>
        <vt:i4>5</vt:i4>
      </vt:variant>
      <vt:variant>
        <vt:lpwstr/>
      </vt:variant>
      <vt:variant>
        <vt:lpwstr>_Toc144225325</vt:lpwstr>
      </vt:variant>
      <vt:variant>
        <vt:i4>1441844</vt:i4>
      </vt:variant>
      <vt:variant>
        <vt:i4>440</vt:i4>
      </vt:variant>
      <vt:variant>
        <vt:i4>0</vt:i4>
      </vt:variant>
      <vt:variant>
        <vt:i4>5</vt:i4>
      </vt:variant>
      <vt:variant>
        <vt:lpwstr/>
      </vt:variant>
      <vt:variant>
        <vt:lpwstr>_Toc144225324</vt:lpwstr>
      </vt:variant>
      <vt:variant>
        <vt:i4>1441844</vt:i4>
      </vt:variant>
      <vt:variant>
        <vt:i4>434</vt:i4>
      </vt:variant>
      <vt:variant>
        <vt:i4>0</vt:i4>
      </vt:variant>
      <vt:variant>
        <vt:i4>5</vt:i4>
      </vt:variant>
      <vt:variant>
        <vt:lpwstr/>
      </vt:variant>
      <vt:variant>
        <vt:lpwstr>_Toc144225323</vt:lpwstr>
      </vt:variant>
      <vt:variant>
        <vt:i4>1441844</vt:i4>
      </vt:variant>
      <vt:variant>
        <vt:i4>428</vt:i4>
      </vt:variant>
      <vt:variant>
        <vt:i4>0</vt:i4>
      </vt:variant>
      <vt:variant>
        <vt:i4>5</vt:i4>
      </vt:variant>
      <vt:variant>
        <vt:lpwstr/>
      </vt:variant>
      <vt:variant>
        <vt:lpwstr>_Toc144225322</vt:lpwstr>
      </vt:variant>
      <vt:variant>
        <vt:i4>1441844</vt:i4>
      </vt:variant>
      <vt:variant>
        <vt:i4>422</vt:i4>
      </vt:variant>
      <vt:variant>
        <vt:i4>0</vt:i4>
      </vt:variant>
      <vt:variant>
        <vt:i4>5</vt:i4>
      </vt:variant>
      <vt:variant>
        <vt:lpwstr/>
      </vt:variant>
      <vt:variant>
        <vt:lpwstr>_Toc144225321</vt:lpwstr>
      </vt:variant>
      <vt:variant>
        <vt:i4>1441844</vt:i4>
      </vt:variant>
      <vt:variant>
        <vt:i4>416</vt:i4>
      </vt:variant>
      <vt:variant>
        <vt:i4>0</vt:i4>
      </vt:variant>
      <vt:variant>
        <vt:i4>5</vt:i4>
      </vt:variant>
      <vt:variant>
        <vt:lpwstr/>
      </vt:variant>
      <vt:variant>
        <vt:lpwstr>_Toc144225320</vt:lpwstr>
      </vt:variant>
      <vt:variant>
        <vt:i4>1376308</vt:i4>
      </vt:variant>
      <vt:variant>
        <vt:i4>410</vt:i4>
      </vt:variant>
      <vt:variant>
        <vt:i4>0</vt:i4>
      </vt:variant>
      <vt:variant>
        <vt:i4>5</vt:i4>
      </vt:variant>
      <vt:variant>
        <vt:lpwstr/>
      </vt:variant>
      <vt:variant>
        <vt:lpwstr>_Toc144225319</vt:lpwstr>
      </vt:variant>
      <vt:variant>
        <vt:i4>1376308</vt:i4>
      </vt:variant>
      <vt:variant>
        <vt:i4>404</vt:i4>
      </vt:variant>
      <vt:variant>
        <vt:i4>0</vt:i4>
      </vt:variant>
      <vt:variant>
        <vt:i4>5</vt:i4>
      </vt:variant>
      <vt:variant>
        <vt:lpwstr/>
      </vt:variant>
      <vt:variant>
        <vt:lpwstr>_Toc144225318</vt:lpwstr>
      </vt:variant>
      <vt:variant>
        <vt:i4>1376308</vt:i4>
      </vt:variant>
      <vt:variant>
        <vt:i4>398</vt:i4>
      </vt:variant>
      <vt:variant>
        <vt:i4>0</vt:i4>
      </vt:variant>
      <vt:variant>
        <vt:i4>5</vt:i4>
      </vt:variant>
      <vt:variant>
        <vt:lpwstr/>
      </vt:variant>
      <vt:variant>
        <vt:lpwstr>_Toc144225317</vt:lpwstr>
      </vt:variant>
      <vt:variant>
        <vt:i4>1376308</vt:i4>
      </vt:variant>
      <vt:variant>
        <vt:i4>392</vt:i4>
      </vt:variant>
      <vt:variant>
        <vt:i4>0</vt:i4>
      </vt:variant>
      <vt:variant>
        <vt:i4>5</vt:i4>
      </vt:variant>
      <vt:variant>
        <vt:lpwstr/>
      </vt:variant>
      <vt:variant>
        <vt:lpwstr>_Toc144225316</vt:lpwstr>
      </vt:variant>
      <vt:variant>
        <vt:i4>1376308</vt:i4>
      </vt:variant>
      <vt:variant>
        <vt:i4>386</vt:i4>
      </vt:variant>
      <vt:variant>
        <vt:i4>0</vt:i4>
      </vt:variant>
      <vt:variant>
        <vt:i4>5</vt:i4>
      </vt:variant>
      <vt:variant>
        <vt:lpwstr/>
      </vt:variant>
      <vt:variant>
        <vt:lpwstr>_Toc144225315</vt:lpwstr>
      </vt:variant>
      <vt:variant>
        <vt:i4>1376308</vt:i4>
      </vt:variant>
      <vt:variant>
        <vt:i4>380</vt:i4>
      </vt:variant>
      <vt:variant>
        <vt:i4>0</vt:i4>
      </vt:variant>
      <vt:variant>
        <vt:i4>5</vt:i4>
      </vt:variant>
      <vt:variant>
        <vt:lpwstr/>
      </vt:variant>
      <vt:variant>
        <vt:lpwstr>_Toc144225314</vt:lpwstr>
      </vt:variant>
      <vt:variant>
        <vt:i4>1376308</vt:i4>
      </vt:variant>
      <vt:variant>
        <vt:i4>374</vt:i4>
      </vt:variant>
      <vt:variant>
        <vt:i4>0</vt:i4>
      </vt:variant>
      <vt:variant>
        <vt:i4>5</vt:i4>
      </vt:variant>
      <vt:variant>
        <vt:lpwstr/>
      </vt:variant>
      <vt:variant>
        <vt:lpwstr>_Toc144225313</vt:lpwstr>
      </vt:variant>
      <vt:variant>
        <vt:i4>1376308</vt:i4>
      </vt:variant>
      <vt:variant>
        <vt:i4>368</vt:i4>
      </vt:variant>
      <vt:variant>
        <vt:i4>0</vt:i4>
      </vt:variant>
      <vt:variant>
        <vt:i4>5</vt:i4>
      </vt:variant>
      <vt:variant>
        <vt:lpwstr/>
      </vt:variant>
      <vt:variant>
        <vt:lpwstr>_Toc144225312</vt:lpwstr>
      </vt:variant>
      <vt:variant>
        <vt:i4>1376308</vt:i4>
      </vt:variant>
      <vt:variant>
        <vt:i4>362</vt:i4>
      </vt:variant>
      <vt:variant>
        <vt:i4>0</vt:i4>
      </vt:variant>
      <vt:variant>
        <vt:i4>5</vt:i4>
      </vt:variant>
      <vt:variant>
        <vt:lpwstr/>
      </vt:variant>
      <vt:variant>
        <vt:lpwstr>_Toc144225311</vt:lpwstr>
      </vt:variant>
      <vt:variant>
        <vt:i4>1376308</vt:i4>
      </vt:variant>
      <vt:variant>
        <vt:i4>356</vt:i4>
      </vt:variant>
      <vt:variant>
        <vt:i4>0</vt:i4>
      </vt:variant>
      <vt:variant>
        <vt:i4>5</vt:i4>
      </vt:variant>
      <vt:variant>
        <vt:lpwstr/>
      </vt:variant>
      <vt:variant>
        <vt:lpwstr>_Toc144225310</vt:lpwstr>
      </vt:variant>
      <vt:variant>
        <vt:i4>1310772</vt:i4>
      </vt:variant>
      <vt:variant>
        <vt:i4>350</vt:i4>
      </vt:variant>
      <vt:variant>
        <vt:i4>0</vt:i4>
      </vt:variant>
      <vt:variant>
        <vt:i4>5</vt:i4>
      </vt:variant>
      <vt:variant>
        <vt:lpwstr/>
      </vt:variant>
      <vt:variant>
        <vt:lpwstr>_Toc144225309</vt:lpwstr>
      </vt:variant>
      <vt:variant>
        <vt:i4>1310772</vt:i4>
      </vt:variant>
      <vt:variant>
        <vt:i4>344</vt:i4>
      </vt:variant>
      <vt:variant>
        <vt:i4>0</vt:i4>
      </vt:variant>
      <vt:variant>
        <vt:i4>5</vt:i4>
      </vt:variant>
      <vt:variant>
        <vt:lpwstr/>
      </vt:variant>
      <vt:variant>
        <vt:lpwstr>_Toc144225308</vt:lpwstr>
      </vt:variant>
      <vt:variant>
        <vt:i4>1310772</vt:i4>
      </vt:variant>
      <vt:variant>
        <vt:i4>338</vt:i4>
      </vt:variant>
      <vt:variant>
        <vt:i4>0</vt:i4>
      </vt:variant>
      <vt:variant>
        <vt:i4>5</vt:i4>
      </vt:variant>
      <vt:variant>
        <vt:lpwstr/>
      </vt:variant>
      <vt:variant>
        <vt:lpwstr>_Toc144225307</vt:lpwstr>
      </vt:variant>
      <vt:variant>
        <vt:i4>1310772</vt:i4>
      </vt:variant>
      <vt:variant>
        <vt:i4>332</vt:i4>
      </vt:variant>
      <vt:variant>
        <vt:i4>0</vt:i4>
      </vt:variant>
      <vt:variant>
        <vt:i4>5</vt:i4>
      </vt:variant>
      <vt:variant>
        <vt:lpwstr/>
      </vt:variant>
      <vt:variant>
        <vt:lpwstr>_Toc144225306</vt:lpwstr>
      </vt:variant>
      <vt:variant>
        <vt:i4>1310772</vt:i4>
      </vt:variant>
      <vt:variant>
        <vt:i4>326</vt:i4>
      </vt:variant>
      <vt:variant>
        <vt:i4>0</vt:i4>
      </vt:variant>
      <vt:variant>
        <vt:i4>5</vt:i4>
      </vt:variant>
      <vt:variant>
        <vt:lpwstr/>
      </vt:variant>
      <vt:variant>
        <vt:lpwstr>_Toc144225305</vt:lpwstr>
      </vt:variant>
      <vt:variant>
        <vt:i4>1310772</vt:i4>
      </vt:variant>
      <vt:variant>
        <vt:i4>320</vt:i4>
      </vt:variant>
      <vt:variant>
        <vt:i4>0</vt:i4>
      </vt:variant>
      <vt:variant>
        <vt:i4>5</vt:i4>
      </vt:variant>
      <vt:variant>
        <vt:lpwstr/>
      </vt:variant>
      <vt:variant>
        <vt:lpwstr>_Toc144225304</vt:lpwstr>
      </vt:variant>
      <vt:variant>
        <vt:i4>1310772</vt:i4>
      </vt:variant>
      <vt:variant>
        <vt:i4>314</vt:i4>
      </vt:variant>
      <vt:variant>
        <vt:i4>0</vt:i4>
      </vt:variant>
      <vt:variant>
        <vt:i4>5</vt:i4>
      </vt:variant>
      <vt:variant>
        <vt:lpwstr/>
      </vt:variant>
      <vt:variant>
        <vt:lpwstr>_Toc144225303</vt:lpwstr>
      </vt:variant>
      <vt:variant>
        <vt:i4>1310772</vt:i4>
      </vt:variant>
      <vt:variant>
        <vt:i4>308</vt:i4>
      </vt:variant>
      <vt:variant>
        <vt:i4>0</vt:i4>
      </vt:variant>
      <vt:variant>
        <vt:i4>5</vt:i4>
      </vt:variant>
      <vt:variant>
        <vt:lpwstr/>
      </vt:variant>
      <vt:variant>
        <vt:lpwstr>_Toc144225302</vt:lpwstr>
      </vt:variant>
      <vt:variant>
        <vt:i4>1310772</vt:i4>
      </vt:variant>
      <vt:variant>
        <vt:i4>302</vt:i4>
      </vt:variant>
      <vt:variant>
        <vt:i4>0</vt:i4>
      </vt:variant>
      <vt:variant>
        <vt:i4>5</vt:i4>
      </vt:variant>
      <vt:variant>
        <vt:lpwstr/>
      </vt:variant>
      <vt:variant>
        <vt:lpwstr>_Toc144225301</vt:lpwstr>
      </vt:variant>
      <vt:variant>
        <vt:i4>1310772</vt:i4>
      </vt:variant>
      <vt:variant>
        <vt:i4>296</vt:i4>
      </vt:variant>
      <vt:variant>
        <vt:i4>0</vt:i4>
      </vt:variant>
      <vt:variant>
        <vt:i4>5</vt:i4>
      </vt:variant>
      <vt:variant>
        <vt:lpwstr/>
      </vt:variant>
      <vt:variant>
        <vt:lpwstr>_Toc144225300</vt:lpwstr>
      </vt:variant>
      <vt:variant>
        <vt:i4>1900597</vt:i4>
      </vt:variant>
      <vt:variant>
        <vt:i4>290</vt:i4>
      </vt:variant>
      <vt:variant>
        <vt:i4>0</vt:i4>
      </vt:variant>
      <vt:variant>
        <vt:i4>5</vt:i4>
      </vt:variant>
      <vt:variant>
        <vt:lpwstr/>
      </vt:variant>
      <vt:variant>
        <vt:lpwstr>_Toc144225299</vt:lpwstr>
      </vt:variant>
      <vt:variant>
        <vt:i4>1900597</vt:i4>
      </vt:variant>
      <vt:variant>
        <vt:i4>284</vt:i4>
      </vt:variant>
      <vt:variant>
        <vt:i4>0</vt:i4>
      </vt:variant>
      <vt:variant>
        <vt:i4>5</vt:i4>
      </vt:variant>
      <vt:variant>
        <vt:lpwstr/>
      </vt:variant>
      <vt:variant>
        <vt:lpwstr>_Toc144225298</vt:lpwstr>
      </vt:variant>
      <vt:variant>
        <vt:i4>1900597</vt:i4>
      </vt:variant>
      <vt:variant>
        <vt:i4>278</vt:i4>
      </vt:variant>
      <vt:variant>
        <vt:i4>0</vt:i4>
      </vt:variant>
      <vt:variant>
        <vt:i4>5</vt:i4>
      </vt:variant>
      <vt:variant>
        <vt:lpwstr/>
      </vt:variant>
      <vt:variant>
        <vt:lpwstr>_Toc144225297</vt:lpwstr>
      </vt:variant>
      <vt:variant>
        <vt:i4>1900597</vt:i4>
      </vt:variant>
      <vt:variant>
        <vt:i4>272</vt:i4>
      </vt:variant>
      <vt:variant>
        <vt:i4>0</vt:i4>
      </vt:variant>
      <vt:variant>
        <vt:i4>5</vt:i4>
      </vt:variant>
      <vt:variant>
        <vt:lpwstr/>
      </vt:variant>
      <vt:variant>
        <vt:lpwstr>_Toc144225296</vt:lpwstr>
      </vt:variant>
      <vt:variant>
        <vt:i4>1900597</vt:i4>
      </vt:variant>
      <vt:variant>
        <vt:i4>266</vt:i4>
      </vt:variant>
      <vt:variant>
        <vt:i4>0</vt:i4>
      </vt:variant>
      <vt:variant>
        <vt:i4>5</vt:i4>
      </vt:variant>
      <vt:variant>
        <vt:lpwstr/>
      </vt:variant>
      <vt:variant>
        <vt:lpwstr>_Toc144225295</vt:lpwstr>
      </vt:variant>
      <vt:variant>
        <vt:i4>1900597</vt:i4>
      </vt:variant>
      <vt:variant>
        <vt:i4>260</vt:i4>
      </vt:variant>
      <vt:variant>
        <vt:i4>0</vt:i4>
      </vt:variant>
      <vt:variant>
        <vt:i4>5</vt:i4>
      </vt:variant>
      <vt:variant>
        <vt:lpwstr/>
      </vt:variant>
      <vt:variant>
        <vt:lpwstr>_Toc144225294</vt:lpwstr>
      </vt:variant>
      <vt:variant>
        <vt:i4>1900597</vt:i4>
      </vt:variant>
      <vt:variant>
        <vt:i4>254</vt:i4>
      </vt:variant>
      <vt:variant>
        <vt:i4>0</vt:i4>
      </vt:variant>
      <vt:variant>
        <vt:i4>5</vt:i4>
      </vt:variant>
      <vt:variant>
        <vt:lpwstr/>
      </vt:variant>
      <vt:variant>
        <vt:lpwstr>_Toc144225293</vt:lpwstr>
      </vt:variant>
      <vt:variant>
        <vt:i4>1900597</vt:i4>
      </vt:variant>
      <vt:variant>
        <vt:i4>248</vt:i4>
      </vt:variant>
      <vt:variant>
        <vt:i4>0</vt:i4>
      </vt:variant>
      <vt:variant>
        <vt:i4>5</vt:i4>
      </vt:variant>
      <vt:variant>
        <vt:lpwstr/>
      </vt:variant>
      <vt:variant>
        <vt:lpwstr>_Toc144225292</vt:lpwstr>
      </vt:variant>
      <vt:variant>
        <vt:i4>1900597</vt:i4>
      </vt:variant>
      <vt:variant>
        <vt:i4>242</vt:i4>
      </vt:variant>
      <vt:variant>
        <vt:i4>0</vt:i4>
      </vt:variant>
      <vt:variant>
        <vt:i4>5</vt:i4>
      </vt:variant>
      <vt:variant>
        <vt:lpwstr/>
      </vt:variant>
      <vt:variant>
        <vt:lpwstr>_Toc144225291</vt:lpwstr>
      </vt:variant>
      <vt:variant>
        <vt:i4>1900597</vt:i4>
      </vt:variant>
      <vt:variant>
        <vt:i4>236</vt:i4>
      </vt:variant>
      <vt:variant>
        <vt:i4>0</vt:i4>
      </vt:variant>
      <vt:variant>
        <vt:i4>5</vt:i4>
      </vt:variant>
      <vt:variant>
        <vt:lpwstr/>
      </vt:variant>
      <vt:variant>
        <vt:lpwstr>_Toc144225290</vt:lpwstr>
      </vt:variant>
      <vt:variant>
        <vt:i4>1835061</vt:i4>
      </vt:variant>
      <vt:variant>
        <vt:i4>230</vt:i4>
      </vt:variant>
      <vt:variant>
        <vt:i4>0</vt:i4>
      </vt:variant>
      <vt:variant>
        <vt:i4>5</vt:i4>
      </vt:variant>
      <vt:variant>
        <vt:lpwstr/>
      </vt:variant>
      <vt:variant>
        <vt:lpwstr>_Toc144225289</vt:lpwstr>
      </vt:variant>
      <vt:variant>
        <vt:i4>1835061</vt:i4>
      </vt:variant>
      <vt:variant>
        <vt:i4>224</vt:i4>
      </vt:variant>
      <vt:variant>
        <vt:i4>0</vt:i4>
      </vt:variant>
      <vt:variant>
        <vt:i4>5</vt:i4>
      </vt:variant>
      <vt:variant>
        <vt:lpwstr/>
      </vt:variant>
      <vt:variant>
        <vt:lpwstr>_Toc144225288</vt:lpwstr>
      </vt:variant>
      <vt:variant>
        <vt:i4>1835061</vt:i4>
      </vt:variant>
      <vt:variant>
        <vt:i4>218</vt:i4>
      </vt:variant>
      <vt:variant>
        <vt:i4>0</vt:i4>
      </vt:variant>
      <vt:variant>
        <vt:i4>5</vt:i4>
      </vt:variant>
      <vt:variant>
        <vt:lpwstr/>
      </vt:variant>
      <vt:variant>
        <vt:lpwstr>_Toc144225287</vt:lpwstr>
      </vt:variant>
      <vt:variant>
        <vt:i4>1835061</vt:i4>
      </vt:variant>
      <vt:variant>
        <vt:i4>212</vt:i4>
      </vt:variant>
      <vt:variant>
        <vt:i4>0</vt:i4>
      </vt:variant>
      <vt:variant>
        <vt:i4>5</vt:i4>
      </vt:variant>
      <vt:variant>
        <vt:lpwstr/>
      </vt:variant>
      <vt:variant>
        <vt:lpwstr>_Toc144225286</vt:lpwstr>
      </vt:variant>
      <vt:variant>
        <vt:i4>1835061</vt:i4>
      </vt:variant>
      <vt:variant>
        <vt:i4>206</vt:i4>
      </vt:variant>
      <vt:variant>
        <vt:i4>0</vt:i4>
      </vt:variant>
      <vt:variant>
        <vt:i4>5</vt:i4>
      </vt:variant>
      <vt:variant>
        <vt:lpwstr/>
      </vt:variant>
      <vt:variant>
        <vt:lpwstr>_Toc144225285</vt:lpwstr>
      </vt:variant>
      <vt:variant>
        <vt:i4>1835061</vt:i4>
      </vt:variant>
      <vt:variant>
        <vt:i4>200</vt:i4>
      </vt:variant>
      <vt:variant>
        <vt:i4>0</vt:i4>
      </vt:variant>
      <vt:variant>
        <vt:i4>5</vt:i4>
      </vt:variant>
      <vt:variant>
        <vt:lpwstr/>
      </vt:variant>
      <vt:variant>
        <vt:lpwstr>_Toc144225284</vt:lpwstr>
      </vt:variant>
      <vt:variant>
        <vt:i4>1835061</vt:i4>
      </vt:variant>
      <vt:variant>
        <vt:i4>194</vt:i4>
      </vt:variant>
      <vt:variant>
        <vt:i4>0</vt:i4>
      </vt:variant>
      <vt:variant>
        <vt:i4>5</vt:i4>
      </vt:variant>
      <vt:variant>
        <vt:lpwstr/>
      </vt:variant>
      <vt:variant>
        <vt:lpwstr>_Toc144225283</vt:lpwstr>
      </vt:variant>
      <vt:variant>
        <vt:i4>1835061</vt:i4>
      </vt:variant>
      <vt:variant>
        <vt:i4>188</vt:i4>
      </vt:variant>
      <vt:variant>
        <vt:i4>0</vt:i4>
      </vt:variant>
      <vt:variant>
        <vt:i4>5</vt:i4>
      </vt:variant>
      <vt:variant>
        <vt:lpwstr/>
      </vt:variant>
      <vt:variant>
        <vt:lpwstr>_Toc144225282</vt:lpwstr>
      </vt:variant>
      <vt:variant>
        <vt:i4>1835061</vt:i4>
      </vt:variant>
      <vt:variant>
        <vt:i4>182</vt:i4>
      </vt:variant>
      <vt:variant>
        <vt:i4>0</vt:i4>
      </vt:variant>
      <vt:variant>
        <vt:i4>5</vt:i4>
      </vt:variant>
      <vt:variant>
        <vt:lpwstr/>
      </vt:variant>
      <vt:variant>
        <vt:lpwstr>_Toc144225281</vt:lpwstr>
      </vt:variant>
      <vt:variant>
        <vt:i4>1835061</vt:i4>
      </vt:variant>
      <vt:variant>
        <vt:i4>176</vt:i4>
      </vt:variant>
      <vt:variant>
        <vt:i4>0</vt:i4>
      </vt:variant>
      <vt:variant>
        <vt:i4>5</vt:i4>
      </vt:variant>
      <vt:variant>
        <vt:lpwstr/>
      </vt:variant>
      <vt:variant>
        <vt:lpwstr>_Toc144225280</vt:lpwstr>
      </vt:variant>
      <vt:variant>
        <vt:i4>1245237</vt:i4>
      </vt:variant>
      <vt:variant>
        <vt:i4>170</vt:i4>
      </vt:variant>
      <vt:variant>
        <vt:i4>0</vt:i4>
      </vt:variant>
      <vt:variant>
        <vt:i4>5</vt:i4>
      </vt:variant>
      <vt:variant>
        <vt:lpwstr/>
      </vt:variant>
      <vt:variant>
        <vt:lpwstr>_Toc144225279</vt:lpwstr>
      </vt:variant>
      <vt:variant>
        <vt:i4>1245237</vt:i4>
      </vt:variant>
      <vt:variant>
        <vt:i4>164</vt:i4>
      </vt:variant>
      <vt:variant>
        <vt:i4>0</vt:i4>
      </vt:variant>
      <vt:variant>
        <vt:i4>5</vt:i4>
      </vt:variant>
      <vt:variant>
        <vt:lpwstr/>
      </vt:variant>
      <vt:variant>
        <vt:lpwstr>_Toc144225278</vt:lpwstr>
      </vt:variant>
      <vt:variant>
        <vt:i4>1245237</vt:i4>
      </vt:variant>
      <vt:variant>
        <vt:i4>158</vt:i4>
      </vt:variant>
      <vt:variant>
        <vt:i4>0</vt:i4>
      </vt:variant>
      <vt:variant>
        <vt:i4>5</vt:i4>
      </vt:variant>
      <vt:variant>
        <vt:lpwstr/>
      </vt:variant>
      <vt:variant>
        <vt:lpwstr>_Toc144225277</vt:lpwstr>
      </vt:variant>
      <vt:variant>
        <vt:i4>1245237</vt:i4>
      </vt:variant>
      <vt:variant>
        <vt:i4>152</vt:i4>
      </vt:variant>
      <vt:variant>
        <vt:i4>0</vt:i4>
      </vt:variant>
      <vt:variant>
        <vt:i4>5</vt:i4>
      </vt:variant>
      <vt:variant>
        <vt:lpwstr/>
      </vt:variant>
      <vt:variant>
        <vt:lpwstr>_Toc144225276</vt:lpwstr>
      </vt:variant>
      <vt:variant>
        <vt:i4>1245237</vt:i4>
      </vt:variant>
      <vt:variant>
        <vt:i4>146</vt:i4>
      </vt:variant>
      <vt:variant>
        <vt:i4>0</vt:i4>
      </vt:variant>
      <vt:variant>
        <vt:i4>5</vt:i4>
      </vt:variant>
      <vt:variant>
        <vt:lpwstr/>
      </vt:variant>
      <vt:variant>
        <vt:lpwstr>_Toc144225275</vt:lpwstr>
      </vt:variant>
      <vt:variant>
        <vt:i4>1245237</vt:i4>
      </vt:variant>
      <vt:variant>
        <vt:i4>140</vt:i4>
      </vt:variant>
      <vt:variant>
        <vt:i4>0</vt:i4>
      </vt:variant>
      <vt:variant>
        <vt:i4>5</vt:i4>
      </vt:variant>
      <vt:variant>
        <vt:lpwstr/>
      </vt:variant>
      <vt:variant>
        <vt:lpwstr>_Toc144225274</vt:lpwstr>
      </vt:variant>
      <vt:variant>
        <vt:i4>1245237</vt:i4>
      </vt:variant>
      <vt:variant>
        <vt:i4>134</vt:i4>
      </vt:variant>
      <vt:variant>
        <vt:i4>0</vt:i4>
      </vt:variant>
      <vt:variant>
        <vt:i4>5</vt:i4>
      </vt:variant>
      <vt:variant>
        <vt:lpwstr/>
      </vt:variant>
      <vt:variant>
        <vt:lpwstr>_Toc144225273</vt:lpwstr>
      </vt:variant>
      <vt:variant>
        <vt:i4>1245237</vt:i4>
      </vt:variant>
      <vt:variant>
        <vt:i4>128</vt:i4>
      </vt:variant>
      <vt:variant>
        <vt:i4>0</vt:i4>
      </vt:variant>
      <vt:variant>
        <vt:i4>5</vt:i4>
      </vt:variant>
      <vt:variant>
        <vt:lpwstr/>
      </vt:variant>
      <vt:variant>
        <vt:lpwstr>_Toc144225272</vt:lpwstr>
      </vt:variant>
      <vt:variant>
        <vt:i4>1245237</vt:i4>
      </vt:variant>
      <vt:variant>
        <vt:i4>122</vt:i4>
      </vt:variant>
      <vt:variant>
        <vt:i4>0</vt:i4>
      </vt:variant>
      <vt:variant>
        <vt:i4>5</vt:i4>
      </vt:variant>
      <vt:variant>
        <vt:lpwstr/>
      </vt:variant>
      <vt:variant>
        <vt:lpwstr>_Toc144225271</vt:lpwstr>
      </vt:variant>
      <vt:variant>
        <vt:i4>1245237</vt:i4>
      </vt:variant>
      <vt:variant>
        <vt:i4>116</vt:i4>
      </vt:variant>
      <vt:variant>
        <vt:i4>0</vt:i4>
      </vt:variant>
      <vt:variant>
        <vt:i4>5</vt:i4>
      </vt:variant>
      <vt:variant>
        <vt:lpwstr/>
      </vt:variant>
      <vt:variant>
        <vt:lpwstr>_Toc144225270</vt:lpwstr>
      </vt:variant>
      <vt:variant>
        <vt:i4>1179701</vt:i4>
      </vt:variant>
      <vt:variant>
        <vt:i4>110</vt:i4>
      </vt:variant>
      <vt:variant>
        <vt:i4>0</vt:i4>
      </vt:variant>
      <vt:variant>
        <vt:i4>5</vt:i4>
      </vt:variant>
      <vt:variant>
        <vt:lpwstr/>
      </vt:variant>
      <vt:variant>
        <vt:lpwstr>_Toc144225269</vt:lpwstr>
      </vt:variant>
      <vt:variant>
        <vt:i4>1179701</vt:i4>
      </vt:variant>
      <vt:variant>
        <vt:i4>104</vt:i4>
      </vt:variant>
      <vt:variant>
        <vt:i4>0</vt:i4>
      </vt:variant>
      <vt:variant>
        <vt:i4>5</vt:i4>
      </vt:variant>
      <vt:variant>
        <vt:lpwstr/>
      </vt:variant>
      <vt:variant>
        <vt:lpwstr>_Toc144225268</vt:lpwstr>
      </vt:variant>
      <vt:variant>
        <vt:i4>1179701</vt:i4>
      </vt:variant>
      <vt:variant>
        <vt:i4>98</vt:i4>
      </vt:variant>
      <vt:variant>
        <vt:i4>0</vt:i4>
      </vt:variant>
      <vt:variant>
        <vt:i4>5</vt:i4>
      </vt:variant>
      <vt:variant>
        <vt:lpwstr/>
      </vt:variant>
      <vt:variant>
        <vt:lpwstr>_Toc144225267</vt:lpwstr>
      </vt:variant>
      <vt:variant>
        <vt:i4>1179701</vt:i4>
      </vt:variant>
      <vt:variant>
        <vt:i4>92</vt:i4>
      </vt:variant>
      <vt:variant>
        <vt:i4>0</vt:i4>
      </vt:variant>
      <vt:variant>
        <vt:i4>5</vt:i4>
      </vt:variant>
      <vt:variant>
        <vt:lpwstr/>
      </vt:variant>
      <vt:variant>
        <vt:lpwstr>_Toc144225266</vt:lpwstr>
      </vt:variant>
      <vt:variant>
        <vt:i4>1179701</vt:i4>
      </vt:variant>
      <vt:variant>
        <vt:i4>86</vt:i4>
      </vt:variant>
      <vt:variant>
        <vt:i4>0</vt:i4>
      </vt:variant>
      <vt:variant>
        <vt:i4>5</vt:i4>
      </vt:variant>
      <vt:variant>
        <vt:lpwstr/>
      </vt:variant>
      <vt:variant>
        <vt:lpwstr>_Toc144225265</vt:lpwstr>
      </vt:variant>
      <vt:variant>
        <vt:i4>1179701</vt:i4>
      </vt:variant>
      <vt:variant>
        <vt:i4>80</vt:i4>
      </vt:variant>
      <vt:variant>
        <vt:i4>0</vt:i4>
      </vt:variant>
      <vt:variant>
        <vt:i4>5</vt:i4>
      </vt:variant>
      <vt:variant>
        <vt:lpwstr/>
      </vt:variant>
      <vt:variant>
        <vt:lpwstr>_Toc144225264</vt:lpwstr>
      </vt:variant>
      <vt:variant>
        <vt:i4>1179701</vt:i4>
      </vt:variant>
      <vt:variant>
        <vt:i4>74</vt:i4>
      </vt:variant>
      <vt:variant>
        <vt:i4>0</vt:i4>
      </vt:variant>
      <vt:variant>
        <vt:i4>5</vt:i4>
      </vt:variant>
      <vt:variant>
        <vt:lpwstr/>
      </vt:variant>
      <vt:variant>
        <vt:lpwstr>_Toc144225263</vt:lpwstr>
      </vt:variant>
      <vt:variant>
        <vt:i4>1179701</vt:i4>
      </vt:variant>
      <vt:variant>
        <vt:i4>68</vt:i4>
      </vt:variant>
      <vt:variant>
        <vt:i4>0</vt:i4>
      </vt:variant>
      <vt:variant>
        <vt:i4>5</vt:i4>
      </vt:variant>
      <vt:variant>
        <vt:lpwstr/>
      </vt:variant>
      <vt:variant>
        <vt:lpwstr>_Toc144225262</vt:lpwstr>
      </vt:variant>
      <vt:variant>
        <vt:i4>1179701</vt:i4>
      </vt:variant>
      <vt:variant>
        <vt:i4>62</vt:i4>
      </vt:variant>
      <vt:variant>
        <vt:i4>0</vt:i4>
      </vt:variant>
      <vt:variant>
        <vt:i4>5</vt:i4>
      </vt:variant>
      <vt:variant>
        <vt:lpwstr/>
      </vt:variant>
      <vt:variant>
        <vt:lpwstr>_Toc144225261</vt:lpwstr>
      </vt:variant>
      <vt:variant>
        <vt:i4>1179701</vt:i4>
      </vt:variant>
      <vt:variant>
        <vt:i4>56</vt:i4>
      </vt:variant>
      <vt:variant>
        <vt:i4>0</vt:i4>
      </vt:variant>
      <vt:variant>
        <vt:i4>5</vt:i4>
      </vt:variant>
      <vt:variant>
        <vt:lpwstr/>
      </vt:variant>
      <vt:variant>
        <vt:lpwstr>_Toc144225260</vt:lpwstr>
      </vt:variant>
      <vt:variant>
        <vt:i4>1114165</vt:i4>
      </vt:variant>
      <vt:variant>
        <vt:i4>50</vt:i4>
      </vt:variant>
      <vt:variant>
        <vt:i4>0</vt:i4>
      </vt:variant>
      <vt:variant>
        <vt:i4>5</vt:i4>
      </vt:variant>
      <vt:variant>
        <vt:lpwstr/>
      </vt:variant>
      <vt:variant>
        <vt:lpwstr>_Toc144225259</vt:lpwstr>
      </vt:variant>
      <vt:variant>
        <vt:i4>1114165</vt:i4>
      </vt:variant>
      <vt:variant>
        <vt:i4>44</vt:i4>
      </vt:variant>
      <vt:variant>
        <vt:i4>0</vt:i4>
      </vt:variant>
      <vt:variant>
        <vt:i4>5</vt:i4>
      </vt:variant>
      <vt:variant>
        <vt:lpwstr/>
      </vt:variant>
      <vt:variant>
        <vt:lpwstr>_Toc144225258</vt:lpwstr>
      </vt:variant>
      <vt:variant>
        <vt:i4>1114165</vt:i4>
      </vt:variant>
      <vt:variant>
        <vt:i4>38</vt:i4>
      </vt:variant>
      <vt:variant>
        <vt:i4>0</vt:i4>
      </vt:variant>
      <vt:variant>
        <vt:i4>5</vt:i4>
      </vt:variant>
      <vt:variant>
        <vt:lpwstr/>
      </vt:variant>
      <vt:variant>
        <vt:lpwstr>_Toc144225257</vt:lpwstr>
      </vt:variant>
      <vt:variant>
        <vt:i4>1114165</vt:i4>
      </vt:variant>
      <vt:variant>
        <vt:i4>32</vt:i4>
      </vt:variant>
      <vt:variant>
        <vt:i4>0</vt:i4>
      </vt:variant>
      <vt:variant>
        <vt:i4>5</vt:i4>
      </vt:variant>
      <vt:variant>
        <vt:lpwstr/>
      </vt:variant>
      <vt:variant>
        <vt:lpwstr>_Toc144225256</vt:lpwstr>
      </vt:variant>
      <vt:variant>
        <vt:i4>1114165</vt:i4>
      </vt:variant>
      <vt:variant>
        <vt:i4>26</vt:i4>
      </vt:variant>
      <vt:variant>
        <vt:i4>0</vt:i4>
      </vt:variant>
      <vt:variant>
        <vt:i4>5</vt:i4>
      </vt:variant>
      <vt:variant>
        <vt:lpwstr/>
      </vt:variant>
      <vt:variant>
        <vt:lpwstr>_Toc144225255</vt:lpwstr>
      </vt:variant>
      <vt:variant>
        <vt:i4>1114165</vt:i4>
      </vt:variant>
      <vt:variant>
        <vt:i4>20</vt:i4>
      </vt:variant>
      <vt:variant>
        <vt:i4>0</vt:i4>
      </vt:variant>
      <vt:variant>
        <vt:i4>5</vt:i4>
      </vt:variant>
      <vt:variant>
        <vt:lpwstr/>
      </vt:variant>
      <vt:variant>
        <vt:lpwstr>_Toc144225254</vt:lpwstr>
      </vt:variant>
      <vt:variant>
        <vt:i4>1114165</vt:i4>
      </vt:variant>
      <vt:variant>
        <vt:i4>14</vt:i4>
      </vt:variant>
      <vt:variant>
        <vt:i4>0</vt:i4>
      </vt:variant>
      <vt:variant>
        <vt:i4>5</vt:i4>
      </vt:variant>
      <vt:variant>
        <vt:lpwstr/>
      </vt:variant>
      <vt:variant>
        <vt:lpwstr>_Toc144225253</vt:lpwstr>
      </vt:variant>
      <vt:variant>
        <vt:i4>1114165</vt:i4>
      </vt:variant>
      <vt:variant>
        <vt:i4>8</vt:i4>
      </vt:variant>
      <vt:variant>
        <vt:i4>0</vt:i4>
      </vt:variant>
      <vt:variant>
        <vt:i4>5</vt:i4>
      </vt:variant>
      <vt:variant>
        <vt:lpwstr/>
      </vt:variant>
      <vt:variant>
        <vt:lpwstr>_Toc144225252</vt:lpwstr>
      </vt:variant>
      <vt:variant>
        <vt:i4>1114165</vt:i4>
      </vt:variant>
      <vt:variant>
        <vt:i4>2</vt:i4>
      </vt:variant>
      <vt:variant>
        <vt:i4>0</vt:i4>
      </vt:variant>
      <vt:variant>
        <vt:i4>5</vt:i4>
      </vt:variant>
      <vt:variant>
        <vt:lpwstr/>
      </vt:variant>
      <vt:variant>
        <vt:lpwstr>_Toc144225251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 (COM726)</dc:title>
  <dc:subject>Your student number + Name</dc:subject>
  <dc:creator>Christian Sauer</dc:creator>
  <cp:keywords/>
  <dc:description/>
  <cp:lastModifiedBy>ANANDHAKRISHNAN MADATHIL REMESH</cp:lastModifiedBy>
  <cp:revision>4</cp:revision>
  <cp:lastPrinted>2025-04-13T19:05:00Z</cp:lastPrinted>
  <dcterms:created xsi:type="dcterms:W3CDTF">2025-04-13T19:04:00Z</dcterms:created>
  <dcterms:modified xsi:type="dcterms:W3CDTF">2025-04-13T19:29:00Z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y fmtid="{D5CDD505-2E9C-101B-9397-08002B2CF9AE}" pid="3" name="ContentTypeId">
    <vt:lpwstr>0x010100FA409DF20A20434B91813B9413D819A5</vt:lpwstr>
  </property>
  <property fmtid="{D5CDD505-2E9C-101B-9397-08002B2CF9AE}" pid="4" name="GrammarlyDocumentId">
    <vt:lpwstr>71256c90f6691e514a9882416326a3f19c6374f34f0199d474940f5cd0f42258</vt:lpwstr>
  </property>
</Properties>
</file>